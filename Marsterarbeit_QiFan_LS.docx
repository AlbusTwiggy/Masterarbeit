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D61F1" w14:textId="77777777" w:rsidR="00E340DD" w:rsidRDefault="00E340DD" w:rsidP="00E340DD">
      <w:pPr>
        <w:spacing w:after="221"/>
        <w:ind w:left="1370" w:hanging="10"/>
      </w:pPr>
      <w:bookmarkStart w:id="0" w:name="_Hlk176264797"/>
      <w:bookmarkEnd w:id="0"/>
      <w:r>
        <w:rPr>
          <w:rFonts w:ascii="Arial" w:eastAsia="Arial" w:hAnsi="Arial" w:cs="Arial"/>
          <w:sz w:val="28"/>
        </w:rPr>
        <w:t xml:space="preserve">Friedrich-Alexander-Universität Erlangen-Nürnberg </w:t>
      </w:r>
    </w:p>
    <w:p w14:paraId="6F335162" w14:textId="77777777" w:rsidR="00E340DD" w:rsidRDefault="00E340DD" w:rsidP="00E340DD">
      <w:pPr>
        <w:spacing w:after="221"/>
        <w:ind w:left="2225" w:hanging="10"/>
      </w:pPr>
      <w:r>
        <w:rPr>
          <w:rFonts w:ascii="Arial" w:eastAsia="Arial" w:hAnsi="Arial" w:cs="Arial"/>
          <w:sz w:val="28"/>
        </w:rPr>
        <w:t xml:space="preserve">Department Werkstoffwissenschaften </w:t>
      </w:r>
    </w:p>
    <w:p w14:paraId="1EC6201A" w14:textId="77777777" w:rsidR="00E340DD" w:rsidRDefault="00E340DD" w:rsidP="00E340DD">
      <w:pPr>
        <w:spacing w:after="167"/>
        <w:ind w:left="847"/>
      </w:pPr>
      <w:r>
        <w:rPr>
          <w:rFonts w:ascii="Arial" w:eastAsia="Arial" w:hAnsi="Arial" w:cs="Arial"/>
          <w:b/>
          <w:sz w:val="28"/>
        </w:rPr>
        <w:t xml:space="preserve">Lehrstuhl für Werkstoffwissenschaften (Biomaterialien) </w:t>
      </w:r>
    </w:p>
    <w:p w14:paraId="31CA56E5" w14:textId="77777777" w:rsidR="00E340DD" w:rsidRDefault="00E340DD" w:rsidP="00E340DD">
      <w:pPr>
        <w:spacing w:after="308"/>
        <w:ind w:left="559"/>
        <w:jc w:val="center"/>
      </w:pPr>
      <w:r>
        <w:rPr>
          <w:rFonts w:ascii="Arial" w:eastAsia="Arial" w:hAnsi="Arial" w:cs="Arial"/>
        </w:rPr>
        <w:t xml:space="preserve"> </w:t>
      </w:r>
    </w:p>
    <w:p w14:paraId="3A7453AD" w14:textId="0970F6AC" w:rsidR="00E340DD" w:rsidRPr="007116BC" w:rsidRDefault="00E340DD" w:rsidP="00E340DD">
      <w:pPr>
        <w:spacing w:after="0"/>
        <w:ind w:left="512" w:right="5" w:hanging="10"/>
        <w:jc w:val="center"/>
      </w:pPr>
      <w:r w:rsidRPr="007116BC">
        <w:rPr>
          <w:rFonts w:ascii="Arial" w:eastAsia="Arial" w:hAnsi="Arial" w:cs="Arial"/>
          <w:sz w:val="32"/>
        </w:rPr>
        <w:t>Qi Fan</w:t>
      </w:r>
      <w:r w:rsidRPr="007116BC">
        <w:rPr>
          <w:rFonts w:ascii="Arial" w:eastAsia="Arial" w:hAnsi="Arial" w:cs="Arial"/>
          <w:sz w:val="32"/>
          <w:vertAlign w:val="subscript"/>
        </w:rPr>
        <w:t xml:space="preserve"> </w:t>
      </w:r>
    </w:p>
    <w:p w14:paraId="1BBAEE70" w14:textId="5EE824BE" w:rsidR="00E340DD" w:rsidRPr="00386C79" w:rsidRDefault="00E340DD" w:rsidP="00E340DD">
      <w:pPr>
        <w:spacing w:after="217"/>
        <w:ind w:left="512" w:hanging="10"/>
        <w:jc w:val="center"/>
        <w:rPr>
          <w:lang w:val="en-US"/>
        </w:rPr>
      </w:pPr>
      <w:r w:rsidRPr="00386C79">
        <w:rPr>
          <w:rFonts w:ascii="Arial" w:eastAsia="Arial" w:hAnsi="Arial" w:cs="Arial"/>
          <w:lang w:val="en-US"/>
        </w:rPr>
        <w:t xml:space="preserve">Matrikelnummer 22773798 </w:t>
      </w:r>
    </w:p>
    <w:p w14:paraId="6D5A0950" w14:textId="77777777" w:rsidR="00E340DD" w:rsidRPr="00386C79" w:rsidRDefault="00E340DD" w:rsidP="00E340DD">
      <w:pPr>
        <w:spacing w:after="309"/>
        <w:ind w:left="559"/>
        <w:jc w:val="center"/>
        <w:rPr>
          <w:lang w:val="en-US"/>
        </w:rPr>
      </w:pPr>
      <w:r w:rsidRPr="00386C79">
        <w:rPr>
          <w:rFonts w:ascii="Arial" w:eastAsia="Arial" w:hAnsi="Arial" w:cs="Arial"/>
          <w:lang w:val="en-US"/>
        </w:rPr>
        <w:t xml:space="preserve"> </w:t>
      </w:r>
    </w:p>
    <w:p w14:paraId="32243EF8" w14:textId="42099C50" w:rsidR="00E340DD" w:rsidRPr="00386C79" w:rsidRDefault="00E56CCA" w:rsidP="00E340DD">
      <w:pPr>
        <w:spacing w:after="134"/>
        <w:ind w:left="512" w:right="5" w:hanging="10"/>
        <w:jc w:val="center"/>
        <w:rPr>
          <w:lang w:val="en-US"/>
        </w:rPr>
      </w:pPr>
      <w:r w:rsidRPr="00386C79">
        <w:rPr>
          <w:rFonts w:ascii="Arial" w:eastAsia="Arial" w:hAnsi="Arial" w:cs="Arial"/>
          <w:sz w:val="32"/>
          <w:lang w:val="en-US"/>
        </w:rPr>
        <w:t xml:space="preserve">Development and Characterization on the Mineralisation of amorphous calcium phosphate and amorphous calcium carbonate in </w:t>
      </w:r>
      <w:r w:rsidR="002D09B9" w:rsidRPr="00386C79">
        <w:rPr>
          <w:rFonts w:ascii="Arial" w:eastAsia="Arial" w:hAnsi="Arial" w:cs="Arial"/>
          <w:i/>
          <w:iCs/>
          <w:sz w:val="32"/>
          <w:lang w:val="en-US"/>
        </w:rPr>
        <w:t>A</w:t>
      </w:r>
      <w:r w:rsidRPr="00386C79">
        <w:rPr>
          <w:rFonts w:ascii="Arial" w:eastAsia="Arial" w:hAnsi="Arial" w:cs="Arial"/>
          <w:i/>
          <w:iCs/>
          <w:sz w:val="32"/>
          <w:lang w:val="en-US"/>
        </w:rPr>
        <w:t>spergillus niger</w:t>
      </w:r>
      <w:r w:rsidRPr="00386C79">
        <w:rPr>
          <w:rFonts w:ascii="Arial" w:eastAsia="Arial" w:hAnsi="Arial" w:cs="Arial"/>
          <w:sz w:val="32"/>
          <w:lang w:val="en-US"/>
        </w:rPr>
        <w:t xml:space="preserve"> mycelium and cellulose nanocrystals matrix</w:t>
      </w:r>
      <w:r w:rsidR="00E340DD" w:rsidRPr="00386C79">
        <w:rPr>
          <w:rFonts w:ascii="Arial" w:eastAsia="Arial" w:hAnsi="Arial" w:cs="Arial"/>
          <w:sz w:val="32"/>
          <w:lang w:val="en-US"/>
        </w:rPr>
        <w:t xml:space="preserve"> </w:t>
      </w:r>
    </w:p>
    <w:p w14:paraId="33908224" w14:textId="77777777" w:rsidR="00E340DD" w:rsidRPr="00386C79" w:rsidRDefault="00E340DD" w:rsidP="00E340DD">
      <w:pPr>
        <w:spacing w:after="309"/>
        <w:ind w:left="559"/>
        <w:jc w:val="center"/>
        <w:rPr>
          <w:lang w:val="en-US"/>
        </w:rPr>
      </w:pPr>
      <w:r w:rsidRPr="00386C79">
        <w:rPr>
          <w:rFonts w:ascii="Arial" w:eastAsia="Arial" w:hAnsi="Arial" w:cs="Arial"/>
          <w:lang w:val="en-US"/>
        </w:rPr>
        <w:t xml:space="preserve"> </w:t>
      </w:r>
    </w:p>
    <w:p w14:paraId="49DD74F2" w14:textId="05BE829B" w:rsidR="00E340DD" w:rsidRDefault="00E340DD" w:rsidP="00E340DD">
      <w:pPr>
        <w:pStyle w:val="Heading1"/>
        <w:spacing w:after="136"/>
        <w:ind w:left="10" w:right="-15"/>
        <w:jc w:val="right"/>
      </w:pPr>
      <w:r w:rsidRPr="00386C79">
        <w:rPr>
          <w:lang w:val="en-US"/>
        </w:rPr>
        <w:t xml:space="preserve"> </w:t>
      </w:r>
      <w:bookmarkStart w:id="1" w:name="_Toc171075550"/>
      <w:bookmarkStart w:id="2" w:name="_Toc171076993"/>
      <w:bookmarkStart w:id="3" w:name="_Toc176464894"/>
      <w:r>
        <w:t>Masterarbeit im Studiengang</w:t>
      </w:r>
      <w:r w:rsidR="00E56CCA">
        <w:t xml:space="preserve"> </w:t>
      </w:r>
      <w:r>
        <w:t>Werkstoffe in der Medizin</w:t>
      </w:r>
      <w:bookmarkEnd w:id="1"/>
      <w:bookmarkEnd w:id="2"/>
      <w:bookmarkEnd w:id="3"/>
      <w:r>
        <w:t xml:space="preserve"> </w:t>
      </w:r>
    </w:p>
    <w:p w14:paraId="4FDC47E6" w14:textId="60963AD2" w:rsidR="00E340DD" w:rsidRDefault="00E340DD" w:rsidP="00E340DD">
      <w:pPr>
        <w:spacing w:after="217"/>
        <w:ind w:left="512" w:hanging="10"/>
        <w:jc w:val="center"/>
      </w:pPr>
      <w:r>
        <w:rPr>
          <w:rFonts w:ascii="Arial" w:eastAsia="Arial" w:hAnsi="Arial" w:cs="Arial"/>
        </w:rPr>
        <w:t xml:space="preserve"> </w:t>
      </w:r>
    </w:p>
    <w:p w14:paraId="50BF102E" w14:textId="7E5B8744" w:rsidR="00E340DD" w:rsidRDefault="00E340DD" w:rsidP="00E340DD">
      <w:pPr>
        <w:spacing w:after="217"/>
        <w:ind w:left="512" w:hanging="10"/>
        <w:jc w:val="center"/>
      </w:pPr>
      <w:r>
        <w:rPr>
          <w:rFonts w:ascii="Arial" w:eastAsia="Arial" w:hAnsi="Arial" w:cs="Arial"/>
        </w:rPr>
        <w:t xml:space="preserve"> </w:t>
      </w:r>
    </w:p>
    <w:p w14:paraId="4CDC9571" w14:textId="18613B02" w:rsidR="00E340DD" w:rsidRDefault="00E340DD" w:rsidP="00E340DD">
      <w:pPr>
        <w:spacing w:after="217"/>
        <w:ind w:left="512" w:hanging="10"/>
        <w:jc w:val="center"/>
      </w:pPr>
      <w:r>
        <w:rPr>
          <w:rFonts w:ascii="Arial" w:eastAsia="Arial" w:hAnsi="Arial" w:cs="Arial"/>
        </w:rPr>
        <w:t xml:space="preserve"> </w:t>
      </w:r>
    </w:p>
    <w:p w14:paraId="455DFCFF" w14:textId="65218694" w:rsidR="00E340DD" w:rsidRDefault="00E340DD" w:rsidP="007A2737">
      <w:pPr>
        <w:spacing w:after="217"/>
        <w:ind w:left="512" w:hanging="10"/>
      </w:pPr>
      <w:r>
        <w:rPr>
          <w:rFonts w:ascii="Arial" w:eastAsia="Arial" w:hAnsi="Arial" w:cs="Arial"/>
        </w:rPr>
        <w:t xml:space="preserve"> </w:t>
      </w:r>
    </w:p>
    <w:p w14:paraId="41BFA086" w14:textId="5234C736" w:rsidR="00E340DD" w:rsidRDefault="00E340DD" w:rsidP="007A2737">
      <w:pPr>
        <w:spacing w:after="217"/>
        <w:ind w:left="512" w:hanging="10"/>
      </w:pPr>
    </w:p>
    <w:p w14:paraId="6F7DFF02" w14:textId="4DCB4E97" w:rsidR="00E340DD" w:rsidRDefault="00E340DD" w:rsidP="00E340DD">
      <w:pPr>
        <w:spacing w:after="217"/>
        <w:ind w:left="512" w:hanging="10"/>
        <w:jc w:val="center"/>
      </w:pPr>
    </w:p>
    <w:p w14:paraId="4FACD0C2" w14:textId="77777777" w:rsidR="00E340DD" w:rsidRDefault="00E340DD" w:rsidP="00E340DD">
      <w:pPr>
        <w:spacing w:after="42"/>
        <w:ind w:left="-5" w:hanging="10"/>
      </w:pPr>
      <w:r>
        <w:rPr>
          <w:rFonts w:ascii="Arial" w:eastAsia="Arial" w:hAnsi="Arial" w:cs="Arial"/>
        </w:rPr>
        <w:t xml:space="preserve">Betreuender Hochschullehrer: </w:t>
      </w:r>
    </w:p>
    <w:p w14:paraId="33D18502" w14:textId="77777777" w:rsidR="00E340DD" w:rsidRDefault="00E340DD" w:rsidP="00E340DD">
      <w:pPr>
        <w:tabs>
          <w:tab w:val="center" w:pos="708"/>
          <w:tab w:val="center" w:pos="2772"/>
        </w:tabs>
        <w:spacing w:after="226"/>
        <w:ind w:left="-15"/>
      </w:pP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Prof. Dr. Aldo R. Boccaccini </w:t>
      </w:r>
    </w:p>
    <w:p w14:paraId="07E87219" w14:textId="77777777" w:rsidR="00E340DD" w:rsidRDefault="00E340DD" w:rsidP="00E340DD">
      <w:pPr>
        <w:spacing w:after="42"/>
        <w:ind w:left="-5" w:hanging="10"/>
      </w:pPr>
      <w:r>
        <w:rPr>
          <w:rFonts w:ascii="Arial" w:eastAsia="Arial" w:hAnsi="Arial" w:cs="Arial"/>
        </w:rPr>
        <w:t xml:space="preserve">Weitere&lt;r&gt; betreuende&lt;r&gt; Hochschullehrer: </w:t>
      </w:r>
    </w:p>
    <w:p w14:paraId="7B6DF0C9" w14:textId="0F9C707C" w:rsidR="00E340DD" w:rsidRDefault="00E340DD" w:rsidP="00E340DD">
      <w:pPr>
        <w:tabs>
          <w:tab w:val="center" w:pos="708"/>
          <w:tab w:val="center" w:pos="2701"/>
        </w:tabs>
        <w:spacing w:after="42"/>
        <w:ind w:left="-15"/>
      </w:pPr>
      <w:r>
        <w:rPr>
          <w:rFonts w:ascii="Arial" w:eastAsia="Arial" w:hAnsi="Arial" w:cs="Arial"/>
        </w:rPr>
        <w:t xml:space="preserve"> </w:t>
      </w:r>
      <w:r>
        <w:rPr>
          <w:rFonts w:ascii="Arial" w:eastAsia="Arial" w:hAnsi="Arial" w:cs="Arial"/>
        </w:rPr>
        <w:tab/>
        <w:t xml:space="preserve"> </w:t>
      </w:r>
      <w:r>
        <w:rPr>
          <w:rFonts w:ascii="Arial" w:eastAsia="Arial" w:hAnsi="Arial" w:cs="Arial"/>
        </w:rPr>
        <w:tab/>
      </w:r>
      <w:r w:rsidR="00060FE2">
        <w:rPr>
          <w:rFonts w:ascii="Arial" w:eastAsia="Arial" w:hAnsi="Arial" w:cs="Arial"/>
        </w:rPr>
        <w:t xml:space="preserve">Jun.-Prof. </w:t>
      </w:r>
      <w:r>
        <w:rPr>
          <w:rFonts w:ascii="Arial" w:eastAsia="Arial" w:hAnsi="Arial" w:cs="Arial"/>
        </w:rPr>
        <w:t xml:space="preserve">Linus Stegbauer, </w:t>
      </w:r>
      <w:r w:rsidRPr="00E340DD">
        <w:rPr>
          <w:rFonts w:ascii="Arial" w:eastAsia="Arial" w:hAnsi="Arial" w:cs="Arial"/>
        </w:rPr>
        <w:t>Technische Universität Bergakademie Freiberg</w:t>
      </w:r>
      <w:r>
        <w:rPr>
          <w:rFonts w:ascii="Arial" w:eastAsia="Arial" w:hAnsi="Arial" w:cs="Arial"/>
        </w:rPr>
        <w:t xml:space="preserve"> </w:t>
      </w:r>
    </w:p>
    <w:p w14:paraId="43BB48B4" w14:textId="337D893B" w:rsidR="00E340DD" w:rsidRDefault="00E340DD" w:rsidP="00E340DD">
      <w:pPr>
        <w:tabs>
          <w:tab w:val="center" w:pos="708"/>
          <w:tab w:val="center" w:pos="2637"/>
        </w:tabs>
        <w:spacing w:after="226"/>
        <w:ind w:left="-15"/>
      </w:pPr>
      <w:r>
        <w:rPr>
          <w:rFonts w:ascii="Arial" w:eastAsia="Arial" w:hAnsi="Arial" w:cs="Arial"/>
        </w:rPr>
        <w:t xml:space="preserve"> </w:t>
      </w:r>
      <w:r>
        <w:rPr>
          <w:rFonts w:ascii="Arial" w:eastAsia="Arial" w:hAnsi="Arial" w:cs="Arial"/>
        </w:rPr>
        <w:tab/>
        <w:t xml:space="preserve"> </w:t>
      </w:r>
      <w:r>
        <w:rPr>
          <w:rFonts w:ascii="Arial" w:eastAsia="Arial" w:hAnsi="Arial" w:cs="Arial"/>
        </w:rPr>
        <w:tab/>
      </w:r>
      <w:r w:rsidR="00060FE2">
        <w:rPr>
          <w:rFonts w:ascii="Arial" w:eastAsia="Arial" w:hAnsi="Arial" w:cs="Arial"/>
        </w:rPr>
        <w:t xml:space="preserve">M.Sc. </w:t>
      </w:r>
      <w:r>
        <w:rPr>
          <w:rFonts w:ascii="Arial" w:eastAsia="Arial" w:hAnsi="Arial" w:cs="Arial"/>
        </w:rPr>
        <w:t xml:space="preserve">Nina Oehlsen, </w:t>
      </w:r>
      <w:r w:rsidRPr="00E340DD">
        <w:rPr>
          <w:rFonts w:ascii="Arial" w:eastAsia="Arial" w:hAnsi="Arial" w:cs="Arial"/>
        </w:rPr>
        <w:t>Technische Universität Bergakademie Freiberg</w:t>
      </w:r>
      <w:r>
        <w:rPr>
          <w:rFonts w:ascii="Arial" w:eastAsia="Arial" w:hAnsi="Arial" w:cs="Arial"/>
        </w:rPr>
        <w:t xml:space="preserve"> </w:t>
      </w:r>
    </w:p>
    <w:p w14:paraId="02E0FAA2" w14:textId="77777777" w:rsidR="00E340DD" w:rsidRDefault="00E340DD" w:rsidP="00E340DD">
      <w:pPr>
        <w:spacing w:after="42"/>
        <w:ind w:left="-5" w:hanging="10"/>
      </w:pPr>
      <w:r>
        <w:rPr>
          <w:rFonts w:ascii="Arial" w:eastAsia="Arial" w:hAnsi="Arial" w:cs="Arial"/>
        </w:rPr>
        <w:t xml:space="preserve">Technischer Betreuer: </w:t>
      </w:r>
    </w:p>
    <w:p w14:paraId="0BFBD925" w14:textId="0B92C6E2" w:rsidR="00E340DD" w:rsidRDefault="00E340DD" w:rsidP="00E340DD">
      <w:pPr>
        <w:tabs>
          <w:tab w:val="center" w:pos="708"/>
          <w:tab w:val="center" w:pos="2554"/>
        </w:tabs>
        <w:spacing w:after="226"/>
        <w:ind w:left="-15"/>
      </w:pPr>
      <w:r>
        <w:rPr>
          <w:rFonts w:ascii="Arial" w:eastAsia="Arial" w:hAnsi="Arial" w:cs="Arial"/>
        </w:rPr>
        <w:t xml:space="preserve"> </w:t>
      </w:r>
      <w:r>
        <w:rPr>
          <w:rFonts w:ascii="Arial" w:eastAsia="Arial" w:hAnsi="Arial" w:cs="Arial"/>
        </w:rPr>
        <w:tab/>
        <w:t xml:space="preserve"> </w:t>
      </w:r>
      <w:r>
        <w:rPr>
          <w:rFonts w:ascii="Arial" w:eastAsia="Arial" w:hAnsi="Arial" w:cs="Arial"/>
        </w:rPr>
        <w:tab/>
      </w:r>
      <w:r w:rsidR="00396B94">
        <w:rPr>
          <w:rFonts w:ascii="Arial" w:eastAsia="Arial" w:hAnsi="Arial" w:cs="Arial"/>
        </w:rPr>
        <w:t xml:space="preserve"> </w:t>
      </w:r>
      <w:r w:rsidR="000A59B8">
        <w:rPr>
          <w:rFonts w:ascii="Arial" w:eastAsia="Arial" w:hAnsi="Arial" w:cs="Arial"/>
        </w:rPr>
        <w:t xml:space="preserve"> </w:t>
      </w:r>
      <w:r w:rsidR="000A59B8" w:rsidRPr="000A59B8">
        <w:rPr>
          <w:rFonts w:ascii="Arial" w:eastAsia="Arial" w:hAnsi="Arial" w:cs="Arial"/>
        </w:rPr>
        <w:t>Karsten</w:t>
      </w:r>
      <w:r w:rsidR="000A59B8">
        <w:rPr>
          <w:rFonts w:ascii="Arial" w:eastAsia="Arial" w:hAnsi="Arial" w:cs="Arial"/>
        </w:rPr>
        <w:t xml:space="preserve"> </w:t>
      </w:r>
      <w:r w:rsidR="000A59B8" w:rsidRPr="000A59B8">
        <w:rPr>
          <w:rFonts w:ascii="Arial" w:eastAsia="Arial" w:hAnsi="Arial" w:cs="Arial"/>
        </w:rPr>
        <w:t>Meißner</w:t>
      </w:r>
      <w:r w:rsidR="000A59B8">
        <w:rPr>
          <w:rFonts w:ascii="Arial" w:eastAsia="Arial" w:hAnsi="Arial" w:cs="Arial"/>
        </w:rPr>
        <w:t xml:space="preserve"> </w:t>
      </w:r>
      <w:r w:rsidR="00396B94" w:rsidRPr="00396B94">
        <w:rPr>
          <w:rFonts w:ascii="Arial" w:eastAsia="Arial" w:hAnsi="Arial" w:cs="Arial"/>
        </w:rPr>
        <w:t>Dipl.-Ing.</w:t>
      </w:r>
      <w:r w:rsidR="000A59B8" w:rsidRPr="000A59B8">
        <w:t xml:space="preserve"> </w:t>
      </w:r>
      <w:r w:rsidR="000A59B8" w:rsidRPr="000A59B8">
        <w:rPr>
          <w:rFonts w:ascii="Arial" w:eastAsia="Arial" w:hAnsi="Arial" w:cs="Arial"/>
        </w:rPr>
        <w:t>(FH)</w:t>
      </w:r>
      <w:r>
        <w:rPr>
          <w:rFonts w:ascii="Arial" w:eastAsia="Arial" w:hAnsi="Arial" w:cs="Arial"/>
        </w:rPr>
        <w:t xml:space="preserve"> </w:t>
      </w:r>
    </w:p>
    <w:p w14:paraId="57C60E13" w14:textId="77777777" w:rsidR="00E340DD" w:rsidRDefault="00E340DD" w:rsidP="00E340DD">
      <w:pPr>
        <w:spacing w:after="215"/>
      </w:pPr>
      <w:r>
        <w:rPr>
          <w:rFonts w:ascii="Arial" w:eastAsia="Arial" w:hAnsi="Arial" w:cs="Arial"/>
        </w:rPr>
        <w:t xml:space="preserve"> </w:t>
      </w:r>
    </w:p>
    <w:p w14:paraId="6416D11F" w14:textId="77777777" w:rsidR="00E340DD" w:rsidRDefault="00E340DD" w:rsidP="00E340DD">
      <w:pPr>
        <w:spacing w:after="218"/>
      </w:pPr>
      <w:r>
        <w:rPr>
          <w:rFonts w:ascii="Arial" w:eastAsia="Arial" w:hAnsi="Arial" w:cs="Arial"/>
        </w:rPr>
        <w:t xml:space="preserve"> </w:t>
      </w:r>
    </w:p>
    <w:p w14:paraId="6EF02DDB" w14:textId="39CE9CDB" w:rsidR="00E340DD" w:rsidRPr="00671CD2" w:rsidRDefault="00E56CCA" w:rsidP="007A2737">
      <w:pPr>
        <w:spacing w:after="217"/>
        <w:ind w:left="512" w:right="2" w:hanging="10"/>
        <w:jc w:val="center"/>
        <w:rPr>
          <w:rFonts w:ascii="Arial" w:eastAsia="Arial" w:hAnsi="Arial" w:cs="Arial"/>
          <w:sz w:val="28"/>
        </w:rPr>
      </w:pPr>
      <w:r>
        <w:rPr>
          <w:rFonts w:ascii="Arial" w:eastAsia="Arial" w:hAnsi="Arial" w:cs="Arial"/>
        </w:rPr>
        <w:t>September, 2024</w:t>
      </w:r>
    </w:p>
    <w:p w14:paraId="461752CB" w14:textId="77777777" w:rsidR="00E340DD" w:rsidRPr="00671CD2" w:rsidRDefault="00E340DD" w:rsidP="007A2737">
      <w:pPr>
        <w:spacing w:after="222"/>
        <w:ind w:right="1433"/>
        <w:rPr>
          <w:rFonts w:ascii="Arial" w:eastAsia="Arial" w:hAnsi="Arial" w:cs="Arial"/>
          <w:sz w:val="28"/>
        </w:rPr>
      </w:pPr>
    </w:p>
    <w:p w14:paraId="6AB2E29E" w14:textId="0F1C272B" w:rsidR="00E340DD" w:rsidRPr="00671CD2" w:rsidRDefault="00E340DD" w:rsidP="00E340DD">
      <w:pPr>
        <w:spacing w:after="222"/>
        <w:ind w:right="873"/>
        <w:jc w:val="right"/>
      </w:pPr>
      <w:r w:rsidRPr="00671CD2">
        <w:rPr>
          <w:rFonts w:ascii="Arial" w:eastAsia="Arial" w:hAnsi="Arial" w:cs="Arial"/>
          <w:sz w:val="28"/>
        </w:rPr>
        <w:t xml:space="preserve">Friedrich-Alexander-Universität Erlangen-Nürnberg </w:t>
      </w:r>
    </w:p>
    <w:p w14:paraId="6BACBC49" w14:textId="77777777" w:rsidR="00E340DD" w:rsidRPr="0022520E" w:rsidRDefault="00E340DD" w:rsidP="00E340DD">
      <w:pPr>
        <w:spacing w:after="221"/>
        <w:ind w:left="1611" w:hanging="10"/>
        <w:rPr>
          <w:lang w:val="en-US"/>
        </w:rPr>
      </w:pPr>
      <w:r w:rsidRPr="0022520E">
        <w:rPr>
          <w:rFonts w:ascii="Arial" w:eastAsia="Arial" w:hAnsi="Arial" w:cs="Arial"/>
          <w:sz w:val="28"/>
          <w:lang w:val="en-US"/>
        </w:rPr>
        <w:t xml:space="preserve">Department Materials Science and Engineering </w:t>
      </w:r>
    </w:p>
    <w:p w14:paraId="5CC02425" w14:textId="77777777" w:rsidR="00E340DD" w:rsidRPr="0022520E" w:rsidRDefault="00E340DD" w:rsidP="00E340DD">
      <w:pPr>
        <w:spacing w:after="167"/>
        <w:ind w:left="503"/>
        <w:jc w:val="center"/>
        <w:rPr>
          <w:lang w:val="en-US"/>
        </w:rPr>
      </w:pPr>
      <w:r w:rsidRPr="0022520E">
        <w:rPr>
          <w:rFonts w:ascii="Arial" w:eastAsia="Arial" w:hAnsi="Arial" w:cs="Arial"/>
          <w:b/>
          <w:sz w:val="28"/>
          <w:lang w:val="en-US"/>
        </w:rPr>
        <w:t xml:space="preserve">Institute for Biomaterials </w:t>
      </w:r>
    </w:p>
    <w:p w14:paraId="5237815F" w14:textId="77777777" w:rsidR="00E340DD" w:rsidRPr="0022520E" w:rsidRDefault="00E340DD" w:rsidP="00E340DD">
      <w:pPr>
        <w:spacing w:after="307"/>
        <w:ind w:left="559"/>
        <w:jc w:val="center"/>
        <w:rPr>
          <w:lang w:val="en-US"/>
        </w:rPr>
      </w:pPr>
      <w:r w:rsidRPr="0022520E">
        <w:rPr>
          <w:rFonts w:ascii="Arial" w:eastAsia="Arial" w:hAnsi="Arial" w:cs="Arial"/>
          <w:lang w:val="en-US"/>
        </w:rPr>
        <w:t xml:space="preserve"> </w:t>
      </w:r>
    </w:p>
    <w:p w14:paraId="366B02DD" w14:textId="53905304" w:rsidR="00E340DD" w:rsidRPr="0022520E" w:rsidRDefault="00B06355" w:rsidP="00E340DD">
      <w:pPr>
        <w:spacing w:after="0"/>
        <w:ind w:left="512" w:right="5" w:hanging="10"/>
        <w:jc w:val="center"/>
        <w:rPr>
          <w:lang w:val="en-US"/>
        </w:rPr>
      </w:pPr>
      <w:r>
        <w:rPr>
          <w:rFonts w:ascii="Arial" w:eastAsia="Arial" w:hAnsi="Arial" w:cs="Arial"/>
          <w:sz w:val="32"/>
          <w:lang w:val="en-US"/>
        </w:rPr>
        <w:t>Qi Fan</w:t>
      </w:r>
    </w:p>
    <w:p w14:paraId="42599A99" w14:textId="2FB4C1ED" w:rsidR="00E340DD" w:rsidRPr="0022520E" w:rsidRDefault="00B06355" w:rsidP="00E340DD">
      <w:pPr>
        <w:spacing w:after="217"/>
        <w:ind w:left="512" w:right="2" w:hanging="10"/>
        <w:jc w:val="center"/>
        <w:rPr>
          <w:lang w:val="en-US"/>
        </w:rPr>
      </w:pPr>
      <w:r>
        <w:rPr>
          <w:rFonts w:ascii="Arial" w:eastAsia="Arial" w:hAnsi="Arial" w:cs="Arial"/>
          <w:lang w:val="en-US"/>
        </w:rPr>
        <w:t>22773798</w:t>
      </w:r>
      <w:r w:rsidR="00E340DD" w:rsidRPr="0022520E">
        <w:rPr>
          <w:rFonts w:ascii="Arial" w:eastAsia="Arial" w:hAnsi="Arial" w:cs="Arial"/>
          <w:lang w:val="en-US"/>
        </w:rPr>
        <w:t xml:space="preserve"> </w:t>
      </w:r>
    </w:p>
    <w:p w14:paraId="028CAFE9" w14:textId="77777777" w:rsidR="00E340DD" w:rsidRPr="0022520E" w:rsidRDefault="00E340DD" w:rsidP="00E340DD">
      <w:pPr>
        <w:spacing w:after="309"/>
        <w:ind w:left="559"/>
        <w:jc w:val="center"/>
        <w:rPr>
          <w:lang w:val="en-US"/>
        </w:rPr>
      </w:pPr>
      <w:r w:rsidRPr="0022520E">
        <w:rPr>
          <w:rFonts w:ascii="Arial" w:eastAsia="Arial" w:hAnsi="Arial" w:cs="Arial"/>
          <w:lang w:val="en-US"/>
        </w:rPr>
        <w:t xml:space="preserve"> </w:t>
      </w:r>
    </w:p>
    <w:p w14:paraId="6A452654" w14:textId="4B280584" w:rsidR="00E340DD" w:rsidRPr="0022520E" w:rsidRDefault="00E56CCA" w:rsidP="00E340DD">
      <w:pPr>
        <w:spacing w:after="134"/>
        <w:ind w:left="512" w:hanging="10"/>
        <w:jc w:val="center"/>
        <w:rPr>
          <w:lang w:val="en-US"/>
        </w:rPr>
      </w:pPr>
      <w:r w:rsidRPr="00AF54DA">
        <w:rPr>
          <w:rFonts w:ascii="Arial" w:eastAsia="Arial" w:hAnsi="Arial" w:cs="Arial"/>
          <w:sz w:val="32"/>
          <w:lang w:val="en-US"/>
        </w:rPr>
        <w:t xml:space="preserve">Development and Characterization on the Mineralisation of amorphous calcium phosphate and amorphous calcium carbonate in </w:t>
      </w:r>
      <w:r w:rsidR="002D09B9" w:rsidRPr="00386C79">
        <w:rPr>
          <w:rFonts w:ascii="Arial" w:eastAsia="Arial" w:hAnsi="Arial" w:cs="Arial"/>
          <w:i/>
          <w:iCs/>
          <w:sz w:val="32"/>
          <w:lang w:val="en-US"/>
        </w:rPr>
        <w:t>A</w:t>
      </w:r>
      <w:r w:rsidRPr="00386C79">
        <w:rPr>
          <w:rFonts w:ascii="Arial" w:eastAsia="Arial" w:hAnsi="Arial" w:cs="Arial"/>
          <w:i/>
          <w:iCs/>
          <w:sz w:val="32"/>
          <w:lang w:val="en-US"/>
        </w:rPr>
        <w:t>spergillus niger</w:t>
      </w:r>
      <w:r w:rsidRPr="00AF54DA">
        <w:rPr>
          <w:rFonts w:ascii="Arial" w:eastAsia="Arial" w:hAnsi="Arial" w:cs="Arial"/>
          <w:sz w:val="32"/>
          <w:lang w:val="en-US"/>
        </w:rPr>
        <w:t xml:space="preserve"> mycelium and cellulose nanocrystals matrix</w:t>
      </w:r>
      <w:r w:rsidR="00E340DD" w:rsidRPr="0022520E">
        <w:rPr>
          <w:rFonts w:ascii="Arial" w:eastAsia="Arial" w:hAnsi="Arial" w:cs="Arial"/>
          <w:sz w:val="32"/>
          <w:lang w:val="en-US"/>
        </w:rPr>
        <w:t xml:space="preserve"> </w:t>
      </w:r>
    </w:p>
    <w:p w14:paraId="79DC568E" w14:textId="77777777" w:rsidR="00E340DD" w:rsidRPr="0022520E" w:rsidRDefault="00E340DD" w:rsidP="00E340DD">
      <w:pPr>
        <w:spacing w:after="309"/>
        <w:ind w:left="559"/>
        <w:jc w:val="center"/>
        <w:rPr>
          <w:lang w:val="en-US"/>
        </w:rPr>
      </w:pPr>
      <w:r w:rsidRPr="0022520E">
        <w:rPr>
          <w:rFonts w:ascii="Arial" w:eastAsia="Arial" w:hAnsi="Arial" w:cs="Arial"/>
          <w:lang w:val="en-US"/>
        </w:rPr>
        <w:t xml:space="preserve"> </w:t>
      </w:r>
    </w:p>
    <w:p w14:paraId="14F187F7" w14:textId="596886F2" w:rsidR="00E340DD" w:rsidRPr="00386C79" w:rsidRDefault="00B06355" w:rsidP="00E340DD">
      <w:pPr>
        <w:pStyle w:val="Heading1"/>
        <w:spacing w:after="136"/>
        <w:ind w:left="10" w:right="686"/>
        <w:jc w:val="right"/>
      </w:pPr>
      <w:r w:rsidRPr="00D86EB0">
        <w:rPr>
          <w:lang w:val="en-US"/>
        </w:rPr>
        <w:t xml:space="preserve"> </w:t>
      </w:r>
      <w:bookmarkStart w:id="4" w:name="_Toc176464895"/>
      <w:bookmarkStart w:id="5" w:name="_Toc171075551"/>
      <w:bookmarkStart w:id="6" w:name="_Toc171076994"/>
      <w:r w:rsidR="00E340DD" w:rsidRPr="00386C79">
        <w:t>Master Thesis in</w:t>
      </w:r>
      <w:r w:rsidR="00E56CCA" w:rsidRPr="00386C79">
        <w:t xml:space="preserve"> St</w:t>
      </w:r>
      <w:r w:rsidR="00E56CCA">
        <w:t>udiengang</w:t>
      </w:r>
      <w:r w:rsidR="00E340DD" w:rsidRPr="00386C79">
        <w:t xml:space="preserve"> </w:t>
      </w:r>
      <w:r w:rsidR="00E56CCA" w:rsidRPr="00386C79">
        <w:t>Werkstoffe in der Medizin</w:t>
      </w:r>
      <w:bookmarkEnd w:id="4"/>
      <w:r w:rsidR="00E56CCA" w:rsidRPr="00386C79" w:rsidDel="00E56CCA">
        <w:t xml:space="preserve"> </w:t>
      </w:r>
      <w:bookmarkEnd w:id="5"/>
      <w:bookmarkEnd w:id="6"/>
      <w:r w:rsidR="00E340DD" w:rsidRPr="00386C79">
        <w:t xml:space="preserve"> </w:t>
      </w:r>
    </w:p>
    <w:p w14:paraId="10F9C44F" w14:textId="46644950" w:rsidR="00E340DD" w:rsidRPr="007A2737" w:rsidRDefault="00E340DD" w:rsidP="00E340DD">
      <w:pPr>
        <w:spacing w:after="217"/>
        <w:ind w:left="512" w:hanging="10"/>
        <w:jc w:val="center"/>
        <w:rPr>
          <w:rPrChange w:id="7" w:author="Fan, Qi" w:date="2024-09-05T23:48:00Z">
            <w:rPr>
              <w:lang w:val="en-US"/>
            </w:rPr>
          </w:rPrChange>
        </w:rPr>
      </w:pPr>
      <w:r w:rsidRPr="007A2737">
        <w:rPr>
          <w:rFonts w:ascii="Arial" w:eastAsia="Arial" w:hAnsi="Arial" w:cs="Arial"/>
          <w:rPrChange w:id="8" w:author="Fan, Qi" w:date="2024-09-05T23:48:00Z">
            <w:rPr>
              <w:rFonts w:ascii="Arial" w:eastAsia="Arial" w:hAnsi="Arial" w:cs="Arial"/>
              <w:lang w:val="en-US"/>
            </w:rPr>
          </w:rPrChange>
        </w:rPr>
        <w:t xml:space="preserve"> </w:t>
      </w:r>
    </w:p>
    <w:p w14:paraId="58ECB94E" w14:textId="105D4E0B" w:rsidR="00E340DD" w:rsidRPr="007A2737" w:rsidRDefault="00E340DD" w:rsidP="00E340DD">
      <w:pPr>
        <w:spacing w:after="217"/>
        <w:ind w:left="512" w:hanging="10"/>
        <w:jc w:val="center"/>
        <w:rPr>
          <w:rPrChange w:id="9" w:author="Fan, Qi" w:date="2024-09-05T23:48:00Z">
            <w:rPr>
              <w:lang w:val="en-US"/>
            </w:rPr>
          </w:rPrChange>
        </w:rPr>
      </w:pPr>
      <w:r w:rsidRPr="007A2737">
        <w:rPr>
          <w:rFonts w:ascii="Arial" w:eastAsia="Arial" w:hAnsi="Arial" w:cs="Arial"/>
          <w:rPrChange w:id="10" w:author="Fan, Qi" w:date="2024-09-05T23:48:00Z">
            <w:rPr>
              <w:rFonts w:ascii="Arial" w:eastAsia="Arial" w:hAnsi="Arial" w:cs="Arial"/>
              <w:lang w:val="en-US"/>
            </w:rPr>
          </w:rPrChange>
        </w:rPr>
        <w:t xml:space="preserve"> </w:t>
      </w:r>
    </w:p>
    <w:p w14:paraId="0C8DBE6E" w14:textId="6687B683" w:rsidR="00E340DD" w:rsidRPr="007A2737" w:rsidRDefault="00E340DD" w:rsidP="00E340DD">
      <w:pPr>
        <w:spacing w:after="217"/>
        <w:ind w:left="512" w:hanging="10"/>
        <w:jc w:val="center"/>
        <w:rPr>
          <w:rPrChange w:id="11" w:author="Fan, Qi" w:date="2024-09-05T23:48:00Z">
            <w:rPr>
              <w:lang w:val="en-US"/>
            </w:rPr>
          </w:rPrChange>
        </w:rPr>
      </w:pPr>
      <w:r w:rsidRPr="007A2737">
        <w:rPr>
          <w:rFonts w:ascii="Arial" w:eastAsia="Arial" w:hAnsi="Arial" w:cs="Arial"/>
          <w:rPrChange w:id="12" w:author="Fan, Qi" w:date="2024-09-05T23:48:00Z">
            <w:rPr>
              <w:rFonts w:ascii="Arial" w:eastAsia="Arial" w:hAnsi="Arial" w:cs="Arial"/>
              <w:lang w:val="en-US"/>
            </w:rPr>
          </w:rPrChange>
        </w:rPr>
        <w:t xml:space="preserve"> </w:t>
      </w:r>
    </w:p>
    <w:p w14:paraId="34CF3450" w14:textId="7F71BA78" w:rsidR="00E340DD" w:rsidRPr="007A2737" w:rsidRDefault="00E340DD" w:rsidP="00E340DD">
      <w:pPr>
        <w:spacing w:after="217"/>
        <w:ind w:left="512" w:hanging="10"/>
        <w:jc w:val="center"/>
        <w:rPr>
          <w:rPrChange w:id="13" w:author="Fan, Qi" w:date="2024-09-05T23:48:00Z">
            <w:rPr>
              <w:lang w:val="en-US"/>
            </w:rPr>
          </w:rPrChange>
        </w:rPr>
      </w:pPr>
      <w:r w:rsidRPr="007A2737">
        <w:rPr>
          <w:rFonts w:ascii="Arial" w:eastAsia="Arial" w:hAnsi="Arial" w:cs="Arial"/>
          <w:rPrChange w:id="14" w:author="Fan, Qi" w:date="2024-09-05T23:48:00Z">
            <w:rPr>
              <w:rFonts w:ascii="Arial" w:eastAsia="Arial" w:hAnsi="Arial" w:cs="Arial"/>
              <w:lang w:val="en-US"/>
            </w:rPr>
          </w:rPrChange>
        </w:rPr>
        <w:t xml:space="preserve"> </w:t>
      </w:r>
    </w:p>
    <w:p w14:paraId="0C16BD4D" w14:textId="490B899A" w:rsidR="00E340DD" w:rsidRPr="007A2737" w:rsidRDefault="00E340DD" w:rsidP="00E340DD">
      <w:pPr>
        <w:spacing w:after="217"/>
        <w:ind w:left="512" w:hanging="10"/>
        <w:jc w:val="center"/>
        <w:rPr>
          <w:rPrChange w:id="15" w:author="Fan, Qi" w:date="2024-09-05T23:48:00Z">
            <w:rPr>
              <w:lang w:val="en-US"/>
            </w:rPr>
          </w:rPrChange>
        </w:rPr>
      </w:pPr>
      <w:r w:rsidRPr="007A2737">
        <w:rPr>
          <w:rFonts w:ascii="Arial" w:eastAsia="Arial" w:hAnsi="Arial" w:cs="Arial"/>
          <w:rPrChange w:id="16" w:author="Fan, Qi" w:date="2024-09-05T23:48:00Z">
            <w:rPr>
              <w:rFonts w:ascii="Arial" w:eastAsia="Arial" w:hAnsi="Arial" w:cs="Arial"/>
              <w:lang w:val="en-US"/>
            </w:rPr>
          </w:rPrChange>
        </w:rPr>
        <w:t xml:space="preserve"> </w:t>
      </w:r>
    </w:p>
    <w:p w14:paraId="5F68FD73" w14:textId="5AAAA419" w:rsidR="00E340DD" w:rsidRPr="007A2737" w:rsidRDefault="00E340DD" w:rsidP="00E340DD">
      <w:pPr>
        <w:spacing w:after="217"/>
        <w:ind w:left="512" w:hanging="10"/>
        <w:jc w:val="center"/>
        <w:rPr>
          <w:rPrChange w:id="17" w:author="Fan, Qi" w:date="2024-09-05T23:48:00Z">
            <w:rPr>
              <w:lang w:val="en-US"/>
            </w:rPr>
          </w:rPrChange>
        </w:rPr>
      </w:pPr>
      <w:r w:rsidRPr="007A2737">
        <w:rPr>
          <w:rFonts w:ascii="Arial" w:eastAsia="Arial" w:hAnsi="Arial" w:cs="Arial"/>
          <w:rPrChange w:id="18" w:author="Fan, Qi" w:date="2024-09-05T23:48:00Z">
            <w:rPr>
              <w:rFonts w:ascii="Arial" w:eastAsia="Arial" w:hAnsi="Arial" w:cs="Arial"/>
              <w:lang w:val="en-US"/>
            </w:rPr>
          </w:rPrChange>
        </w:rPr>
        <w:t xml:space="preserve"> </w:t>
      </w:r>
    </w:p>
    <w:p w14:paraId="59D013BF" w14:textId="77777777" w:rsidR="00E340DD" w:rsidRPr="0022520E" w:rsidRDefault="00E340DD" w:rsidP="00E340DD">
      <w:pPr>
        <w:spacing w:after="42"/>
        <w:ind w:left="-5" w:hanging="10"/>
        <w:rPr>
          <w:lang w:val="en-US"/>
        </w:rPr>
      </w:pPr>
      <w:r w:rsidRPr="0022520E">
        <w:rPr>
          <w:rFonts w:ascii="Arial" w:eastAsia="Arial" w:hAnsi="Arial" w:cs="Arial"/>
          <w:lang w:val="en-US"/>
        </w:rPr>
        <w:t xml:space="preserve">Academic Supervisor: </w:t>
      </w:r>
    </w:p>
    <w:p w14:paraId="1E92609A" w14:textId="77777777" w:rsidR="00E340DD" w:rsidRPr="0022520E" w:rsidRDefault="00E340DD" w:rsidP="00E340DD">
      <w:pPr>
        <w:tabs>
          <w:tab w:val="center" w:pos="708"/>
          <w:tab w:val="center" w:pos="2772"/>
        </w:tabs>
        <w:spacing w:after="226"/>
        <w:ind w:left="-15"/>
        <w:rPr>
          <w:lang w:val="en-US"/>
        </w:rPr>
      </w:pPr>
      <w:r w:rsidRPr="0022520E">
        <w:rPr>
          <w:rFonts w:ascii="Arial" w:eastAsia="Arial" w:hAnsi="Arial" w:cs="Arial"/>
          <w:lang w:val="en-US"/>
        </w:rPr>
        <w:t xml:space="preserve"> </w:t>
      </w:r>
      <w:r w:rsidRPr="0022520E">
        <w:rPr>
          <w:rFonts w:ascii="Arial" w:eastAsia="Arial" w:hAnsi="Arial" w:cs="Arial"/>
          <w:lang w:val="en-US"/>
        </w:rPr>
        <w:tab/>
        <w:t xml:space="preserve"> </w:t>
      </w:r>
      <w:r w:rsidRPr="0022520E">
        <w:rPr>
          <w:rFonts w:ascii="Arial" w:eastAsia="Arial" w:hAnsi="Arial" w:cs="Arial"/>
          <w:lang w:val="en-US"/>
        </w:rPr>
        <w:tab/>
        <w:t xml:space="preserve">Prof. Dr. Aldo R. Boccaccini </w:t>
      </w:r>
    </w:p>
    <w:p w14:paraId="7090C218" w14:textId="77777777" w:rsidR="00E340DD" w:rsidRPr="00671CD2" w:rsidRDefault="00E340DD" w:rsidP="00E340DD">
      <w:pPr>
        <w:spacing w:after="42"/>
        <w:ind w:left="-5" w:hanging="10"/>
      </w:pPr>
      <w:r w:rsidRPr="00671CD2">
        <w:rPr>
          <w:rFonts w:ascii="Arial" w:eastAsia="Arial" w:hAnsi="Arial" w:cs="Arial"/>
        </w:rPr>
        <w:t xml:space="preserve">Additional academic supervisors: </w:t>
      </w:r>
    </w:p>
    <w:p w14:paraId="6858D59E" w14:textId="77777777" w:rsidR="00B06355" w:rsidRDefault="00E340DD" w:rsidP="00B06355">
      <w:pPr>
        <w:tabs>
          <w:tab w:val="center" w:pos="708"/>
          <w:tab w:val="center" w:pos="2701"/>
        </w:tabs>
        <w:spacing w:after="42"/>
        <w:ind w:left="-15"/>
      </w:pPr>
      <w:r w:rsidRPr="00B06355">
        <w:rPr>
          <w:rFonts w:ascii="Arial" w:eastAsia="Arial" w:hAnsi="Arial" w:cs="Arial"/>
        </w:rPr>
        <w:t xml:space="preserve"> </w:t>
      </w:r>
      <w:r w:rsidRPr="00B06355">
        <w:rPr>
          <w:rFonts w:ascii="Arial" w:eastAsia="Arial" w:hAnsi="Arial" w:cs="Arial"/>
        </w:rPr>
        <w:tab/>
        <w:t xml:space="preserve"> </w:t>
      </w:r>
      <w:r w:rsidRPr="00B06355">
        <w:rPr>
          <w:rFonts w:ascii="Arial" w:eastAsia="Arial" w:hAnsi="Arial" w:cs="Arial"/>
        </w:rPr>
        <w:tab/>
      </w:r>
      <w:r w:rsidR="00B06355">
        <w:rPr>
          <w:rFonts w:ascii="Arial" w:eastAsia="Arial" w:hAnsi="Arial" w:cs="Arial"/>
        </w:rPr>
        <w:t xml:space="preserve">Linus Stegbauer, </w:t>
      </w:r>
      <w:r w:rsidR="00B06355" w:rsidRPr="00E340DD">
        <w:rPr>
          <w:rFonts w:ascii="Arial" w:eastAsia="Arial" w:hAnsi="Arial" w:cs="Arial"/>
        </w:rPr>
        <w:t>Technische Universität Bergakademie Freiberg</w:t>
      </w:r>
      <w:r w:rsidR="00B06355">
        <w:rPr>
          <w:rFonts w:ascii="Arial" w:eastAsia="Arial" w:hAnsi="Arial" w:cs="Arial"/>
        </w:rPr>
        <w:t xml:space="preserve"> </w:t>
      </w:r>
    </w:p>
    <w:p w14:paraId="5F10AA3E" w14:textId="77777777" w:rsidR="00B06355" w:rsidRDefault="00B06355" w:rsidP="00B06355">
      <w:pPr>
        <w:tabs>
          <w:tab w:val="center" w:pos="708"/>
          <w:tab w:val="center" w:pos="2598"/>
        </w:tabs>
        <w:spacing w:after="42"/>
        <w:ind w:left="-15"/>
        <w:rPr>
          <w:rFonts w:ascii="Arial" w:eastAsia="Arial" w:hAnsi="Arial" w:cs="Arial"/>
        </w:rPr>
      </w:pP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Nina Oehlsen, </w:t>
      </w:r>
      <w:r w:rsidRPr="00E340DD">
        <w:rPr>
          <w:rFonts w:ascii="Arial" w:eastAsia="Arial" w:hAnsi="Arial" w:cs="Arial"/>
        </w:rPr>
        <w:t>Technische Universität Bergakademie Freiberg</w:t>
      </w:r>
      <w:r>
        <w:rPr>
          <w:rFonts w:ascii="Arial" w:eastAsia="Arial" w:hAnsi="Arial" w:cs="Arial"/>
        </w:rPr>
        <w:t xml:space="preserve"> </w:t>
      </w:r>
    </w:p>
    <w:p w14:paraId="2FF628B6" w14:textId="52FD6B78" w:rsidR="00E340DD" w:rsidRPr="00671CD2" w:rsidRDefault="00E340DD" w:rsidP="00B06355">
      <w:pPr>
        <w:tabs>
          <w:tab w:val="center" w:pos="708"/>
          <w:tab w:val="center" w:pos="2598"/>
        </w:tabs>
        <w:spacing w:after="42"/>
        <w:ind w:left="-15"/>
        <w:rPr>
          <w:lang w:val="en-US"/>
        </w:rPr>
      </w:pPr>
      <w:r w:rsidRPr="00671CD2">
        <w:rPr>
          <w:rFonts w:ascii="Arial" w:eastAsia="Arial" w:hAnsi="Arial" w:cs="Arial"/>
          <w:lang w:val="en-US"/>
        </w:rPr>
        <w:t xml:space="preserve">Technical Supervisor: </w:t>
      </w:r>
    </w:p>
    <w:p w14:paraId="28B658FB" w14:textId="5F66340A" w:rsidR="00E340DD" w:rsidRPr="007A2737" w:rsidRDefault="00E340DD" w:rsidP="00386C79">
      <w:pPr>
        <w:tabs>
          <w:tab w:val="center" w:pos="708"/>
          <w:tab w:val="center" w:pos="2535"/>
        </w:tabs>
        <w:spacing w:after="226"/>
        <w:ind w:left="-15"/>
        <w:rPr>
          <w:lang w:val="en-US"/>
        </w:rPr>
      </w:pPr>
      <w:r w:rsidRPr="00671CD2">
        <w:rPr>
          <w:rFonts w:ascii="Arial" w:eastAsia="Arial" w:hAnsi="Arial" w:cs="Arial"/>
          <w:lang w:val="en-US"/>
        </w:rPr>
        <w:t xml:space="preserve"> </w:t>
      </w:r>
      <w:r w:rsidRPr="00671CD2">
        <w:rPr>
          <w:rFonts w:ascii="Arial" w:eastAsia="Arial" w:hAnsi="Arial" w:cs="Arial"/>
          <w:lang w:val="en-US"/>
        </w:rPr>
        <w:tab/>
        <w:t xml:space="preserve"> </w:t>
      </w:r>
      <w:r w:rsidRPr="00671CD2">
        <w:rPr>
          <w:rFonts w:ascii="Arial" w:eastAsia="Arial" w:hAnsi="Arial" w:cs="Arial"/>
          <w:lang w:val="en-US"/>
        </w:rPr>
        <w:tab/>
      </w:r>
      <w:r w:rsidR="000A59B8" w:rsidRPr="007A2737">
        <w:rPr>
          <w:rFonts w:ascii="Arial" w:eastAsia="Arial" w:hAnsi="Arial" w:cs="Arial"/>
          <w:lang w:val="en-US"/>
        </w:rPr>
        <w:t xml:space="preserve">Karsten Meißner Dipl.-Ing. (FH) </w:t>
      </w:r>
    </w:p>
    <w:p w14:paraId="768057B8" w14:textId="77777777" w:rsidR="00E340DD" w:rsidRPr="007A2737" w:rsidRDefault="00E340DD" w:rsidP="00E340DD">
      <w:pPr>
        <w:spacing w:after="218"/>
        <w:rPr>
          <w:lang w:val="en-US"/>
        </w:rPr>
      </w:pPr>
      <w:r w:rsidRPr="007A2737">
        <w:rPr>
          <w:rFonts w:ascii="Arial" w:eastAsia="Arial" w:hAnsi="Arial" w:cs="Arial"/>
          <w:lang w:val="en-US"/>
        </w:rPr>
        <w:t xml:space="preserve"> </w:t>
      </w:r>
    </w:p>
    <w:p w14:paraId="34B21313" w14:textId="4801DB6D" w:rsidR="00876291" w:rsidRDefault="000A59B8" w:rsidP="00E340DD">
      <w:pPr>
        <w:spacing w:after="217"/>
        <w:ind w:left="512" w:right="2" w:hanging="10"/>
        <w:jc w:val="center"/>
        <w:rPr>
          <w:rFonts w:ascii="Arial" w:eastAsia="Arial" w:hAnsi="Arial" w:cs="Arial"/>
          <w:lang w:val="en-US"/>
        </w:rPr>
      </w:pPr>
      <w:r w:rsidRPr="000A59B8">
        <w:rPr>
          <w:rFonts w:ascii="Arial" w:eastAsia="Arial" w:hAnsi="Arial" w:cs="Arial"/>
          <w:lang w:val="en-US"/>
        </w:rPr>
        <w:t>September, 2024</w:t>
      </w:r>
      <w:r w:rsidR="00E340DD" w:rsidRPr="00B06355">
        <w:rPr>
          <w:rFonts w:ascii="Arial" w:eastAsia="Arial" w:hAnsi="Arial" w:cs="Arial"/>
          <w:lang w:val="en-US"/>
        </w:rPr>
        <w:t xml:space="preserve"> </w:t>
      </w:r>
    </w:p>
    <w:p w14:paraId="310C1E53" w14:textId="27CE941E" w:rsidR="007C7D11" w:rsidRDefault="007C7D11">
      <w:pPr>
        <w:rPr>
          <w:rFonts w:ascii="Arial" w:eastAsia="Arial" w:hAnsi="Arial" w:cs="Arial"/>
          <w:lang w:val="en-US"/>
        </w:rPr>
      </w:pPr>
      <w:r>
        <w:rPr>
          <w:rFonts w:ascii="Arial" w:eastAsia="Arial" w:hAnsi="Arial" w:cs="Arial"/>
          <w:lang w:val="en-US"/>
        </w:rPr>
        <w:br w:type="page"/>
      </w:r>
    </w:p>
    <w:p w14:paraId="14E0B530" w14:textId="77777777" w:rsidR="007C7D11" w:rsidRDefault="007C7D11" w:rsidP="007C7D11">
      <w:pPr>
        <w:spacing w:after="159"/>
        <w:ind w:left="-5"/>
      </w:pPr>
      <w:r>
        <w:rPr>
          <w:rFonts w:ascii="Calibri" w:eastAsia="Calibri" w:hAnsi="Calibri" w:cs="Calibri"/>
          <w:b/>
        </w:rPr>
        <w:lastRenderedPageBreak/>
        <w:t xml:space="preserve">Eidesstattliche Erklärung bei Abschlussarbeiten </w:t>
      </w:r>
    </w:p>
    <w:p w14:paraId="0B93A8FD" w14:textId="77777777" w:rsidR="007C7D11" w:rsidRDefault="007C7D11" w:rsidP="007C7D11">
      <w:r>
        <w:t xml:space="preserve"> </w:t>
      </w:r>
    </w:p>
    <w:p w14:paraId="3AC6AE61" w14:textId="77777777" w:rsidR="007C7D11" w:rsidRDefault="007C7D11" w:rsidP="007C7D11">
      <w:pPr>
        <w:ind w:left="-5"/>
      </w:pPr>
      <w:r>
        <w:t xml:space="preserve">Ich versichere, dass ich die vorliegende Arbeit &lt;Titel der Arbeit&gt; ohne fremde Hilfe und ohne Benutzung anderer als der angegebenen Quellen und Hilfsmittel angefertigt habe, dass die Arbeit in gleicher oder ähnlicher Form noch keiner anderen Prüfungsbehörde vorgelegen hat und von dieser als Teil einer Prüfungsleistung angenommen wurde. Alle Ausführungen, die wörtlich oder sinngemäß übernommen wurden, sind als solche unter Angabe der Quelle gekennzeichnet. </w:t>
      </w:r>
    </w:p>
    <w:p w14:paraId="731C891D" w14:textId="77777777" w:rsidR="007C7D11" w:rsidRDefault="007C7D11" w:rsidP="007C7D11">
      <w:pPr>
        <w:spacing w:after="158"/>
      </w:pPr>
      <w:r>
        <w:t xml:space="preserve"> </w:t>
      </w:r>
    </w:p>
    <w:p w14:paraId="28C5217C" w14:textId="77777777" w:rsidR="007C7D11" w:rsidRDefault="007C7D11" w:rsidP="007C7D11">
      <w:pPr>
        <w:ind w:left="-5"/>
      </w:pPr>
      <w:r>
        <w:t xml:space="preserve">Ort, Datum, eigenhändige Unterschrift </w:t>
      </w:r>
    </w:p>
    <w:p w14:paraId="2DA266F1" w14:textId="77777777" w:rsidR="007C7D11" w:rsidRDefault="007C7D11" w:rsidP="007C7D11">
      <w:pPr>
        <w:spacing w:after="0"/>
      </w:pPr>
      <w:r>
        <w:t xml:space="preserve"> </w:t>
      </w:r>
    </w:p>
    <w:p w14:paraId="4A53FDAC" w14:textId="77777777" w:rsidR="007C7D11" w:rsidRDefault="007C7D11" w:rsidP="007C7D11">
      <w:pPr>
        <w:spacing w:after="202"/>
        <w:ind w:left="-29" w:right="-99"/>
      </w:pPr>
      <w:r>
        <w:rPr>
          <w:noProof/>
        </w:rPr>
        <mc:AlternateContent>
          <mc:Choice Requires="wpg">
            <w:drawing>
              <wp:inline distT="0" distB="0" distL="0" distR="0" wp14:anchorId="632FE787" wp14:editId="3FD21324">
                <wp:extent cx="5798185" cy="9144"/>
                <wp:effectExtent l="0" t="0" r="0" b="0"/>
                <wp:docPr id="501" name="Group 501"/>
                <wp:cNvGraphicFramePr/>
                <a:graphic xmlns:a="http://schemas.openxmlformats.org/drawingml/2006/main">
                  <a:graphicData uri="http://schemas.microsoft.com/office/word/2010/wordprocessingGroup">
                    <wpg:wgp>
                      <wpg:cNvGrpSpPr/>
                      <wpg:grpSpPr>
                        <a:xfrm>
                          <a:off x="0" y="0"/>
                          <a:ext cx="5798185" cy="9144"/>
                          <a:chOff x="0" y="0"/>
                          <a:chExt cx="5798185" cy="9144"/>
                        </a:xfrm>
                      </wpg:grpSpPr>
                      <wps:wsp>
                        <wps:cNvPr id="657" name="Shape 657"/>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FB77FB" id="Group 501" o:spid="_x0000_s1026" style="width:456.55pt;height:.7pt;mso-position-horizontal-relative:char;mso-position-vertical-relative:line" coordsize="579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">
                <v:shape id="Shape 657"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" path="m,l5798185,r,9144l,9144,,e" fillcolor="black" stroked="f" strokeweight="0">
                  <v:stroke miterlimit="83231f" joinstyle="miter"/>
                  <v:path arrowok="t" textboxrect="0,0,5798185,9144"/>
                </v:shape>
                <w10:anchorlock/>
              </v:group>
            </w:pict>
          </mc:Fallback>
        </mc:AlternateContent>
      </w:r>
    </w:p>
    <w:p w14:paraId="13378C53" w14:textId="77777777" w:rsidR="007C7D11" w:rsidRPr="007A2737" w:rsidRDefault="007C7D11" w:rsidP="007C7D11">
      <w:pPr>
        <w:spacing w:after="158"/>
        <w:rPr>
          <w:lang w:val="en-US"/>
        </w:rPr>
      </w:pPr>
      <w:r w:rsidRPr="007A2737">
        <w:rPr>
          <w:lang w:val="en-US"/>
        </w:rPr>
        <w:t xml:space="preserve"> </w:t>
      </w:r>
    </w:p>
    <w:p w14:paraId="550F01A6" w14:textId="77777777" w:rsidR="007C7D11" w:rsidRPr="00B439D4" w:rsidRDefault="007C7D11" w:rsidP="007C7D11">
      <w:pPr>
        <w:spacing w:after="159"/>
        <w:ind w:left="-5"/>
        <w:rPr>
          <w:lang w:val="en-US"/>
        </w:rPr>
      </w:pPr>
      <w:r w:rsidRPr="00B439D4">
        <w:rPr>
          <w:rFonts w:ascii="Calibri" w:eastAsia="Calibri" w:hAnsi="Calibri" w:cs="Calibri"/>
          <w:b/>
          <w:lang w:val="en-US"/>
        </w:rPr>
        <w:t xml:space="preserve">Affidavit for final thesis </w:t>
      </w:r>
    </w:p>
    <w:p w14:paraId="3BBF31AB" w14:textId="77777777" w:rsidR="007C7D11" w:rsidRPr="00B439D4" w:rsidRDefault="007C7D11" w:rsidP="007C7D11">
      <w:pPr>
        <w:spacing w:after="163"/>
        <w:rPr>
          <w:lang w:val="en-US"/>
        </w:rPr>
      </w:pPr>
      <w:r w:rsidRPr="00B439D4">
        <w:rPr>
          <w:lang w:val="en-US"/>
        </w:rPr>
        <w:t xml:space="preserve"> </w:t>
      </w:r>
    </w:p>
    <w:p w14:paraId="30E14A55" w14:textId="77777777" w:rsidR="007C7D11" w:rsidRPr="00B439D4" w:rsidRDefault="007C7D11" w:rsidP="007C7D11">
      <w:pPr>
        <w:ind w:left="-5"/>
        <w:rPr>
          <w:lang w:val="en-US"/>
        </w:rPr>
      </w:pPr>
      <w:r w:rsidRPr="00B439D4">
        <w:rPr>
          <w:lang w:val="en-US"/>
        </w:rPr>
        <w:t xml:space="preserve">I affirm that I have prepared this thesis &lt;title of thesis&gt; without outside help and without using sources or materials other than the ones listed, that the thesis has neither been submitted in the same or similar form to any other examination authority nor that it has been accepted by them as part of an examination performance. All statements that have been taken over verbatim or in spirit are marked as such and their source is indicated. </w:t>
      </w:r>
    </w:p>
    <w:p w14:paraId="4DED7738" w14:textId="77777777" w:rsidR="007C7D11" w:rsidRPr="00B439D4" w:rsidRDefault="007C7D11" w:rsidP="007C7D11">
      <w:pPr>
        <w:rPr>
          <w:lang w:val="en-US"/>
        </w:rPr>
      </w:pPr>
      <w:r w:rsidRPr="00B439D4">
        <w:rPr>
          <w:lang w:val="en-US"/>
        </w:rPr>
        <w:t xml:space="preserve"> </w:t>
      </w:r>
    </w:p>
    <w:p w14:paraId="2A037F1B" w14:textId="77777777" w:rsidR="007C7D11" w:rsidRPr="007A2737" w:rsidRDefault="007C7D11" w:rsidP="007C7D11">
      <w:pPr>
        <w:spacing w:after="161" w:line="258" w:lineRule="auto"/>
        <w:ind w:left="-5" w:hanging="10"/>
        <w:rPr>
          <w:lang w:val="en-US"/>
        </w:rPr>
      </w:pPr>
      <w:r w:rsidRPr="007A2737">
        <w:rPr>
          <w:lang w:val="en-US"/>
        </w:rPr>
        <w:t xml:space="preserve">Place, date, handwritten signature </w:t>
      </w:r>
    </w:p>
    <w:p w14:paraId="550ACCD9" w14:textId="77777777" w:rsidR="00307A33" w:rsidRDefault="00307A33" w:rsidP="00E340DD">
      <w:pPr>
        <w:spacing w:after="217"/>
        <w:ind w:left="512" w:right="2" w:hanging="10"/>
        <w:jc w:val="center"/>
        <w:rPr>
          <w:rFonts w:ascii="Arial" w:eastAsia="Arial" w:hAnsi="Arial" w:cs="Arial"/>
          <w:lang w:val="en-US"/>
        </w:rPr>
      </w:pPr>
    </w:p>
    <w:p w14:paraId="14E21BF2" w14:textId="0DFF76DE" w:rsidR="00E340DD" w:rsidRDefault="00307A33" w:rsidP="007A2737">
      <w:pPr>
        <w:pStyle w:val="Heading1"/>
        <w:spacing w:line="360" w:lineRule="auto"/>
        <w:rPr>
          <w:lang w:val="en-US"/>
        </w:rPr>
      </w:pPr>
      <w:r>
        <w:rPr>
          <w:lang w:val="en-US"/>
        </w:rPr>
        <w:br w:type="page"/>
      </w:r>
      <w:bookmarkStart w:id="19" w:name="_Toc176464896"/>
      <w:r>
        <w:rPr>
          <w:lang w:val="en-US"/>
        </w:rPr>
        <w:lastRenderedPageBreak/>
        <w:t>Abstract</w:t>
      </w:r>
      <w:bookmarkEnd w:id="19"/>
    </w:p>
    <w:p w14:paraId="4D0DB0EC" w14:textId="65C471F2" w:rsidR="00370B0B" w:rsidRDefault="007C7D11">
      <w:pPr>
        <w:spacing w:line="360" w:lineRule="auto"/>
        <w:contextualSpacing/>
        <w:jc w:val="both"/>
        <w:rPr>
          <w:sz w:val="24"/>
          <w:szCs w:val="24"/>
          <w:lang w:val="en-US"/>
        </w:rPr>
      </w:pPr>
      <w:r w:rsidRPr="007C7D11">
        <w:rPr>
          <w:sz w:val="24"/>
          <w:szCs w:val="24"/>
          <w:lang w:val="en-US"/>
        </w:rPr>
        <w:t xml:space="preserve">The </w:t>
      </w:r>
      <w:r>
        <w:rPr>
          <w:sz w:val="24"/>
          <w:szCs w:val="24"/>
          <w:lang w:val="en-US"/>
        </w:rPr>
        <w:t>aim</w:t>
      </w:r>
      <w:r w:rsidRPr="007C7D11">
        <w:rPr>
          <w:sz w:val="24"/>
          <w:szCs w:val="24"/>
          <w:lang w:val="en-US"/>
        </w:rPr>
        <w:t xml:space="preserve"> of this </w:t>
      </w:r>
      <w:del w:id="20" w:author="Fan, Qi" w:date="2024-09-05T23:51:00Z">
        <w:r w:rsidRPr="007C7D11" w:rsidDel="00830C4D">
          <w:rPr>
            <w:sz w:val="24"/>
            <w:szCs w:val="24"/>
            <w:lang w:val="en-US"/>
          </w:rPr>
          <w:delText xml:space="preserve">paper </w:delText>
        </w:r>
      </w:del>
      <w:ins w:id="21" w:author="Fan, Qi" w:date="2024-09-05T23:51:00Z">
        <w:r w:rsidR="00830C4D">
          <w:rPr>
            <w:sz w:val="24"/>
            <w:szCs w:val="24"/>
            <w:lang w:val="en-US"/>
          </w:rPr>
          <w:t>thesis</w:t>
        </w:r>
        <w:r w:rsidR="00830C4D" w:rsidRPr="007C7D11">
          <w:rPr>
            <w:sz w:val="24"/>
            <w:szCs w:val="24"/>
            <w:lang w:val="en-US"/>
          </w:rPr>
          <w:t xml:space="preserve"> </w:t>
        </w:r>
      </w:ins>
      <w:r>
        <w:rPr>
          <w:sz w:val="24"/>
          <w:szCs w:val="24"/>
          <w:lang w:val="en-US"/>
        </w:rPr>
        <w:t>was</w:t>
      </w:r>
      <w:r w:rsidRPr="007C7D11">
        <w:rPr>
          <w:sz w:val="24"/>
          <w:szCs w:val="24"/>
          <w:lang w:val="en-US"/>
        </w:rPr>
        <w:t xml:space="preserve"> to investigate the effects of disperser and </w:t>
      </w:r>
      <w:r>
        <w:rPr>
          <w:sz w:val="24"/>
          <w:szCs w:val="24"/>
          <w:lang w:val="en-US"/>
        </w:rPr>
        <w:t>heat</w:t>
      </w:r>
      <w:r w:rsidRPr="007C7D11">
        <w:rPr>
          <w:sz w:val="24"/>
          <w:szCs w:val="24"/>
          <w:lang w:val="en-US"/>
        </w:rPr>
        <w:t xml:space="preserve"> treatment on the mechanical properties of </w:t>
      </w:r>
      <w:r w:rsidRPr="007A2737">
        <w:rPr>
          <w:i/>
          <w:iCs/>
          <w:sz w:val="24"/>
          <w:szCs w:val="24"/>
          <w:lang w:val="en-US"/>
        </w:rPr>
        <w:t>Aspergillus niger</w:t>
      </w:r>
      <w:r w:rsidRPr="007C7D11">
        <w:rPr>
          <w:sz w:val="24"/>
          <w:szCs w:val="24"/>
          <w:lang w:val="en-US"/>
        </w:rPr>
        <w:t xml:space="preserve"> mycelium and to develop a composite material based on the mineralization of </w:t>
      </w:r>
      <w:r w:rsidRPr="007A2737">
        <w:rPr>
          <w:i/>
          <w:iCs/>
          <w:sz w:val="24"/>
          <w:szCs w:val="24"/>
          <w:lang w:val="en-US"/>
        </w:rPr>
        <w:t>A. niger</w:t>
      </w:r>
      <w:r w:rsidRPr="007C7D11">
        <w:rPr>
          <w:sz w:val="24"/>
          <w:szCs w:val="24"/>
          <w:lang w:val="en-US"/>
        </w:rPr>
        <w:t xml:space="preserve"> mycelium and cellulose nanocrystal.</w:t>
      </w:r>
      <w:r>
        <w:rPr>
          <w:sz w:val="24"/>
          <w:szCs w:val="24"/>
          <w:lang w:val="en-US"/>
        </w:rPr>
        <w:t xml:space="preserve"> </w:t>
      </w:r>
      <w:r w:rsidRPr="007C7D11">
        <w:rPr>
          <w:sz w:val="24"/>
          <w:szCs w:val="24"/>
          <w:lang w:val="en-US"/>
        </w:rPr>
        <w:t>For the first purpose, myceli</w:t>
      </w:r>
      <w:r w:rsidR="00CB0A3D">
        <w:rPr>
          <w:sz w:val="24"/>
          <w:szCs w:val="24"/>
          <w:lang w:val="en-US"/>
        </w:rPr>
        <w:t>um</w:t>
      </w:r>
      <w:r w:rsidRPr="007C7D11">
        <w:rPr>
          <w:sz w:val="24"/>
          <w:szCs w:val="24"/>
          <w:lang w:val="en-US"/>
        </w:rPr>
        <w:t xml:space="preserve"> samples with different myceli</w:t>
      </w:r>
      <w:r w:rsidR="00CB0A3D">
        <w:rPr>
          <w:sz w:val="24"/>
          <w:szCs w:val="24"/>
          <w:lang w:val="en-US"/>
        </w:rPr>
        <w:t>um</w:t>
      </w:r>
      <w:r w:rsidRPr="007C7D11">
        <w:rPr>
          <w:sz w:val="24"/>
          <w:szCs w:val="24"/>
          <w:lang w:val="en-US"/>
        </w:rPr>
        <w:t xml:space="preserve"> </w:t>
      </w:r>
      <w:r w:rsidR="00CB0A3D">
        <w:rPr>
          <w:sz w:val="24"/>
          <w:szCs w:val="24"/>
          <w:lang w:val="en-US"/>
        </w:rPr>
        <w:t>content</w:t>
      </w:r>
      <w:r w:rsidRPr="007C7D11">
        <w:rPr>
          <w:sz w:val="24"/>
          <w:szCs w:val="24"/>
          <w:lang w:val="en-US"/>
        </w:rPr>
        <w:t xml:space="preserve"> in suspension</w:t>
      </w:r>
      <w:r w:rsidR="00CB0A3D">
        <w:rPr>
          <w:sz w:val="24"/>
          <w:szCs w:val="24"/>
          <w:lang w:val="en-US"/>
        </w:rPr>
        <w:t>s</w:t>
      </w:r>
      <w:r w:rsidRPr="007C7D11">
        <w:rPr>
          <w:sz w:val="24"/>
          <w:szCs w:val="24"/>
          <w:lang w:val="en-US"/>
        </w:rPr>
        <w:t xml:space="preserve">, different </w:t>
      </w:r>
      <w:r w:rsidR="00CB0A3D">
        <w:rPr>
          <w:sz w:val="24"/>
          <w:szCs w:val="24"/>
          <w:lang w:val="en-US"/>
        </w:rPr>
        <w:t xml:space="preserve">duration of </w:t>
      </w:r>
      <w:r w:rsidRPr="007C7D11">
        <w:rPr>
          <w:sz w:val="24"/>
          <w:szCs w:val="24"/>
          <w:lang w:val="en-US"/>
        </w:rPr>
        <w:t xml:space="preserve">disperser </w:t>
      </w:r>
      <w:r w:rsidR="00CB0A3D">
        <w:rPr>
          <w:sz w:val="24"/>
          <w:szCs w:val="24"/>
          <w:lang w:val="en-US"/>
        </w:rPr>
        <w:t xml:space="preserve">treatment </w:t>
      </w:r>
      <w:r w:rsidRPr="007C7D11">
        <w:rPr>
          <w:sz w:val="24"/>
          <w:szCs w:val="24"/>
          <w:lang w:val="en-US"/>
        </w:rPr>
        <w:t xml:space="preserve">and different </w:t>
      </w:r>
      <w:r w:rsidR="00CB0A3D">
        <w:rPr>
          <w:sz w:val="24"/>
          <w:szCs w:val="24"/>
          <w:lang w:val="en-US"/>
        </w:rPr>
        <w:t xml:space="preserve">duration of </w:t>
      </w:r>
      <w:r w:rsidRPr="007C7D11">
        <w:rPr>
          <w:sz w:val="24"/>
          <w:szCs w:val="24"/>
          <w:lang w:val="en-US"/>
        </w:rPr>
        <w:t>heat treatment were prepared and characterized.</w:t>
      </w:r>
      <w:r w:rsidR="00CB0A3D">
        <w:rPr>
          <w:sz w:val="24"/>
          <w:szCs w:val="24"/>
          <w:lang w:val="en-US"/>
        </w:rPr>
        <w:t xml:space="preserve"> </w:t>
      </w:r>
      <w:r w:rsidR="00CB0A3D" w:rsidRPr="00CB0A3D">
        <w:rPr>
          <w:sz w:val="24"/>
          <w:szCs w:val="24"/>
          <w:lang w:val="en-US"/>
        </w:rPr>
        <w:t xml:space="preserve">The composition of the materials was analyzed with spectroscopic methods (FTIR). Nanoindentation measurements </w:t>
      </w:r>
      <w:r w:rsidR="00CB0A3D">
        <w:rPr>
          <w:sz w:val="24"/>
          <w:szCs w:val="24"/>
          <w:lang w:val="en-US"/>
        </w:rPr>
        <w:t xml:space="preserve">and compression test </w:t>
      </w:r>
      <w:r w:rsidR="00CB0A3D" w:rsidRPr="00CB0A3D">
        <w:rPr>
          <w:sz w:val="24"/>
          <w:szCs w:val="24"/>
          <w:lang w:val="en-US"/>
        </w:rPr>
        <w:t>were performed to assess the mechanical properties of the</w:t>
      </w:r>
      <w:r w:rsidR="00CB0A3D">
        <w:rPr>
          <w:sz w:val="24"/>
          <w:szCs w:val="24"/>
          <w:lang w:val="en-US"/>
        </w:rPr>
        <w:t xml:space="preserve"> samples</w:t>
      </w:r>
      <w:r w:rsidR="00CB0A3D" w:rsidRPr="00CB0A3D">
        <w:rPr>
          <w:sz w:val="24"/>
          <w:szCs w:val="24"/>
          <w:lang w:val="en-US"/>
        </w:rPr>
        <w:t>.</w:t>
      </w:r>
      <w:r w:rsidR="00CB0A3D">
        <w:rPr>
          <w:sz w:val="24"/>
          <w:szCs w:val="24"/>
          <w:lang w:val="en-US"/>
        </w:rPr>
        <w:t xml:space="preserve"> </w:t>
      </w:r>
      <w:r w:rsidR="00CB0A3D" w:rsidRPr="00CB0A3D">
        <w:rPr>
          <w:sz w:val="24"/>
          <w:szCs w:val="24"/>
          <w:lang w:val="en-US"/>
        </w:rPr>
        <w:t xml:space="preserve">Then </w:t>
      </w:r>
      <w:r w:rsidR="00CB0A3D" w:rsidRPr="007A2737">
        <w:rPr>
          <w:i/>
          <w:iCs/>
          <w:sz w:val="24"/>
          <w:szCs w:val="24"/>
          <w:lang w:val="en-US"/>
        </w:rPr>
        <w:t>A. niger</w:t>
      </w:r>
      <w:r w:rsidR="00CB0A3D" w:rsidRPr="00CB0A3D">
        <w:rPr>
          <w:sz w:val="24"/>
          <w:szCs w:val="24"/>
          <w:lang w:val="en-US"/>
        </w:rPr>
        <w:t xml:space="preserve"> mycelium was mineralized by insitu synthesis and precursor</w:t>
      </w:r>
      <w:r w:rsidR="00CB0A3D">
        <w:rPr>
          <w:sz w:val="24"/>
          <w:szCs w:val="24"/>
          <w:lang w:val="en-US"/>
        </w:rPr>
        <w:t xml:space="preserve"> </w:t>
      </w:r>
      <w:r w:rsidR="00CB0A3D" w:rsidRPr="00CB0A3D">
        <w:rPr>
          <w:sz w:val="24"/>
          <w:szCs w:val="24"/>
          <w:lang w:val="en-US"/>
        </w:rPr>
        <w:t xml:space="preserve">synthesis. As well as CNC </w:t>
      </w:r>
      <w:r w:rsidR="00CB0A3D">
        <w:rPr>
          <w:sz w:val="24"/>
          <w:szCs w:val="24"/>
          <w:lang w:val="en-US"/>
        </w:rPr>
        <w:t>as matrix was mineralized</w:t>
      </w:r>
      <w:r w:rsidR="00CB0A3D" w:rsidRPr="00CB0A3D">
        <w:rPr>
          <w:sz w:val="24"/>
          <w:szCs w:val="24"/>
          <w:lang w:val="en-US"/>
        </w:rPr>
        <w:t xml:space="preserve"> by precursor synthesis method.</w:t>
      </w:r>
      <w:r w:rsidR="00CB0A3D">
        <w:rPr>
          <w:sz w:val="24"/>
          <w:szCs w:val="24"/>
          <w:lang w:val="en-US"/>
        </w:rPr>
        <w:t xml:space="preserve"> </w:t>
      </w:r>
      <w:r w:rsidR="00CB0A3D" w:rsidRPr="00CB0A3D">
        <w:rPr>
          <w:sz w:val="24"/>
          <w:szCs w:val="24"/>
          <w:lang w:val="en-US"/>
        </w:rPr>
        <w:t xml:space="preserve">The composition of the </w:t>
      </w:r>
      <w:r w:rsidR="00CB0A3D">
        <w:rPr>
          <w:sz w:val="24"/>
          <w:szCs w:val="24"/>
          <w:lang w:val="en-US"/>
        </w:rPr>
        <w:t xml:space="preserve">mineralized </w:t>
      </w:r>
      <w:r w:rsidR="003119DD">
        <w:rPr>
          <w:sz w:val="24"/>
          <w:szCs w:val="24"/>
          <w:lang w:val="en-US"/>
        </w:rPr>
        <w:t xml:space="preserve">mycelium and CNC </w:t>
      </w:r>
      <w:r w:rsidR="00CB0A3D">
        <w:rPr>
          <w:sz w:val="24"/>
          <w:szCs w:val="24"/>
          <w:lang w:val="en-US"/>
        </w:rPr>
        <w:t>composites</w:t>
      </w:r>
      <w:r w:rsidR="00CB0A3D" w:rsidRPr="00CB0A3D">
        <w:rPr>
          <w:sz w:val="24"/>
          <w:szCs w:val="24"/>
          <w:lang w:val="en-US"/>
        </w:rPr>
        <w:t xml:space="preserve"> w</w:t>
      </w:r>
      <w:r w:rsidR="00CB0A3D">
        <w:rPr>
          <w:sz w:val="24"/>
          <w:szCs w:val="24"/>
          <w:lang w:val="en-US"/>
        </w:rPr>
        <w:t>as</w:t>
      </w:r>
      <w:r w:rsidR="00CB0A3D" w:rsidRPr="00CB0A3D">
        <w:rPr>
          <w:sz w:val="24"/>
          <w:szCs w:val="24"/>
          <w:lang w:val="en-US"/>
        </w:rPr>
        <w:t xml:space="preserve"> analyzed with </w:t>
      </w:r>
      <w:r w:rsidR="00CB0A3D">
        <w:rPr>
          <w:sz w:val="24"/>
          <w:szCs w:val="24"/>
          <w:lang w:val="en-US"/>
        </w:rPr>
        <w:t>PXRD</w:t>
      </w:r>
      <w:r w:rsidR="003119DD">
        <w:rPr>
          <w:sz w:val="24"/>
          <w:szCs w:val="24"/>
          <w:lang w:val="en-US"/>
        </w:rPr>
        <w:t xml:space="preserve"> and Raman spectroscopy</w:t>
      </w:r>
      <w:r w:rsidR="00CB0A3D">
        <w:rPr>
          <w:sz w:val="24"/>
          <w:szCs w:val="24"/>
          <w:lang w:val="en-US"/>
        </w:rPr>
        <w:t>.</w:t>
      </w:r>
      <w:r w:rsidR="00CB0A3D" w:rsidRPr="007A2737">
        <w:rPr>
          <w:lang w:val="en-US"/>
        </w:rPr>
        <w:t xml:space="preserve"> </w:t>
      </w:r>
      <w:r w:rsidR="00CB0A3D" w:rsidRPr="00CB0A3D">
        <w:rPr>
          <w:sz w:val="24"/>
          <w:szCs w:val="24"/>
          <w:lang w:val="en-US"/>
        </w:rPr>
        <w:t>Nanoindentation measurements were performed to assess the mechanical properties of the composites.</w:t>
      </w:r>
      <w:r w:rsidR="003119DD">
        <w:rPr>
          <w:sz w:val="24"/>
          <w:szCs w:val="24"/>
          <w:lang w:val="en-US"/>
        </w:rPr>
        <w:t xml:space="preserve"> </w:t>
      </w:r>
    </w:p>
    <w:p w14:paraId="69BE0E32" w14:textId="0C0BFBEB" w:rsidR="006F6C80" w:rsidRDefault="003119DD">
      <w:pPr>
        <w:spacing w:line="360" w:lineRule="auto"/>
        <w:contextualSpacing/>
        <w:jc w:val="both"/>
        <w:rPr>
          <w:sz w:val="24"/>
          <w:szCs w:val="24"/>
          <w:lang w:val="en-US"/>
        </w:rPr>
      </w:pPr>
      <w:r w:rsidRPr="003119DD">
        <w:rPr>
          <w:sz w:val="24"/>
          <w:szCs w:val="24"/>
          <w:lang w:val="en-US"/>
        </w:rPr>
        <w:t>The myceli</w:t>
      </w:r>
      <w:r>
        <w:rPr>
          <w:sz w:val="24"/>
          <w:szCs w:val="24"/>
          <w:lang w:val="en-US"/>
        </w:rPr>
        <w:t>um</w:t>
      </w:r>
      <w:r w:rsidRPr="003119DD">
        <w:rPr>
          <w:sz w:val="24"/>
          <w:szCs w:val="24"/>
          <w:lang w:val="en-US"/>
        </w:rPr>
        <w:t xml:space="preserve"> suspensions of different concentrations were subjected to different disperser treatments and aging treatments. The samples were cast from the suspensions and subjected to different heat treatments after drying.</w:t>
      </w:r>
      <w:r>
        <w:rPr>
          <w:sz w:val="24"/>
          <w:szCs w:val="24"/>
          <w:lang w:val="en-US"/>
        </w:rPr>
        <w:t xml:space="preserve"> </w:t>
      </w:r>
      <w:r w:rsidR="00850DEB" w:rsidRPr="00850DEB">
        <w:rPr>
          <w:sz w:val="24"/>
          <w:szCs w:val="24"/>
          <w:lang w:val="en-US"/>
        </w:rPr>
        <w:t xml:space="preserve">Scanning electron microscopy images show that the </w:t>
      </w:r>
      <w:r w:rsidR="00850DEB">
        <w:rPr>
          <w:sz w:val="24"/>
          <w:szCs w:val="24"/>
          <w:lang w:val="en-US"/>
        </w:rPr>
        <w:t>mean</w:t>
      </w:r>
      <w:r w:rsidR="00850DEB" w:rsidRPr="00850DEB">
        <w:rPr>
          <w:sz w:val="24"/>
          <w:szCs w:val="24"/>
          <w:lang w:val="en-US"/>
        </w:rPr>
        <w:t xml:space="preserve"> diameter of the mycelial structure without disperser treatment is </w:t>
      </w:r>
      <w:r w:rsidR="00850DEB">
        <w:rPr>
          <w:sz w:val="24"/>
          <w:szCs w:val="24"/>
          <w:lang w:val="en-US"/>
        </w:rPr>
        <w:t>146</w:t>
      </w:r>
      <w:r w:rsidR="00850DEB" w:rsidRPr="00121427">
        <w:rPr>
          <w:sz w:val="24"/>
          <w:szCs w:val="24"/>
          <w:lang w:val="en-US"/>
        </w:rPr>
        <w:t xml:space="preserve"> ± </w:t>
      </w:r>
      <w:r w:rsidR="00850DEB">
        <w:rPr>
          <w:sz w:val="24"/>
          <w:szCs w:val="24"/>
          <w:lang w:val="en-US"/>
        </w:rPr>
        <w:t>42</w:t>
      </w:r>
      <w:r w:rsidR="00850DEB" w:rsidRPr="00121427">
        <w:rPr>
          <w:sz w:val="24"/>
          <w:szCs w:val="24"/>
          <w:lang w:val="en-US"/>
        </w:rPr>
        <w:t xml:space="preserve"> µm</w:t>
      </w:r>
      <w:r w:rsidR="00850DEB">
        <w:rPr>
          <w:sz w:val="24"/>
          <w:szCs w:val="24"/>
          <w:lang w:val="en-US"/>
        </w:rPr>
        <w:t>.</w:t>
      </w:r>
      <w:r w:rsidR="00850DEB" w:rsidRPr="00121427">
        <w:rPr>
          <w:sz w:val="24"/>
          <w:szCs w:val="24"/>
          <w:lang w:val="en-US"/>
        </w:rPr>
        <w:t xml:space="preserve"> </w:t>
      </w:r>
      <w:r w:rsidR="00850DEB" w:rsidRPr="00850DEB">
        <w:rPr>
          <w:sz w:val="24"/>
          <w:szCs w:val="24"/>
          <w:lang w:val="en-US"/>
        </w:rPr>
        <w:t>After 1 min of dispers</w:t>
      </w:r>
      <w:r w:rsidR="00850DEB">
        <w:rPr>
          <w:sz w:val="24"/>
          <w:szCs w:val="24"/>
          <w:lang w:val="en-US"/>
        </w:rPr>
        <w:t>er</w:t>
      </w:r>
      <w:r w:rsidR="00850DEB" w:rsidRPr="00850DEB">
        <w:rPr>
          <w:sz w:val="24"/>
          <w:szCs w:val="24"/>
          <w:lang w:val="en-US"/>
        </w:rPr>
        <w:t xml:space="preserve"> treatment, the </w:t>
      </w:r>
      <w:r w:rsidR="00850DEB">
        <w:rPr>
          <w:sz w:val="24"/>
          <w:szCs w:val="24"/>
          <w:lang w:val="en-US"/>
        </w:rPr>
        <w:t>mean</w:t>
      </w:r>
      <w:r w:rsidR="00850DEB" w:rsidRPr="00850DEB">
        <w:rPr>
          <w:sz w:val="24"/>
          <w:szCs w:val="24"/>
          <w:lang w:val="en-US"/>
        </w:rPr>
        <w:t xml:space="preserve"> diameter</w:t>
      </w:r>
      <w:r w:rsidR="00850DEB">
        <w:rPr>
          <w:sz w:val="24"/>
          <w:szCs w:val="24"/>
          <w:lang w:val="en-US"/>
        </w:rPr>
        <w:t xml:space="preserve"> </w:t>
      </w:r>
      <w:r w:rsidR="00850DEB" w:rsidRPr="00121427">
        <w:rPr>
          <w:sz w:val="24"/>
          <w:szCs w:val="24"/>
          <w:lang w:val="en-US"/>
        </w:rPr>
        <w:t xml:space="preserve">is </w:t>
      </w:r>
      <w:r w:rsidR="00850DEB">
        <w:rPr>
          <w:sz w:val="24"/>
          <w:szCs w:val="24"/>
          <w:lang w:val="en-US"/>
        </w:rPr>
        <w:t>152</w:t>
      </w:r>
      <w:r w:rsidR="00850DEB" w:rsidRPr="00121427">
        <w:rPr>
          <w:sz w:val="24"/>
          <w:szCs w:val="24"/>
          <w:lang w:val="en-US"/>
        </w:rPr>
        <w:t xml:space="preserve"> ±</w:t>
      </w:r>
      <w:r w:rsidR="00850DEB">
        <w:rPr>
          <w:sz w:val="24"/>
          <w:szCs w:val="24"/>
          <w:lang w:val="en-US"/>
        </w:rPr>
        <w:t xml:space="preserve"> 45</w:t>
      </w:r>
      <w:r w:rsidR="00850DEB" w:rsidRPr="00121427">
        <w:rPr>
          <w:sz w:val="24"/>
          <w:szCs w:val="24"/>
          <w:lang w:val="en-US"/>
        </w:rPr>
        <w:t xml:space="preserve"> µm</w:t>
      </w:r>
      <w:r w:rsidR="00850DEB">
        <w:rPr>
          <w:sz w:val="24"/>
          <w:szCs w:val="24"/>
          <w:lang w:val="en-US"/>
        </w:rPr>
        <w:t xml:space="preserve">. </w:t>
      </w:r>
      <w:r w:rsidR="00850DEB" w:rsidRPr="00850DEB">
        <w:rPr>
          <w:sz w:val="24"/>
          <w:szCs w:val="24"/>
          <w:lang w:val="en-US"/>
        </w:rPr>
        <w:t xml:space="preserve">However, the pellet-structure of the mycelium in the sample treated with the disperser for 25 min </w:t>
      </w:r>
      <w:r w:rsidR="00850DEB">
        <w:rPr>
          <w:sz w:val="24"/>
          <w:szCs w:val="24"/>
          <w:lang w:val="en-US"/>
        </w:rPr>
        <w:t xml:space="preserve">was dispersed and </w:t>
      </w:r>
      <w:r w:rsidR="00850DEB" w:rsidRPr="00850DEB">
        <w:rPr>
          <w:sz w:val="24"/>
          <w:szCs w:val="24"/>
          <w:lang w:val="en-US"/>
        </w:rPr>
        <w:t>could not be distinguished.</w:t>
      </w:r>
      <w:r w:rsidR="00850DEB">
        <w:rPr>
          <w:sz w:val="24"/>
          <w:szCs w:val="24"/>
          <w:lang w:val="en-US"/>
        </w:rPr>
        <w:t xml:space="preserve"> </w:t>
      </w:r>
      <w:r w:rsidR="00850DEB" w:rsidRPr="00850DEB">
        <w:rPr>
          <w:sz w:val="24"/>
          <w:szCs w:val="24"/>
          <w:lang w:val="en-US"/>
        </w:rPr>
        <w:t>The mechanical properties of the samples made with the aging treated 10.3 wt.% mycelium suspension</w:t>
      </w:r>
      <w:r w:rsidR="00850DEB">
        <w:rPr>
          <w:sz w:val="24"/>
          <w:szCs w:val="24"/>
          <w:lang w:val="en-US"/>
        </w:rPr>
        <w:t xml:space="preserve"> </w:t>
      </w:r>
      <w:r w:rsidR="00850DEB" w:rsidRPr="00850DEB">
        <w:rPr>
          <w:sz w:val="24"/>
          <w:szCs w:val="24"/>
          <w:lang w:val="en-US"/>
        </w:rPr>
        <w:t xml:space="preserve">and </w:t>
      </w:r>
      <w:r w:rsidR="00850DEB">
        <w:rPr>
          <w:sz w:val="24"/>
          <w:szCs w:val="24"/>
          <w:lang w:val="en-US"/>
        </w:rPr>
        <w:t>with</w:t>
      </w:r>
      <w:r w:rsidR="00850DEB" w:rsidRPr="00850DEB">
        <w:rPr>
          <w:sz w:val="24"/>
          <w:szCs w:val="24"/>
          <w:lang w:val="en-US"/>
        </w:rPr>
        <w:t xml:space="preserve"> 18 h</w:t>
      </w:r>
      <w:r w:rsidR="00850DEB">
        <w:rPr>
          <w:sz w:val="24"/>
          <w:szCs w:val="24"/>
          <w:lang w:val="en-US"/>
        </w:rPr>
        <w:t xml:space="preserve">-heat treatment </w:t>
      </w:r>
      <w:r w:rsidR="00850DEB" w:rsidRPr="00850DEB">
        <w:rPr>
          <w:sz w:val="24"/>
          <w:szCs w:val="24"/>
          <w:lang w:val="en-US"/>
        </w:rPr>
        <w:t>were the highest.</w:t>
      </w:r>
      <w:r w:rsidR="00850DEB">
        <w:rPr>
          <w:sz w:val="24"/>
          <w:szCs w:val="24"/>
          <w:lang w:val="en-US"/>
        </w:rPr>
        <w:t xml:space="preserve"> </w:t>
      </w:r>
      <w:r w:rsidR="00850DEB" w:rsidRPr="00850DEB">
        <w:rPr>
          <w:sz w:val="24"/>
          <w:szCs w:val="24"/>
          <w:lang w:val="en-US"/>
        </w:rPr>
        <w:t>The indentation modulus and Martens hardness of the sample</w:t>
      </w:r>
      <w:r w:rsidR="00850DEB">
        <w:rPr>
          <w:sz w:val="24"/>
          <w:szCs w:val="24"/>
          <w:lang w:val="en-US"/>
        </w:rPr>
        <w:t>s</w:t>
      </w:r>
      <w:r w:rsidR="00850DEB" w:rsidRPr="00850DEB">
        <w:rPr>
          <w:sz w:val="24"/>
          <w:szCs w:val="24"/>
          <w:lang w:val="en-US"/>
        </w:rPr>
        <w:t xml:space="preserve"> reached </w:t>
      </w:r>
      <w:r w:rsidR="003751D3">
        <w:rPr>
          <w:sz w:val="24"/>
          <w:szCs w:val="24"/>
          <w:lang w:val="en-US"/>
        </w:rPr>
        <w:t xml:space="preserve">3.58 </w:t>
      </w:r>
      <w:r w:rsidR="003751D3" w:rsidRPr="002F0732">
        <w:rPr>
          <w:sz w:val="24"/>
          <w:szCs w:val="24"/>
          <w:lang w:val="en-US"/>
        </w:rPr>
        <w:t>±</w:t>
      </w:r>
      <w:r w:rsidR="003751D3">
        <w:rPr>
          <w:sz w:val="24"/>
          <w:szCs w:val="24"/>
          <w:lang w:val="en-US"/>
        </w:rPr>
        <w:t xml:space="preserve"> 0.06 GPa</w:t>
      </w:r>
      <w:r w:rsidR="00850DEB" w:rsidRPr="00850DEB">
        <w:rPr>
          <w:sz w:val="24"/>
          <w:szCs w:val="24"/>
          <w:lang w:val="en-US"/>
        </w:rPr>
        <w:t xml:space="preserve"> and </w:t>
      </w:r>
      <w:r w:rsidR="003751D3">
        <w:rPr>
          <w:sz w:val="24"/>
          <w:szCs w:val="24"/>
          <w:lang w:val="en-US"/>
        </w:rPr>
        <w:t>138</w:t>
      </w:r>
      <w:r w:rsidR="003751D3" w:rsidRPr="007A2737">
        <w:rPr>
          <w:sz w:val="24"/>
          <w:szCs w:val="24"/>
          <w:lang w:val="en-US"/>
        </w:rPr>
        <w:t> </w:t>
      </w:r>
      <w:r w:rsidR="003751D3" w:rsidRPr="002F0732">
        <w:rPr>
          <w:sz w:val="24"/>
          <w:szCs w:val="24"/>
          <w:lang w:val="en-US"/>
        </w:rPr>
        <w:t>±</w:t>
      </w:r>
      <w:r w:rsidR="003751D3">
        <w:rPr>
          <w:sz w:val="24"/>
          <w:szCs w:val="24"/>
          <w:lang w:val="en-US"/>
        </w:rPr>
        <w:t> 3.3 N/mm</w:t>
      </w:r>
      <w:r w:rsidR="003751D3" w:rsidRPr="007A2737">
        <w:rPr>
          <w:sz w:val="24"/>
          <w:szCs w:val="24"/>
          <w:vertAlign w:val="superscript"/>
          <w:lang w:val="en-US"/>
        </w:rPr>
        <w:t>2</w:t>
      </w:r>
      <w:r w:rsidR="00850DEB" w:rsidRPr="00850DEB">
        <w:rPr>
          <w:sz w:val="24"/>
          <w:szCs w:val="24"/>
          <w:lang w:val="en-US"/>
        </w:rPr>
        <w:t>, respectively.</w:t>
      </w:r>
      <w:r w:rsidR="003751D3">
        <w:rPr>
          <w:sz w:val="24"/>
          <w:szCs w:val="24"/>
          <w:lang w:val="en-US"/>
        </w:rPr>
        <w:t xml:space="preserve"> </w:t>
      </w:r>
      <w:r w:rsidR="003751D3" w:rsidRPr="003751D3">
        <w:rPr>
          <w:sz w:val="24"/>
          <w:szCs w:val="24"/>
          <w:lang w:val="en-US"/>
        </w:rPr>
        <w:t xml:space="preserve">The mechanical properties of the samples made with </w:t>
      </w:r>
      <w:r w:rsidR="003751D3">
        <w:rPr>
          <w:sz w:val="24"/>
          <w:szCs w:val="24"/>
          <w:lang w:val="en-US"/>
        </w:rPr>
        <w:t>7.4 wt.% and 10.3 wt.%</w:t>
      </w:r>
      <w:r w:rsidR="003751D3" w:rsidRPr="003751D3">
        <w:rPr>
          <w:sz w:val="24"/>
          <w:szCs w:val="24"/>
          <w:lang w:val="en-US"/>
        </w:rPr>
        <w:t xml:space="preserve"> mycelium suspension without aging treatment reached the maximum value after 2</w:t>
      </w:r>
      <w:r w:rsidR="003751D3">
        <w:rPr>
          <w:sz w:val="24"/>
          <w:szCs w:val="24"/>
          <w:lang w:val="en-US"/>
        </w:rPr>
        <w:t xml:space="preserve"> h-</w:t>
      </w:r>
      <w:r w:rsidR="003751D3" w:rsidRPr="003751D3">
        <w:rPr>
          <w:sz w:val="24"/>
          <w:szCs w:val="24"/>
          <w:lang w:val="en-US"/>
        </w:rPr>
        <w:t>heat treatment. The mechanical properties of the samples made with mycelium suspension after aging treatment reached the maximum value after 18 hours of heat treatment.</w:t>
      </w:r>
      <w:r w:rsidR="003751D3">
        <w:rPr>
          <w:sz w:val="24"/>
          <w:szCs w:val="24"/>
          <w:lang w:val="en-US"/>
        </w:rPr>
        <w:t xml:space="preserve"> </w:t>
      </w:r>
      <w:r w:rsidR="003751D3" w:rsidRPr="003751D3">
        <w:rPr>
          <w:sz w:val="24"/>
          <w:szCs w:val="24"/>
          <w:lang w:val="en-US"/>
        </w:rPr>
        <w:t>In addition to heat treatment, the use of a disperser can also improve the indentation modulus of the sample.</w:t>
      </w:r>
      <w:r w:rsidR="003751D3">
        <w:rPr>
          <w:sz w:val="24"/>
          <w:szCs w:val="24"/>
          <w:lang w:val="en-US"/>
        </w:rPr>
        <w:t xml:space="preserve"> </w:t>
      </w:r>
    </w:p>
    <w:p w14:paraId="2C9B19F0" w14:textId="77777777" w:rsidR="00D5715C" w:rsidRDefault="00CF2203">
      <w:pPr>
        <w:spacing w:line="360" w:lineRule="auto"/>
        <w:contextualSpacing/>
        <w:jc w:val="both"/>
        <w:rPr>
          <w:sz w:val="24"/>
          <w:szCs w:val="24"/>
          <w:lang w:val="en-US"/>
        </w:rPr>
      </w:pPr>
      <w:r w:rsidRPr="00CF2203">
        <w:rPr>
          <w:sz w:val="24"/>
          <w:szCs w:val="24"/>
          <w:lang w:val="en-US"/>
        </w:rPr>
        <w:t xml:space="preserve">In situ synthesis is achieved by adding </w:t>
      </w:r>
      <w:r>
        <w:rPr>
          <w:sz w:val="24"/>
          <w:szCs w:val="24"/>
          <w:lang w:val="en-US"/>
        </w:rPr>
        <w:t>two</w:t>
      </w:r>
      <w:r w:rsidRPr="00CF2203">
        <w:rPr>
          <w:sz w:val="24"/>
          <w:szCs w:val="24"/>
          <w:lang w:val="en-US"/>
        </w:rPr>
        <w:t xml:space="preserve"> solution</w:t>
      </w:r>
      <w:r>
        <w:rPr>
          <w:sz w:val="24"/>
          <w:szCs w:val="24"/>
          <w:lang w:val="en-US"/>
        </w:rPr>
        <w:t>s</w:t>
      </w:r>
      <w:r w:rsidRPr="00CF2203">
        <w:rPr>
          <w:sz w:val="24"/>
          <w:szCs w:val="24"/>
          <w:lang w:val="en-US"/>
        </w:rPr>
        <w:t xml:space="preserve"> containing calcium and phosphate ions</w:t>
      </w:r>
      <w:r>
        <w:rPr>
          <w:sz w:val="24"/>
          <w:szCs w:val="24"/>
          <w:lang w:val="en-US"/>
        </w:rPr>
        <w:t xml:space="preserve"> respectively</w:t>
      </w:r>
      <w:r w:rsidRPr="00CF2203">
        <w:rPr>
          <w:sz w:val="24"/>
          <w:szCs w:val="24"/>
          <w:lang w:val="en-US"/>
        </w:rPr>
        <w:t xml:space="preserve"> to precipitate calcium phosphate.</w:t>
      </w:r>
      <w:r>
        <w:rPr>
          <w:sz w:val="24"/>
          <w:szCs w:val="24"/>
          <w:lang w:val="en-US"/>
        </w:rPr>
        <w:t xml:space="preserve"> When</w:t>
      </w:r>
      <w:r w:rsidRPr="00CF2203">
        <w:rPr>
          <w:sz w:val="24"/>
          <w:szCs w:val="24"/>
          <w:lang w:val="en-US"/>
        </w:rPr>
        <w:t xml:space="preserve"> two solutions </w:t>
      </w:r>
      <w:r w:rsidR="00D5715C">
        <w:rPr>
          <w:sz w:val="24"/>
          <w:szCs w:val="24"/>
          <w:lang w:val="en-US"/>
        </w:rPr>
        <w:t>were</w:t>
      </w:r>
      <w:r>
        <w:rPr>
          <w:sz w:val="24"/>
          <w:szCs w:val="24"/>
          <w:lang w:val="en-US"/>
        </w:rPr>
        <w:t xml:space="preserve"> added </w:t>
      </w:r>
      <w:r w:rsidRPr="00CF2203">
        <w:rPr>
          <w:sz w:val="24"/>
          <w:szCs w:val="24"/>
          <w:lang w:val="en-US"/>
        </w:rPr>
        <w:t>to mineralize the sample at the same time.</w:t>
      </w:r>
      <w:r>
        <w:rPr>
          <w:sz w:val="24"/>
          <w:szCs w:val="24"/>
          <w:lang w:val="en-US"/>
        </w:rPr>
        <w:t xml:space="preserve"> </w:t>
      </w:r>
      <w:r w:rsidR="003751D3">
        <w:rPr>
          <w:sz w:val="24"/>
          <w:szCs w:val="24"/>
          <w:lang w:val="en-US"/>
        </w:rPr>
        <w:t>The</w:t>
      </w:r>
      <w:r w:rsidR="003751D3" w:rsidRPr="003751D3">
        <w:rPr>
          <w:sz w:val="24"/>
          <w:szCs w:val="24"/>
          <w:lang w:val="en-US"/>
        </w:rPr>
        <w:t xml:space="preserve"> insitu precipitation of calcium phosphate in a </w:t>
      </w:r>
      <w:r w:rsidR="003751D3">
        <w:rPr>
          <w:sz w:val="24"/>
          <w:szCs w:val="24"/>
          <w:lang w:val="en-US"/>
        </w:rPr>
        <w:t>mycelium</w:t>
      </w:r>
      <w:r w:rsidR="003751D3" w:rsidRPr="003751D3">
        <w:rPr>
          <w:sz w:val="24"/>
          <w:szCs w:val="24"/>
          <w:lang w:val="en-US"/>
        </w:rPr>
        <w:t xml:space="preserve"> matrix resulted in</w:t>
      </w:r>
      <w:r w:rsidR="003751D3">
        <w:rPr>
          <w:sz w:val="24"/>
          <w:szCs w:val="24"/>
          <w:lang w:val="en-US"/>
        </w:rPr>
        <w:t xml:space="preserve"> DCPD. </w:t>
      </w:r>
      <w:r w:rsidR="003751D3" w:rsidRPr="003751D3">
        <w:rPr>
          <w:sz w:val="24"/>
          <w:szCs w:val="24"/>
          <w:lang w:val="en-US"/>
        </w:rPr>
        <w:t xml:space="preserve">The electron microscope photograph shows that the calcium </w:t>
      </w:r>
      <w:r w:rsidR="003751D3" w:rsidRPr="003751D3">
        <w:rPr>
          <w:sz w:val="24"/>
          <w:szCs w:val="24"/>
          <w:lang w:val="en-US"/>
        </w:rPr>
        <w:lastRenderedPageBreak/>
        <w:t>phosphate has a multi-angular structure.</w:t>
      </w:r>
      <w:r>
        <w:rPr>
          <w:sz w:val="24"/>
          <w:szCs w:val="24"/>
          <w:lang w:val="en-US"/>
        </w:rPr>
        <w:t xml:space="preserve"> </w:t>
      </w:r>
      <w:r w:rsidR="00C34847" w:rsidRPr="00C34847">
        <w:rPr>
          <w:sz w:val="24"/>
          <w:szCs w:val="24"/>
          <w:lang w:val="en-US"/>
        </w:rPr>
        <w:t>When 10% weight percent of CaP was integrated to the mycelium matrix, the indentation modulus and Martens hardness of the sample were significantly improved to 3.51 ± 0.11 GPa and 132 ± 10.14 N/mm</w:t>
      </w:r>
      <w:r w:rsidR="00C34847" w:rsidRPr="007A2737">
        <w:rPr>
          <w:sz w:val="24"/>
          <w:szCs w:val="24"/>
          <w:vertAlign w:val="superscript"/>
          <w:lang w:val="en-US"/>
        </w:rPr>
        <w:t>2</w:t>
      </w:r>
      <w:r w:rsidR="00C34847" w:rsidRPr="00C34847">
        <w:rPr>
          <w:sz w:val="24"/>
          <w:szCs w:val="24"/>
          <w:lang w:val="en-US"/>
        </w:rPr>
        <w:t>.</w:t>
      </w:r>
      <w:r w:rsidR="00C34847">
        <w:rPr>
          <w:sz w:val="24"/>
          <w:szCs w:val="24"/>
          <w:lang w:val="en-US"/>
        </w:rPr>
        <w:t xml:space="preserve"> </w:t>
      </w:r>
      <w:r w:rsidR="00C34847" w:rsidRPr="00C34847">
        <w:rPr>
          <w:sz w:val="24"/>
          <w:szCs w:val="24"/>
          <w:lang w:val="en-US"/>
        </w:rPr>
        <w:t>However, as the degree of mineralization continues to increase, the mechanical properties of the samples decrease.</w:t>
      </w:r>
      <w:r w:rsidR="00C34847">
        <w:rPr>
          <w:sz w:val="24"/>
          <w:szCs w:val="24"/>
          <w:lang w:val="en-US"/>
        </w:rPr>
        <w:t xml:space="preserve"> </w:t>
      </w:r>
      <w:r w:rsidRPr="00CF2203">
        <w:rPr>
          <w:sz w:val="24"/>
          <w:szCs w:val="24"/>
          <w:lang w:val="en-US"/>
        </w:rPr>
        <w:t xml:space="preserve">When calcium solution is added first, then phosphoric acid solution is added after drying and grinding, the calcium phosphate phase formed is OCP. PXRD results show that undissolved calcium acetate and ammonium phosphate (solute) are </w:t>
      </w:r>
      <w:r>
        <w:rPr>
          <w:sz w:val="24"/>
          <w:szCs w:val="24"/>
          <w:lang w:val="en-US"/>
        </w:rPr>
        <w:t>also</w:t>
      </w:r>
      <w:r w:rsidRPr="00CF2203">
        <w:rPr>
          <w:sz w:val="24"/>
          <w:szCs w:val="24"/>
          <w:lang w:val="en-US"/>
        </w:rPr>
        <w:t xml:space="preserve"> present in the sample.</w:t>
      </w:r>
      <w:r w:rsidR="00C34847">
        <w:rPr>
          <w:sz w:val="24"/>
          <w:szCs w:val="24"/>
          <w:lang w:val="en-US"/>
        </w:rPr>
        <w:t xml:space="preserve"> </w:t>
      </w:r>
      <w:r w:rsidR="00C34847" w:rsidRPr="00C34847">
        <w:rPr>
          <w:sz w:val="24"/>
          <w:szCs w:val="24"/>
          <w:lang w:val="en-US"/>
        </w:rPr>
        <w:t>The mechanical properties of samples produced by changing the order of solution addition decreased</w:t>
      </w:r>
      <w:r w:rsidR="00C34847">
        <w:rPr>
          <w:sz w:val="24"/>
          <w:szCs w:val="24"/>
          <w:lang w:val="en-US"/>
        </w:rPr>
        <w:t xml:space="preserve"> to </w:t>
      </w:r>
      <w:r w:rsidR="00C34847" w:rsidRPr="00C34847">
        <w:rPr>
          <w:sz w:val="24"/>
          <w:szCs w:val="24"/>
          <w:lang w:val="en-US"/>
        </w:rPr>
        <w:t>significantly as the degree of mineralization increased.</w:t>
      </w:r>
      <w:r w:rsidR="00C34847" w:rsidRPr="007A2737">
        <w:rPr>
          <w:lang w:val="en-US"/>
        </w:rPr>
        <w:t xml:space="preserve"> </w:t>
      </w:r>
      <w:r w:rsidR="00C34847" w:rsidRPr="00C34847">
        <w:rPr>
          <w:sz w:val="24"/>
          <w:szCs w:val="24"/>
          <w:lang w:val="en-US"/>
        </w:rPr>
        <w:t xml:space="preserve">The indentation modulus of samples </w:t>
      </w:r>
      <w:r w:rsidR="00D5715C" w:rsidRPr="00C34847">
        <w:rPr>
          <w:sz w:val="24"/>
          <w:szCs w:val="24"/>
          <w:lang w:val="en-US"/>
        </w:rPr>
        <w:t>incorporating 50 wt</w:t>
      </w:r>
      <w:r w:rsidR="00D5715C">
        <w:rPr>
          <w:sz w:val="24"/>
          <w:szCs w:val="24"/>
          <w:lang w:val="en-US"/>
        </w:rPr>
        <w:t>.</w:t>
      </w:r>
      <w:r w:rsidR="00D5715C" w:rsidRPr="00C34847">
        <w:rPr>
          <w:sz w:val="24"/>
          <w:szCs w:val="24"/>
          <w:lang w:val="en-US"/>
        </w:rPr>
        <w:t>% CaP</w:t>
      </w:r>
      <w:r w:rsidR="00D5715C">
        <w:rPr>
          <w:sz w:val="24"/>
          <w:szCs w:val="24"/>
          <w:lang w:val="en-US"/>
        </w:rPr>
        <w:t xml:space="preserve"> </w:t>
      </w:r>
      <w:r w:rsidR="00C34847">
        <w:rPr>
          <w:sz w:val="24"/>
          <w:szCs w:val="24"/>
          <w:lang w:val="en-US"/>
        </w:rPr>
        <w:t xml:space="preserve">in which solution calcium was added first, </w:t>
      </w:r>
      <w:r w:rsidR="00C34847" w:rsidRPr="00C34847">
        <w:rPr>
          <w:sz w:val="24"/>
          <w:szCs w:val="24"/>
          <w:lang w:val="en-US"/>
        </w:rPr>
        <w:t>decreases from 2.9 ± 1.27 GPa to 0.65 ± 0.09 GPa. Martens hardness also decreases from 137 ± 18.3 N/mm</w:t>
      </w:r>
      <w:r w:rsidR="00C34847" w:rsidRPr="007A2737">
        <w:rPr>
          <w:sz w:val="24"/>
          <w:szCs w:val="24"/>
          <w:vertAlign w:val="superscript"/>
          <w:lang w:val="en-US"/>
        </w:rPr>
        <w:t>2</w:t>
      </w:r>
      <w:r w:rsidR="00C34847" w:rsidRPr="00C34847">
        <w:rPr>
          <w:sz w:val="24"/>
          <w:szCs w:val="24"/>
          <w:lang w:val="en-US"/>
        </w:rPr>
        <w:t xml:space="preserve"> to the 25 ± 3.2 N/mm2. </w:t>
      </w:r>
      <w:r w:rsidR="00D5715C">
        <w:rPr>
          <w:sz w:val="24"/>
          <w:szCs w:val="24"/>
          <w:lang w:val="en-US"/>
        </w:rPr>
        <w:t>The</w:t>
      </w:r>
      <w:r w:rsidR="00C34847" w:rsidRPr="00C34847">
        <w:rPr>
          <w:sz w:val="24"/>
          <w:szCs w:val="24"/>
          <w:lang w:val="en-US"/>
        </w:rPr>
        <w:t xml:space="preserve"> indentation modulus</w:t>
      </w:r>
      <w:r w:rsidR="00D5715C">
        <w:rPr>
          <w:sz w:val="24"/>
          <w:szCs w:val="24"/>
          <w:lang w:val="en-US"/>
        </w:rPr>
        <w:t xml:space="preserve"> of </w:t>
      </w:r>
      <w:r w:rsidR="00D5715C" w:rsidRPr="00C34847">
        <w:rPr>
          <w:sz w:val="24"/>
          <w:szCs w:val="24"/>
          <w:lang w:val="en-US"/>
        </w:rPr>
        <w:t>samples incorporating 50 wt</w:t>
      </w:r>
      <w:r w:rsidR="00D5715C">
        <w:rPr>
          <w:sz w:val="24"/>
          <w:szCs w:val="24"/>
          <w:lang w:val="en-US"/>
        </w:rPr>
        <w:t>.</w:t>
      </w:r>
      <w:r w:rsidR="00D5715C" w:rsidRPr="00C34847">
        <w:rPr>
          <w:sz w:val="24"/>
          <w:szCs w:val="24"/>
          <w:lang w:val="en-US"/>
        </w:rPr>
        <w:t>% CaP</w:t>
      </w:r>
      <w:r w:rsidR="00D5715C">
        <w:rPr>
          <w:sz w:val="24"/>
          <w:szCs w:val="24"/>
          <w:lang w:val="en-US"/>
        </w:rPr>
        <w:t xml:space="preserve"> in which solution phosphate was added first,</w:t>
      </w:r>
      <w:r w:rsidR="00D5715C" w:rsidRPr="00C34847">
        <w:rPr>
          <w:sz w:val="24"/>
          <w:szCs w:val="24"/>
          <w:lang w:val="en-US"/>
        </w:rPr>
        <w:t xml:space="preserve"> </w:t>
      </w:r>
      <w:r w:rsidR="00C34847" w:rsidRPr="00C34847">
        <w:rPr>
          <w:sz w:val="24"/>
          <w:szCs w:val="24"/>
          <w:lang w:val="en-US"/>
        </w:rPr>
        <w:t>decreases from 3.16 ± 0.21 GPa to 1.54 ± 0.22 GPa. Martens hardness decreases from the 99.4 ± 10.7 N/mm2 to the 36.5 ± 8.3 N/mm</w:t>
      </w:r>
      <w:r w:rsidR="00C34847" w:rsidRPr="007A2737">
        <w:rPr>
          <w:sz w:val="24"/>
          <w:szCs w:val="24"/>
          <w:vertAlign w:val="superscript"/>
          <w:lang w:val="en-US"/>
        </w:rPr>
        <w:t>2</w:t>
      </w:r>
      <w:r w:rsidR="00C34847" w:rsidRPr="00C34847">
        <w:rPr>
          <w:sz w:val="24"/>
          <w:szCs w:val="24"/>
          <w:lang w:val="en-US"/>
        </w:rPr>
        <w:t>.</w:t>
      </w:r>
    </w:p>
    <w:p w14:paraId="42CC18B9" w14:textId="7924D3F6" w:rsidR="003751D3" w:rsidRDefault="00D5715C">
      <w:pPr>
        <w:spacing w:line="360" w:lineRule="auto"/>
        <w:contextualSpacing/>
        <w:jc w:val="both"/>
        <w:rPr>
          <w:sz w:val="24"/>
          <w:szCs w:val="24"/>
          <w:lang w:val="en-US"/>
        </w:rPr>
      </w:pPr>
      <w:r w:rsidRPr="00D5715C">
        <w:rPr>
          <w:sz w:val="24"/>
          <w:szCs w:val="24"/>
          <w:lang w:val="en-US"/>
        </w:rPr>
        <w:t xml:space="preserve">Mechanical characterization of the </w:t>
      </w:r>
      <w:r>
        <w:rPr>
          <w:sz w:val="24"/>
          <w:szCs w:val="24"/>
          <w:lang w:val="en-US"/>
        </w:rPr>
        <w:t>mycelium</w:t>
      </w:r>
      <w:r w:rsidRPr="00D5715C">
        <w:rPr>
          <w:sz w:val="24"/>
          <w:szCs w:val="24"/>
          <w:lang w:val="en-US"/>
        </w:rPr>
        <w:t xml:space="preserve"> composites prepared with previously synthesized nano-CaP displayed an </w:t>
      </w:r>
      <w:r>
        <w:rPr>
          <w:sz w:val="24"/>
          <w:szCs w:val="24"/>
          <w:lang w:val="en-US"/>
        </w:rPr>
        <w:t>maximum</w:t>
      </w:r>
      <w:r w:rsidRPr="00D5715C">
        <w:rPr>
          <w:sz w:val="24"/>
          <w:szCs w:val="24"/>
          <w:lang w:val="en-US"/>
        </w:rPr>
        <w:t xml:space="preserve"> hardness and indentation modulus </w:t>
      </w:r>
      <w:r>
        <w:rPr>
          <w:sz w:val="24"/>
          <w:szCs w:val="24"/>
          <w:lang w:val="en-US"/>
        </w:rPr>
        <w:t>in 10.wt% minerals</w:t>
      </w:r>
      <w:r w:rsidRPr="00D5715C">
        <w:rPr>
          <w:sz w:val="24"/>
          <w:szCs w:val="24"/>
          <w:lang w:val="en-US"/>
        </w:rPr>
        <w:t xml:space="preserve">. The indentation modulus of </w:t>
      </w:r>
      <w:r>
        <w:rPr>
          <w:sz w:val="24"/>
          <w:szCs w:val="24"/>
          <w:lang w:val="en-US"/>
        </w:rPr>
        <w:t>mycelium (1.98</w:t>
      </w:r>
      <w:r w:rsidRPr="00D5715C">
        <w:rPr>
          <w:sz w:val="24"/>
          <w:szCs w:val="24"/>
          <w:lang w:val="en-US"/>
        </w:rPr>
        <w:t xml:space="preserve"> ±</w:t>
      </w:r>
      <w:r>
        <w:rPr>
          <w:sz w:val="24"/>
          <w:szCs w:val="24"/>
          <w:lang w:val="en-US"/>
        </w:rPr>
        <w:t xml:space="preserve"> 0.40</w:t>
      </w:r>
      <w:r w:rsidRPr="00D5715C">
        <w:rPr>
          <w:sz w:val="24"/>
          <w:szCs w:val="24"/>
          <w:lang w:val="en-US"/>
        </w:rPr>
        <w:t xml:space="preserve"> GPa</w:t>
      </w:r>
      <w:r>
        <w:rPr>
          <w:sz w:val="24"/>
          <w:szCs w:val="24"/>
          <w:lang w:val="en-US"/>
        </w:rPr>
        <w:t>)</w:t>
      </w:r>
      <w:r w:rsidRPr="00D5715C">
        <w:rPr>
          <w:sz w:val="24"/>
          <w:szCs w:val="24"/>
          <w:lang w:val="en-US"/>
        </w:rPr>
        <w:t xml:space="preserve"> increased to </w:t>
      </w:r>
      <w:r>
        <w:rPr>
          <w:sz w:val="24"/>
          <w:szCs w:val="24"/>
          <w:lang w:val="en-US"/>
        </w:rPr>
        <w:t>3.24</w:t>
      </w:r>
      <w:r w:rsidRPr="00D5715C">
        <w:rPr>
          <w:sz w:val="24"/>
          <w:szCs w:val="24"/>
          <w:lang w:val="en-US"/>
        </w:rPr>
        <w:t xml:space="preserve"> ±</w:t>
      </w:r>
      <w:r>
        <w:rPr>
          <w:sz w:val="24"/>
          <w:szCs w:val="24"/>
          <w:lang w:val="en-US"/>
        </w:rPr>
        <w:t xml:space="preserve"> 0.43</w:t>
      </w:r>
      <w:r w:rsidRPr="00D5715C">
        <w:rPr>
          <w:sz w:val="24"/>
          <w:szCs w:val="24"/>
          <w:lang w:val="en-US"/>
        </w:rPr>
        <w:t xml:space="preserve"> GPa for the composite with </w:t>
      </w:r>
      <w:r w:rsidR="007A2737">
        <w:rPr>
          <w:sz w:val="24"/>
          <w:szCs w:val="24"/>
          <w:lang w:val="en-US"/>
        </w:rPr>
        <w:t>10</w:t>
      </w:r>
      <w:r w:rsidR="007A2737" w:rsidRPr="00D5715C">
        <w:rPr>
          <w:sz w:val="24"/>
          <w:szCs w:val="24"/>
          <w:lang w:val="en-US"/>
        </w:rPr>
        <w:t xml:space="preserve"> %-degree</w:t>
      </w:r>
      <w:r w:rsidR="00C34847" w:rsidRPr="00C34847">
        <w:rPr>
          <w:sz w:val="24"/>
          <w:szCs w:val="24"/>
          <w:lang w:val="en-US"/>
        </w:rPr>
        <w:t xml:space="preserve"> </w:t>
      </w:r>
      <w:r>
        <w:rPr>
          <w:sz w:val="24"/>
          <w:szCs w:val="24"/>
          <w:lang w:val="en-US"/>
        </w:rPr>
        <w:t>mineralization.</w:t>
      </w:r>
      <w:r w:rsidR="00571F38">
        <w:rPr>
          <w:sz w:val="24"/>
          <w:szCs w:val="24"/>
          <w:lang w:val="en-US"/>
        </w:rPr>
        <w:t xml:space="preserve"> </w:t>
      </w:r>
      <w:r w:rsidR="00571F38" w:rsidRPr="00CF2203">
        <w:rPr>
          <w:sz w:val="24"/>
          <w:szCs w:val="24"/>
          <w:lang w:val="en-US"/>
        </w:rPr>
        <w:t>PXRD results show that</w:t>
      </w:r>
      <w:r w:rsidR="00571F38">
        <w:rPr>
          <w:sz w:val="24"/>
          <w:szCs w:val="24"/>
          <w:lang w:val="en-US"/>
        </w:rPr>
        <w:t xml:space="preserve"> the calcium phosphate phase in it is HAP. </w:t>
      </w:r>
    </w:p>
    <w:p w14:paraId="2B06E77C" w14:textId="4BBEA28B" w:rsidR="00370B0B" w:rsidRDefault="00571F38">
      <w:pPr>
        <w:spacing w:line="360" w:lineRule="auto"/>
        <w:contextualSpacing/>
        <w:jc w:val="both"/>
        <w:rPr>
          <w:lang w:val="en-US"/>
        </w:rPr>
        <w:pPrChange w:id="22" w:author="Fan, Qi" w:date="2024-09-05T23:49:00Z">
          <w:pPr>
            <w:spacing w:line="360" w:lineRule="auto"/>
            <w:contextualSpacing/>
          </w:pPr>
        </w:pPrChange>
      </w:pPr>
      <w:r w:rsidRPr="00571F38">
        <w:rPr>
          <w:sz w:val="24"/>
          <w:szCs w:val="24"/>
          <w:lang w:val="en-US"/>
        </w:rPr>
        <w:t>The CNC matrix was mineralized using a pre-synthesized nanocluster suspension of calcium phosphate and calcium carbonate</w:t>
      </w:r>
      <w:r>
        <w:rPr>
          <w:sz w:val="24"/>
          <w:szCs w:val="24"/>
          <w:lang w:val="en-US"/>
        </w:rPr>
        <w:t xml:space="preserve"> (precursor synthesis)</w:t>
      </w:r>
      <w:r w:rsidRPr="00571F38">
        <w:rPr>
          <w:sz w:val="24"/>
          <w:szCs w:val="24"/>
          <w:lang w:val="en-US"/>
        </w:rPr>
        <w:t>.</w:t>
      </w:r>
      <w:r>
        <w:rPr>
          <w:sz w:val="24"/>
          <w:szCs w:val="24"/>
          <w:lang w:val="en-US"/>
        </w:rPr>
        <w:t xml:space="preserve"> </w:t>
      </w:r>
      <w:r w:rsidRPr="00571F38">
        <w:rPr>
          <w:sz w:val="24"/>
          <w:szCs w:val="24"/>
          <w:lang w:val="en-US"/>
        </w:rPr>
        <w:t xml:space="preserve">Raman spectra show that the calcium carbonate and calcium phosphate phases formed </w:t>
      </w:r>
      <w:r>
        <w:rPr>
          <w:sz w:val="24"/>
          <w:szCs w:val="24"/>
          <w:lang w:val="en-US"/>
        </w:rPr>
        <w:t xml:space="preserve">in </w:t>
      </w:r>
      <w:r w:rsidRPr="00571F38">
        <w:rPr>
          <w:sz w:val="24"/>
          <w:szCs w:val="24"/>
          <w:lang w:val="en-US"/>
        </w:rPr>
        <w:t>mineraliz</w:t>
      </w:r>
      <w:r>
        <w:rPr>
          <w:sz w:val="24"/>
          <w:szCs w:val="24"/>
          <w:lang w:val="en-US"/>
        </w:rPr>
        <w:t>ed</w:t>
      </w:r>
      <w:r w:rsidRPr="00571F38">
        <w:rPr>
          <w:sz w:val="24"/>
          <w:szCs w:val="24"/>
          <w:lang w:val="en-US"/>
        </w:rPr>
        <w:t xml:space="preserve"> CNC matrix are calcite and HAP, respectively.</w:t>
      </w:r>
      <w:r w:rsidRPr="007A2737">
        <w:rPr>
          <w:lang w:val="en-US"/>
        </w:rPr>
        <w:t xml:space="preserve"> </w:t>
      </w:r>
      <w:r w:rsidRPr="00571F38">
        <w:rPr>
          <w:sz w:val="24"/>
          <w:szCs w:val="24"/>
          <w:lang w:val="en-US"/>
        </w:rPr>
        <w:t>The indentation modulus and Martens hardness of the CNC and calcium phosphate composite</w:t>
      </w:r>
      <w:r w:rsidR="007A2737">
        <w:rPr>
          <w:sz w:val="24"/>
          <w:szCs w:val="24"/>
          <w:lang w:val="en-US"/>
        </w:rPr>
        <w:t>s</w:t>
      </w:r>
      <w:r w:rsidRPr="00571F38">
        <w:rPr>
          <w:sz w:val="24"/>
          <w:szCs w:val="24"/>
          <w:lang w:val="en-US"/>
        </w:rPr>
        <w:t xml:space="preserve"> </w:t>
      </w:r>
      <w:r w:rsidR="007A2737">
        <w:rPr>
          <w:sz w:val="24"/>
          <w:szCs w:val="24"/>
          <w:lang w:val="en-US"/>
        </w:rPr>
        <w:t xml:space="preserve">reached the maximum value </w:t>
      </w:r>
      <w:r w:rsidR="007A2737" w:rsidRPr="007A2737">
        <w:rPr>
          <w:sz w:val="24"/>
          <w:szCs w:val="24"/>
          <w:lang w:val="en-US"/>
        </w:rPr>
        <w:t>5.80 ± 0.28 </w:t>
      </w:r>
      <w:r w:rsidR="007A2737">
        <w:rPr>
          <w:sz w:val="24"/>
          <w:szCs w:val="24"/>
          <w:lang w:val="en-US"/>
        </w:rPr>
        <w:t>GPa in comparing with CNC (</w:t>
      </w:r>
      <w:r w:rsidR="007A2737" w:rsidRPr="007A2737">
        <w:rPr>
          <w:sz w:val="24"/>
          <w:szCs w:val="24"/>
          <w:lang w:val="en-US"/>
        </w:rPr>
        <w:t>2.33 ± 0.21 GPa</w:t>
      </w:r>
      <w:r w:rsidR="007A2737">
        <w:rPr>
          <w:sz w:val="24"/>
          <w:szCs w:val="24"/>
          <w:lang w:val="en-US"/>
        </w:rPr>
        <w:t>), when 50 wt.% CaP was integrated</w:t>
      </w:r>
      <w:r w:rsidRPr="00571F38">
        <w:rPr>
          <w:sz w:val="24"/>
          <w:szCs w:val="24"/>
          <w:lang w:val="en-US"/>
        </w:rPr>
        <w:t>.</w:t>
      </w:r>
      <w:r w:rsidR="007A2737">
        <w:rPr>
          <w:sz w:val="24"/>
          <w:szCs w:val="24"/>
          <w:lang w:val="en-US"/>
        </w:rPr>
        <w:t xml:space="preserve"> The Martens hardness was increased from </w:t>
      </w:r>
      <w:r w:rsidR="007A2737" w:rsidRPr="007A2737">
        <w:rPr>
          <w:sz w:val="24"/>
          <w:szCs w:val="24"/>
          <w:lang w:val="en-US"/>
        </w:rPr>
        <w:t>121.18 ± 11 N/mm</w:t>
      </w:r>
      <w:r w:rsidR="007A2737" w:rsidRPr="007A2737">
        <w:rPr>
          <w:sz w:val="24"/>
          <w:szCs w:val="24"/>
          <w:vertAlign w:val="superscript"/>
          <w:lang w:val="en-US"/>
        </w:rPr>
        <w:t>2</w:t>
      </w:r>
      <w:r w:rsidR="007A2737" w:rsidRPr="007A2737">
        <w:rPr>
          <w:sz w:val="24"/>
          <w:szCs w:val="24"/>
          <w:lang w:val="en-US"/>
        </w:rPr>
        <w:t xml:space="preserve"> </w:t>
      </w:r>
      <w:r w:rsidR="007A2737">
        <w:rPr>
          <w:sz w:val="24"/>
          <w:szCs w:val="24"/>
          <w:lang w:val="en-US"/>
        </w:rPr>
        <w:t xml:space="preserve">(CNC) </w:t>
      </w:r>
      <w:r w:rsidR="007A2737" w:rsidRPr="007A2737">
        <w:rPr>
          <w:sz w:val="24"/>
          <w:szCs w:val="24"/>
          <w:lang w:val="en-US"/>
        </w:rPr>
        <w:t>to 138.5 ± 7.6 N/mm</w:t>
      </w:r>
      <w:r w:rsidR="007A2737" w:rsidRPr="007A2737">
        <w:rPr>
          <w:sz w:val="24"/>
          <w:szCs w:val="24"/>
          <w:vertAlign w:val="superscript"/>
          <w:lang w:val="en-US"/>
        </w:rPr>
        <w:t>2</w:t>
      </w:r>
      <w:r w:rsidR="007A2737" w:rsidRPr="007A2737">
        <w:rPr>
          <w:sz w:val="24"/>
          <w:szCs w:val="24"/>
          <w:lang w:val="en-US"/>
        </w:rPr>
        <w:t>.</w:t>
      </w:r>
      <w:r w:rsidR="007A2737">
        <w:rPr>
          <w:sz w:val="24"/>
          <w:szCs w:val="24"/>
          <w:lang w:val="en-US"/>
        </w:rPr>
        <w:t xml:space="preserve"> </w:t>
      </w:r>
      <w:r w:rsidR="007A2737" w:rsidRPr="00571F38">
        <w:rPr>
          <w:sz w:val="24"/>
          <w:szCs w:val="24"/>
          <w:lang w:val="en-US"/>
        </w:rPr>
        <w:t>The indentation modulus and Martens hardness of the CNC and calcium phosphate composite</w:t>
      </w:r>
      <w:r w:rsidR="007A2737">
        <w:rPr>
          <w:sz w:val="24"/>
          <w:szCs w:val="24"/>
          <w:lang w:val="en-US"/>
        </w:rPr>
        <w:t>s</w:t>
      </w:r>
      <w:r w:rsidR="007A2737" w:rsidRPr="00571F38">
        <w:rPr>
          <w:sz w:val="24"/>
          <w:szCs w:val="24"/>
          <w:lang w:val="en-US"/>
        </w:rPr>
        <w:t xml:space="preserve"> </w:t>
      </w:r>
      <w:r w:rsidR="007A2737">
        <w:rPr>
          <w:sz w:val="24"/>
          <w:szCs w:val="24"/>
          <w:lang w:val="en-US"/>
        </w:rPr>
        <w:t xml:space="preserve">reached the maximum value </w:t>
      </w:r>
      <w:r w:rsidR="007A2737" w:rsidRPr="007A2737">
        <w:rPr>
          <w:sz w:val="24"/>
          <w:szCs w:val="24"/>
          <w:lang w:val="en-US"/>
        </w:rPr>
        <w:t>5.80 ± 0.28 </w:t>
      </w:r>
      <w:r w:rsidR="007A2737">
        <w:rPr>
          <w:sz w:val="24"/>
          <w:szCs w:val="24"/>
          <w:lang w:val="en-US"/>
        </w:rPr>
        <w:t>GPa in comparing with CNC (</w:t>
      </w:r>
      <w:r w:rsidR="007A2737" w:rsidRPr="007A2737">
        <w:rPr>
          <w:sz w:val="24"/>
          <w:szCs w:val="24"/>
          <w:lang w:val="en-US"/>
        </w:rPr>
        <w:t>2.33 ± 0.21 GPa</w:t>
      </w:r>
      <w:r w:rsidR="007A2737">
        <w:rPr>
          <w:sz w:val="24"/>
          <w:szCs w:val="24"/>
          <w:lang w:val="en-US"/>
        </w:rPr>
        <w:t>), when 50 wt.% CaP was integrated.</w:t>
      </w:r>
      <w:r w:rsidR="007A2737" w:rsidRPr="007A2737">
        <w:rPr>
          <w:lang w:val="en-US"/>
        </w:rPr>
        <w:t xml:space="preserve"> </w:t>
      </w:r>
      <w:r w:rsidR="007A2737" w:rsidRPr="007A2737">
        <w:rPr>
          <w:sz w:val="24"/>
          <w:szCs w:val="24"/>
          <w:lang w:val="en-US"/>
        </w:rPr>
        <w:t>The CNC and calcium carbonate composite samples have the maximum indentation modulus and Martens hardness at 75 wt.% CaC.</w:t>
      </w:r>
      <w:r w:rsidR="007A2737" w:rsidRPr="007A2737">
        <w:rPr>
          <w:lang w:val="en-US"/>
        </w:rPr>
        <w:t xml:space="preserve"> </w:t>
      </w:r>
      <w:r w:rsidR="007A2737" w:rsidRPr="007A2737">
        <w:rPr>
          <w:sz w:val="24"/>
          <w:szCs w:val="24"/>
          <w:lang w:val="en-US"/>
        </w:rPr>
        <w:t xml:space="preserve">The samples with other mineralization </w:t>
      </w:r>
      <w:r w:rsidR="007A2737">
        <w:rPr>
          <w:sz w:val="24"/>
          <w:szCs w:val="24"/>
          <w:lang w:val="en-US"/>
        </w:rPr>
        <w:t xml:space="preserve">degree </w:t>
      </w:r>
      <w:r w:rsidR="007A2737" w:rsidRPr="007A2737">
        <w:rPr>
          <w:sz w:val="24"/>
          <w:szCs w:val="24"/>
          <w:lang w:val="en-US"/>
        </w:rPr>
        <w:t>did not show any improvement in mechanical properties.</w:t>
      </w:r>
    </w:p>
    <w:p w14:paraId="60C1C3F9" w14:textId="7F946F21" w:rsidR="00370B0B" w:rsidRPr="007A2737" w:rsidRDefault="00370B0B" w:rsidP="00386C79">
      <w:pPr>
        <w:pStyle w:val="Heading1"/>
        <w:rPr>
          <w:rPrChange w:id="23" w:author="Fan, Qi" w:date="2024-09-05T23:49:00Z">
            <w:rPr>
              <w:lang w:val="en-US"/>
            </w:rPr>
          </w:rPrChange>
        </w:rPr>
      </w:pPr>
      <w:bookmarkStart w:id="24" w:name="_Toc176464897"/>
      <w:r w:rsidRPr="007A2737">
        <w:rPr>
          <w:rPrChange w:id="25" w:author="Fan, Qi" w:date="2024-09-05T23:49:00Z">
            <w:rPr>
              <w:lang w:val="en-US"/>
            </w:rPr>
          </w:rPrChange>
        </w:rPr>
        <w:lastRenderedPageBreak/>
        <w:t>Zusammenfassung</w:t>
      </w:r>
      <w:bookmarkEnd w:id="24"/>
    </w:p>
    <w:p w14:paraId="42704EF4" w14:textId="7885A859" w:rsidR="007A2737" w:rsidRPr="00830C4D" w:rsidRDefault="007A2737" w:rsidP="00830C4D">
      <w:pPr>
        <w:spacing w:line="360" w:lineRule="auto"/>
        <w:contextualSpacing/>
        <w:jc w:val="both"/>
        <w:rPr>
          <w:sz w:val="24"/>
          <w:szCs w:val="24"/>
        </w:rPr>
      </w:pPr>
      <w:r w:rsidRPr="00830C4D">
        <w:rPr>
          <w:sz w:val="24"/>
          <w:szCs w:val="24"/>
        </w:rPr>
        <w:t>Ziel diese</w:t>
      </w:r>
      <w:ins w:id="26" w:author="Fan, Qi" w:date="2024-09-05T23:51:00Z">
        <w:r w:rsidR="00830C4D">
          <w:rPr>
            <w:sz w:val="24"/>
            <w:szCs w:val="24"/>
          </w:rPr>
          <w:t xml:space="preserve">r Arbeit </w:t>
        </w:r>
      </w:ins>
      <w:del w:id="27" w:author="Fan, Qi" w:date="2024-09-05T23:51:00Z">
        <w:r w:rsidRPr="00830C4D" w:rsidDel="00830C4D">
          <w:rPr>
            <w:sz w:val="24"/>
            <w:szCs w:val="24"/>
          </w:rPr>
          <w:delText xml:space="preserve">s Artikels </w:delText>
        </w:r>
      </w:del>
      <w:r w:rsidRPr="00830C4D">
        <w:rPr>
          <w:sz w:val="24"/>
          <w:szCs w:val="24"/>
        </w:rPr>
        <w:t xml:space="preserve">war es, die Auswirkungen von </w:t>
      </w:r>
      <w:ins w:id="28" w:author="Fan, Qi" w:date="2024-09-05T23:57:00Z">
        <w:r w:rsidR="00830C4D" w:rsidRPr="00830C4D">
          <w:rPr>
            <w:sz w:val="24"/>
            <w:szCs w:val="24"/>
          </w:rPr>
          <w:t xml:space="preserve">Dispergierer </w:t>
        </w:r>
      </w:ins>
      <w:del w:id="29" w:author="Fan, Qi" w:date="2024-09-05T23:57:00Z">
        <w:r w:rsidRPr="00830C4D" w:rsidDel="00830C4D">
          <w:rPr>
            <w:sz w:val="24"/>
            <w:szCs w:val="24"/>
          </w:rPr>
          <w:delText>Disper</w:delText>
        </w:r>
      </w:del>
      <w:del w:id="30" w:author="Fan, Qi" w:date="2024-09-05T23:51:00Z">
        <w:r w:rsidRPr="00830C4D" w:rsidDel="00830C4D">
          <w:rPr>
            <w:sz w:val="24"/>
            <w:szCs w:val="24"/>
          </w:rPr>
          <w:delText>giermittel</w:delText>
        </w:r>
      </w:del>
      <w:del w:id="31" w:author="Fan, Qi" w:date="2024-09-05T23:57:00Z">
        <w:r w:rsidRPr="00830C4D" w:rsidDel="00830C4D">
          <w:rPr>
            <w:sz w:val="24"/>
            <w:szCs w:val="24"/>
          </w:rPr>
          <w:delText xml:space="preserve"> </w:delText>
        </w:r>
      </w:del>
      <w:r w:rsidRPr="00830C4D">
        <w:rPr>
          <w:sz w:val="24"/>
          <w:szCs w:val="24"/>
        </w:rPr>
        <w:t xml:space="preserve">und Wärmebehandlung auf die mechanischen Eigenschaften des Myzels von </w:t>
      </w:r>
      <w:r w:rsidRPr="00830C4D">
        <w:rPr>
          <w:i/>
          <w:iCs/>
          <w:sz w:val="24"/>
          <w:szCs w:val="24"/>
          <w:rPrChange w:id="32" w:author="Fan, Qi" w:date="2024-09-05T23:52:00Z">
            <w:rPr>
              <w:sz w:val="24"/>
              <w:szCs w:val="24"/>
            </w:rPr>
          </w:rPrChange>
        </w:rPr>
        <w:t>Aspergillus niger</w:t>
      </w:r>
      <w:r w:rsidRPr="00830C4D">
        <w:rPr>
          <w:sz w:val="24"/>
          <w:szCs w:val="24"/>
        </w:rPr>
        <w:t xml:space="preserve"> zu untersuchen und ein Verbundmaterial auf </w:t>
      </w:r>
      <w:del w:id="33" w:author="Fan, Qi" w:date="2024-09-05T23:52:00Z">
        <w:r w:rsidRPr="00830C4D" w:rsidDel="00830C4D">
          <w:rPr>
            <w:sz w:val="24"/>
            <w:szCs w:val="24"/>
          </w:rPr>
          <w:delText xml:space="preserve">der Grundlage </w:delText>
        </w:r>
      </w:del>
      <w:r w:rsidRPr="00830C4D">
        <w:rPr>
          <w:sz w:val="24"/>
          <w:szCs w:val="24"/>
        </w:rPr>
        <w:t xml:space="preserve">der </w:t>
      </w:r>
      <w:ins w:id="34" w:author="Fan, Qi" w:date="2024-09-05T23:53:00Z">
        <w:r w:rsidR="00830C4D">
          <w:rPr>
            <w:sz w:val="24"/>
            <w:szCs w:val="24"/>
          </w:rPr>
          <w:t>m</w:t>
        </w:r>
      </w:ins>
      <w:del w:id="35" w:author="Fan, Qi" w:date="2024-09-05T23:53:00Z">
        <w:r w:rsidRPr="00830C4D" w:rsidDel="00830C4D">
          <w:rPr>
            <w:sz w:val="24"/>
            <w:szCs w:val="24"/>
          </w:rPr>
          <w:delText>M</w:delText>
        </w:r>
      </w:del>
      <w:r w:rsidRPr="00830C4D">
        <w:rPr>
          <w:sz w:val="24"/>
          <w:szCs w:val="24"/>
        </w:rPr>
        <w:t>ineralisier</w:t>
      </w:r>
      <w:ins w:id="36" w:author="Fan, Qi" w:date="2024-09-05T23:53:00Z">
        <w:r w:rsidR="00830C4D">
          <w:rPr>
            <w:sz w:val="24"/>
            <w:szCs w:val="24"/>
          </w:rPr>
          <w:t>ten Matrix von</w:t>
        </w:r>
      </w:ins>
      <w:del w:id="37" w:author="Fan, Qi" w:date="2024-09-05T23:53:00Z">
        <w:r w:rsidRPr="00830C4D" w:rsidDel="00830C4D">
          <w:rPr>
            <w:sz w:val="24"/>
            <w:szCs w:val="24"/>
          </w:rPr>
          <w:delText>ung</w:delText>
        </w:r>
      </w:del>
      <w:del w:id="38" w:author="Fan, Qi" w:date="2024-09-05T23:52:00Z">
        <w:r w:rsidRPr="00830C4D" w:rsidDel="00830C4D">
          <w:rPr>
            <w:sz w:val="24"/>
            <w:szCs w:val="24"/>
          </w:rPr>
          <w:delText xml:space="preserve"> von</w:delText>
        </w:r>
      </w:del>
      <w:r w:rsidRPr="00830C4D">
        <w:rPr>
          <w:sz w:val="24"/>
          <w:szCs w:val="24"/>
        </w:rPr>
        <w:t xml:space="preserve"> Myzel von</w:t>
      </w:r>
      <w:del w:id="39" w:author="Fan, Qi" w:date="2024-09-05T23:53:00Z">
        <w:r w:rsidRPr="00830C4D" w:rsidDel="00830C4D">
          <w:rPr>
            <w:sz w:val="24"/>
            <w:szCs w:val="24"/>
          </w:rPr>
          <w:delText xml:space="preserve"> A. niger</w:delText>
        </w:r>
      </w:del>
      <w:r w:rsidRPr="00830C4D">
        <w:rPr>
          <w:sz w:val="24"/>
          <w:szCs w:val="24"/>
        </w:rPr>
        <w:t xml:space="preserve"> und Cellulose-Nanokristallen zu entwickeln. Zu diesem Zweck wurden Myzelproben mit unterschiedlichem Myzelgehalt in Suspensionen, unterschiedlicher Dauer der </w:t>
      </w:r>
      <w:ins w:id="40" w:author="Fan, Qi" w:date="2024-09-05T23:57:00Z">
        <w:r w:rsidR="00830C4D" w:rsidRPr="00830C4D">
          <w:rPr>
            <w:sz w:val="24"/>
            <w:szCs w:val="24"/>
          </w:rPr>
          <w:t>Dispergierer</w:t>
        </w:r>
      </w:ins>
      <w:del w:id="41" w:author="Fan, Qi" w:date="2024-09-05T23:57:00Z">
        <w:r w:rsidRPr="00830C4D" w:rsidDel="00830C4D">
          <w:rPr>
            <w:sz w:val="24"/>
            <w:szCs w:val="24"/>
          </w:rPr>
          <w:delText>Dispergiermittel</w:delText>
        </w:r>
      </w:del>
      <w:r w:rsidRPr="00830C4D">
        <w:rPr>
          <w:sz w:val="24"/>
          <w:szCs w:val="24"/>
        </w:rPr>
        <w:t xml:space="preserve">behandlung und unterschiedlicher Dauer der Wärmebehandlung hergestellt und charakterisiert. Die </w:t>
      </w:r>
      <w:del w:id="42" w:author="Fan, Qi" w:date="2024-09-05T23:54:00Z">
        <w:r w:rsidRPr="00830C4D" w:rsidDel="00830C4D">
          <w:rPr>
            <w:sz w:val="24"/>
            <w:szCs w:val="24"/>
          </w:rPr>
          <w:delText xml:space="preserve">Zusammensetzung der </w:delText>
        </w:r>
      </w:del>
      <w:r w:rsidRPr="00830C4D">
        <w:rPr>
          <w:sz w:val="24"/>
          <w:szCs w:val="24"/>
        </w:rPr>
        <w:t xml:space="preserve">Materialien wurde mit spektroskopischen Methoden (FTIR) analysiert. Zur </w:t>
      </w:r>
      <w:del w:id="43" w:author="Fan, Qi" w:date="2024-09-05T23:54:00Z">
        <w:r w:rsidRPr="00830C4D" w:rsidDel="00830C4D">
          <w:rPr>
            <w:sz w:val="24"/>
            <w:szCs w:val="24"/>
          </w:rPr>
          <w:delText xml:space="preserve">Beurteilung </w:delText>
        </w:r>
      </w:del>
      <w:ins w:id="44" w:author="Fan, Qi" w:date="2024-09-05T23:54:00Z">
        <w:r w:rsidR="00830C4D">
          <w:rPr>
            <w:sz w:val="24"/>
            <w:szCs w:val="24"/>
          </w:rPr>
          <w:t>Auswertung</w:t>
        </w:r>
        <w:r w:rsidR="00830C4D" w:rsidRPr="00830C4D">
          <w:rPr>
            <w:sz w:val="24"/>
            <w:szCs w:val="24"/>
          </w:rPr>
          <w:t xml:space="preserve"> </w:t>
        </w:r>
      </w:ins>
      <w:r w:rsidRPr="00830C4D">
        <w:rPr>
          <w:sz w:val="24"/>
          <w:szCs w:val="24"/>
        </w:rPr>
        <w:t>der mechanischen Eigenschaften der Proben wurden Nanoinden</w:t>
      </w:r>
      <w:del w:id="45" w:author="Fan, Qi" w:date="2024-09-05T23:55:00Z">
        <w:r w:rsidRPr="00830C4D" w:rsidDel="00830C4D">
          <w:rPr>
            <w:sz w:val="24"/>
            <w:szCs w:val="24"/>
          </w:rPr>
          <w:delText>ta</w:delText>
        </w:r>
      </w:del>
      <w:r w:rsidRPr="00830C4D">
        <w:rPr>
          <w:sz w:val="24"/>
          <w:szCs w:val="24"/>
        </w:rPr>
        <w:t>ti</w:t>
      </w:r>
      <w:ins w:id="46" w:author="Fan, Qi" w:date="2024-09-05T23:55:00Z">
        <w:r w:rsidR="00830C4D">
          <w:rPr>
            <w:sz w:val="24"/>
            <w:szCs w:val="24"/>
          </w:rPr>
          <w:t>erung</w:t>
        </w:r>
      </w:ins>
      <w:del w:id="47" w:author="Fan, Qi" w:date="2024-09-05T23:55:00Z">
        <w:r w:rsidRPr="00830C4D" w:rsidDel="00830C4D">
          <w:rPr>
            <w:sz w:val="24"/>
            <w:szCs w:val="24"/>
          </w:rPr>
          <w:delText>onsmessungen</w:delText>
        </w:r>
      </w:del>
      <w:r w:rsidRPr="00830C4D">
        <w:rPr>
          <w:sz w:val="24"/>
          <w:szCs w:val="24"/>
        </w:rPr>
        <w:t xml:space="preserve"> und Kompressionstests durchgeführt. Anschließend wurde das Myzel </w:t>
      </w:r>
      <w:del w:id="48" w:author="Fan, Qi" w:date="2024-09-05T23:55:00Z">
        <w:r w:rsidRPr="00830C4D" w:rsidDel="00830C4D">
          <w:rPr>
            <w:sz w:val="24"/>
            <w:szCs w:val="24"/>
          </w:rPr>
          <w:delText xml:space="preserve">von A. niger </w:delText>
        </w:r>
      </w:del>
      <w:r w:rsidRPr="00830C4D">
        <w:rPr>
          <w:sz w:val="24"/>
          <w:szCs w:val="24"/>
        </w:rPr>
        <w:t>durch In</w:t>
      </w:r>
      <w:del w:id="49" w:author="Fan, Qi" w:date="2024-09-05T23:55:00Z">
        <w:r w:rsidRPr="00830C4D" w:rsidDel="00830C4D">
          <w:rPr>
            <w:sz w:val="24"/>
            <w:szCs w:val="24"/>
          </w:rPr>
          <w:delText>-</w:delText>
        </w:r>
      </w:del>
      <w:r w:rsidRPr="00830C4D">
        <w:rPr>
          <w:sz w:val="24"/>
          <w:szCs w:val="24"/>
        </w:rPr>
        <w:t xml:space="preserve">situ-Synthese und Vorläufersynthese mineralisiert. CNC als Matrix wurde ebenfalls durch die Methode der Vorläufersynthese mineralisiert. Die Zusammensetzung der mineralisierten Myzel- und CNC-Verbundstoffe wurde mit PXRD- und Raman-Spektroskopie analysiert. Zur </w:t>
      </w:r>
      <w:del w:id="50" w:author="Fan, Qi" w:date="2024-09-05T23:55:00Z">
        <w:r w:rsidRPr="00830C4D" w:rsidDel="00830C4D">
          <w:rPr>
            <w:sz w:val="24"/>
            <w:szCs w:val="24"/>
          </w:rPr>
          <w:delText xml:space="preserve">Beurteilung </w:delText>
        </w:r>
      </w:del>
      <w:ins w:id="51" w:author="Fan, Qi" w:date="2024-09-05T23:55:00Z">
        <w:r w:rsidR="00830C4D">
          <w:rPr>
            <w:sz w:val="24"/>
            <w:szCs w:val="24"/>
          </w:rPr>
          <w:t>Auswertung</w:t>
        </w:r>
        <w:r w:rsidR="00830C4D" w:rsidRPr="00830C4D">
          <w:rPr>
            <w:sz w:val="24"/>
            <w:szCs w:val="24"/>
          </w:rPr>
          <w:t xml:space="preserve"> </w:t>
        </w:r>
      </w:ins>
      <w:r w:rsidRPr="00830C4D">
        <w:rPr>
          <w:sz w:val="24"/>
          <w:szCs w:val="24"/>
        </w:rPr>
        <w:t>der mechanischen Eigenschaften der Verbundstoffe wurden Nanoindentationsmessungen durchgeführt.</w:t>
      </w:r>
    </w:p>
    <w:p w14:paraId="6991B982" w14:textId="184064E5" w:rsidR="007A2737" w:rsidRPr="00830C4D" w:rsidRDefault="007A2737" w:rsidP="00830C4D">
      <w:pPr>
        <w:spacing w:line="360" w:lineRule="auto"/>
        <w:contextualSpacing/>
        <w:jc w:val="both"/>
        <w:rPr>
          <w:sz w:val="24"/>
          <w:szCs w:val="24"/>
        </w:rPr>
      </w:pPr>
      <w:r w:rsidRPr="00830C4D">
        <w:rPr>
          <w:sz w:val="24"/>
          <w:szCs w:val="24"/>
        </w:rPr>
        <w:t xml:space="preserve">Die Myzelsuspensionen </w:t>
      </w:r>
      <w:ins w:id="52" w:author="Fan, Qi" w:date="2024-09-05T23:56:00Z">
        <w:r w:rsidR="00830C4D">
          <w:rPr>
            <w:sz w:val="24"/>
            <w:szCs w:val="24"/>
          </w:rPr>
          <w:t xml:space="preserve">mit </w:t>
        </w:r>
      </w:ins>
      <w:r w:rsidRPr="00830C4D">
        <w:rPr>
          <w:sz w:val="24"/>
          <w:szCs w:val="24"/>
        </w:rPr>
        <w:t xml:space="preserve">unterschiedlicher Konzentrationen wurden verschiedenen </w:t>
      </w:r>
      <w:ins w:id="53" w:author="Fan, Qi" w:date="2024-09-05T23:57:00Z">
        <w:r w:rsidR="00830C4D" w:rsidRPr="00830C4D">
          <w:rPr>
            <w:sz w:val="24"/>
            <w:szCs w:val="24"/>
          </w:rPr>
          <w:t>Dispergierer</w:t>
        </w:r>
      </w:ins>
      <w:del w:id="54" w:author="Fan, Qi" w:date="2024-09-05T23:57:00Z">
        <w:r w:rsidRPr="00830C4D" w:rsidDel="00830C4D">
          <w:rPr>
            <w:sz w:val="24"/>
            <w:szCs w:val="24"/>
          </w:rPr>
          <w:delText>Dispergiermittel</w:delText>
        </w:r>
      </w:del>
      <w:r w:rsidRPr="00830C4D">
        <w:rPr>
          <w:sz w:val="24"/>
          <w:szCs w:val="24"/>
        </w:rPr>
        <w:t xml:space="preserve">behandlungen und Alterungsbehandlungen unterzogen. Die Proben wurden aus den Suspensionen </w:t>
      </w:r>
      <w:del w:id="55" w:author="Fan, Qi" w:date="2024-09-05T23:56:00Z">
        <w:r w:rsidRPr="00830C4D" w:rsidDel="00830C4D">
          <w:rPr>
            <w:sz w:val="24"/>
            <w:szCs w:val="24"/>
          </w:rPr>
          <w:delText xml:space="preserve">gegossen </w:delText>
        </w:r>
      </w:del>
      <w:ins w:id="56" w:author="Fan, Qi" w:date="2024-09-05T23:56:00Z">
        <w:r w:rsidR="00830C4D">
          <w:rPr>
            <w:sz w:val="24"/>
            <w:szCs w:val="24"/>
          </w:rPr>
          <w:t>erzeugt</w:t>
        </w:r>
        <w:r w:rsidR="00830C4D" w:rsidRPr="00830C4D">
          <w:rPr>
            <w:sz w:val="24"/>
            <w:szCs w:val="24"/>
          </w:rPr>
          <w:t xml:space="preserve"> </w:t>
        </w:r>
      </w:ins>
      <w:r w:rsidRPr="00830C4D">
        <w:rPr>
          <w:sz w:val="24"/>
          <w:szCs w:val="24"/>
        </w:rPr>
        <w:t xml:space="preserve">und nach dem Trocknen verschiedenen Wärmebehandlungen unterzogen. </w:t>
      </w:r>
      <w:del w:id="57" w:author="Fan, Qi" w:date="2024-09-05T23:57:00Z">
        <w:r w:rsidRPr="00830C4D" w:rsidDel="00830C4D">
          <w:rPr>
            <w:sz w:val="24"/>
            <w:szCs w:val="24"/>
          </w:rPr>
          <w:delText xml:space="preserve">Rasterelektronenmikroskopiebilder </w:delText>
        </w:r>
      </w:del>
      <w:ins w:id="58" w:author="Fan, Qi" w:date="2024-09-05T23:57:00Z">
        <w:r w:rsidR="00830C4D">
          <w:rPr>
            <w:sz w:val="24"/>
            <w:szCs w:val="24"/>
          </w:rPr>
          <w:t>REM</w:t>
        </w:r>
        <w:r w:rsidR="00830C4D" w:rsidRPr="00830C4D">
          <w:rPr>
            <w:sz w:val="24"/>
            <w:szCs w:val="24"/>
          </w:rPr>
          <w:t xml:space="preserve"> </w:t>
        </w:r>
      </w:ins>
      <w:r w:rsidRPr="00830C4D">
        <w:rPr>
          <w:sz w:val="24"/>
          <w:szCs w:val="24"/>
        </w:rPr>
        <w:t>zeig</w:t>
      </w:r>
      <w:ins w:id="59" w:author="Fan, Qi" w:date="2024-09-05T23:58:00Z">
        <w:r w:rsidR="00830C4D">
          <w:rPr>
            <w:sz w:val="24"/>
            <w:szCs w:val="24"/>
          </w:rPr>
          <w:t>t</w:t>
        </w:r>
      </w:ins>
      <w:del w:id="60" w:author="Fan, Qi" w:date="2024-09-05T23:57:00Z">
        <w:r w:rsidRPr="00830C4D" w:rsidDel="00830C4D">
          <w:rPr>
            <w:sz w:val="24"/>
            <w:szCs w:val="24"/>
          </w:rPr>
          <w:delText>en</w:delText>
        </w:r>
      </w:del>
      <w:r w:rsidRPr="00830C4D">
        <w:rPr>
          <w:sz w:val="24"/>
          <w:szCs w:val="24"/>
        </w:rPr>
        <w:t>, dass der mittlere Durchmesser der Myzelstruktur ohne Dispergier</w:t>
      </w:r>
      <w:ins w:id="61" w:author="Fan, Qi" w:date="2024-09-05T23:58:00Z">
        <w:r w:rsidR="00830C4D">
          <w:rPr>
            <w:sz w:val="24"/>
            <w:szCs w:val="24"/>
          </w:rPr>
          <w:t>er</w:t>
        </w:r>
      </w:ins>
      <w:r w:rsidRPr="00830C4D">
        <w:rPr>
          <w:sz w:val="24"/>
          <w:szCs w:val="24"/>
        </w:rPr>
        <w:t>behandlung 146 ± 42 µm beträgt. Nach 1</w:t>
      </w:r>
      <w:del w:id="62" w:author="Fan, Qi" w:date="2024-09-05T23:58:00Z">
        <w:r w:rsidRPr="00830C4D" w:rsidDel="00830C4D">
          <w:rPr>
            <w:sz w:val="24"/>
            <w:szCs w:val="24"/>
          </w:rPr>
          <w:delText>-</w:delText>
        </w:r>
      </w:del>
      <w:r w:rsidRPr="00830C4D">
        <w:rPr>
          <w:sz w:val="24"/>
          <w:szCs w:val="24"/>
        </w:rPr>
        <w:t>min</w:t>
      </w:r>
      <w:del w:id="63" w:author="Fan, Qi" w:date="2024-09-05T23:58:00Z">
        <w:r w:rsidRPr="00830C4D" w:rsidDel="00830C4D">
          <w:rPr>
            <w:sz w:val="24"/>
            <w:szCs w:val="24"/>
          </w:rPr>
          <w:delText>ütiger</w:delText>
        </w:r>
      </w:del>
      <w:ins w:id="64" w:author="Fan, Qi" w:date="2024-09-05T23:58:00Z">
        <w:r w:rsidR="00830C4D">
          <w:rPr>
            <w:sz w:val="24"/>
            <w:szCs w:val="24"/>
          </w:rPr>
          <w:t>-</w:t>
        </w:r>
      </w:ins>
      <w:del w:id="65" w:author="Fan, Qi" w:date="2024-09-05T23:58:00Z">
        <w:r w:rsidRPr="00830C4D" w:rsidDel="00830C4D">
          <w:rPr>
            <w:sz w:val="24"/>
            <w:szCs w:val="24"/>
          </w:rPr>
          <w:delText xml:space="preserve"> </w:delText>
        </w:r>
      </w:del>
      <w:r w:rsidRPr="00830C4D">
        <w:rPr>
          <w:sz w:val="24"/>
          <w:szCs w:val="24"/>
        </w:rPr>
        <w:t>Dispergierbehandlung beträgt der mittlere Durchmesser 152 ± 45 µm. Die Pellet</w:t>
      </w:r>
      <w:ins w:id="66" w:author="Fan, Qi" w:date="2024-09-05T23:58:00Z">
        <w:r w:rsidR="00830C4D">
          <w:rPr>
            <w:sz w:val="24"/>
            <w:szCs w:val="24"/>
          </w:rPr>
          <w:t>-</w:t>
        </w:r>
      </w:ins>
      <w:r w:rsidRPr="00830C4D">
        <w:rPr>
          <w:sz w:val="24"/>
          <w:szCs w:val="24"/>
        </w:rPr>
        <w:t>struktur des Myzels in der 25 Minuten mit dem Dispergierer behandelten Probe war jedoch dispergiert und konnte nicht unterschieden werden. Die mechanischen Eigenschaften der Proben, die mit der gealterten 10,3 Gew.-% Myzelsuspension und mit 18</w:t>
      </w:r>
      <w:ins w:id="67" w:author="Fan, Qi" w:date="2024-09-05T23:59:00Z">
        <w:r w:rsidR="00830C4D">
          <w:rPr>
            <w:sz w:val="24"/>
            <w:szCs w:val="24"/>
          </w:rPr>
          <w:t xml:space="preserve"> </w:t>
        </w:r>
      </w:ins>
      <w:del w:id="68" w:author="Fan, Qi" w:date="2024-09-05T23:59:00Z">
        <w:r w:rsidRPr="00830C4D" w:rsidDel="00830C4D">
          <w:rPr>
            <w:sz w:val="24"/>
            <w:szCs w:val="24"/>
          </w:rPr>
          <w:delText xml:space="preserve">-stündiger </w:delText>
        </w:r>
      </w:del>
      <w:ins w:id="69" w:author="Fan, Qi" w:date="2024-09-05T23:59:00Z">
        <w:r w:rsidR="00830C4D">
          <w:rPr>
            <w:sz w:val="24"/>
            <w:szCs w:val="24"/>
          </w:rPr>
          <w:t>h-</w:t>
        </w:r>
      </w:ins>
      <w:r w:rsidRPr="00830C4D">
        <w:rPr>
          <w:sz w:val="24"/>
          <w:szCs w:val="24"/>
        </w:rPr>
        <w:t xml:space="preserve">Wärmebehandlung hergestellt wurden, waren am höchsten. Der </w:t>
      </w:r>
      <w:ins w:id="70" w:author="Fan, Qi" w:date="2024-09-06T00:00:00Z">
        <w:r w:rsidR="00830C4D" w:rsidRPr="00830C4D">
          <w:rPr>
            <w:sz w:val="24"/>
            <w:szCs w:val="24"/>
          </w:rPr>
          <w:t>Eindringmodul</w:t>
        </w:r>
        <w:r w:rsidR="00830C4D" w:rsidRPr="00830C4D" w:rsidDel="00830C4D">
          <w:rPr>
            <w:sz w:val="24"/>
            <w:szCs w:val="24"/>
          </w:rPr>
          <w:t xml:space="preserve"> </w:t>
        </w:r>
      </w:ins>
      <w:del w:id="71" w:author="Fan, Qi" w:date="2024-09-05T23:59:00Z">
        <w:r w:rsidRPr="00830C4D" w:rsidDel="00830C4D">
          <w:rPr>
            <w:sz w:val="24"/>
            <w:szCs w:val="24"/>
          </w:rPr>
          <w:delText>Eindruck</w:delText>
        </w:r>
      </w:del>
      <w:del w:id="72" w:author="Fan, Qi" w:date="2024-09-06T00:00:00Z">
        <w:r w:rsidRPr="00830C4D" w:rsidDel="00830C4D">
          <w:rPr>
            <w:sz w:val="24"/>
            <w:szCs w:val="24"/>
          </w:rPr>
          <w:delText xml:space="preserve">modul </w:delText>
        </w:r>
      </w:del>
      <w:r w:rsidRPr="00830C4D">
        <w:rPr>
          <w:sz w:val="24"/>
          <w:szCs w:val="24"/>
        </w:rPr>
        <w:t>und die Martenshärte der Proben erreichten 3,58 ± 0,06 GPa bzw. 138 ± 3,3 N/mm2. Die mechanischen Eigenschaften der Proben, die mit 7,4 Gew.-% und 10,3 Gew.-% Myzelsuspension ohne Alterungsbehandlung hergestellt wurden, erreichten den Höchstwert nach 2</w:t>
      </w:r>
      <w:ins w:id="73" w:author="Fan, Qi" w:date="2024-09-06T00:01:00Z">
        <w:r w:rsidR="00F813F3">
          <w:rPr>
            <w:sz w:val="24"/>
            <w:szCs w:val="24"/>
          </w:rPr>
          <w:t xml:space="preserve"> h-</w:t>
        </w:r>
      </w:ins>
      <w:del w:id="74" w:author="Fan, Qi" w:date="2024-09-06T00:01:00Z">
        <w:r w:rsidRPr="00830C4D" w:rsidDel="00F813F3">
          <w:rPr>
            <w:sz w:val="24"/>
            <w:szCs w:val="24"/>
          </w:rPr>
          <w:delText xml:space="preserve">-stündiger </w:delText>
        </w:r>
      </w:del>
      <w:r w:rsidRPr="00830C4D">
        <w:rPr>
          <w:sz w:val="24"/>
          <w:szCs w:val="24"/>
        </w:rPr>
        <w:t>Wärmebehandlung. Die mechanischen Eigenschaften der Proben, die mit Myzelsuspension nach Alterungsbehandlung hergestellt wurden, erreichten den Höchstwert nach 18</w:t>
      </w:r>
      <w:ins w:id="75" w:author="Fan, Qi" w:date="2024-09-06T00:01:00Z">
        <w:r w:rsidR="00F813F3">
          <w:rPr>
            <w:sz w:val="24"/>
            <w:szCs w:val="24"/>
          </w:rPr>
          <w:t xml:space="preserve"> h</w:t>
        </w:r>
      </w:ins>
      <w:del w:id="76" w:author="Fan, Qi" w:date="2024-09-06T00:01:00Z">
        <w:r w:rsidRPr="00830C4D" w:rsidDel="00F813F3">
          <w:rPr>
            <w:sz w:val="24"/>
            <w:szCs w:val="24"/>
          </w:rPr>
          <w:delText>-stündiger</w:delText>
        </w:r>
      </w:del>
      <w:ins w:id="77" w:author="Fan, Qi" w:date="2024-09-06T00:01:00Z">
        <w:r w:rsidR="00F813F3">
          <w:rPr>
            <w:sz w:val="24"/>
            <w:szCs w:val="24"/>
          </w:rPr>
          <w:t>-</w:t>
        </w:r>
      </w:ins>
      <w:del w:id="78" w:author="Fan, Qi" w:date="2024-09-06T00:01:00Z">
        <w:r w:rsidRPr="00830C4D" w:rsidDel="00F813F3">
          <w:rPr>
            <w:sz w:val="24"/>
            <w:szCs w:val="24"/>
          </w:rPr>
          <w:delText xml:space="preserve"> </w:delText>
        </w:r>
      </w:del>
      <w:r w:rsidRPr="00830C4D">
        <w:rPr>
          <w:sz w:val="24"/>
          <w:szCs w:val="24"/>
        </w:rPr>
        <w:t xml:space="preserve">Wärmebehandlung. Zusätzlich zur Wärmebehandlung kann auch die Verwendung eines Dispergierers den </w:t>
      </w:r>
      <w:ins w:id="79" w:author="Fan, Qi" w:date="2024-09-06T00:01:00Z">
        <w:r w:rsidR="00F813F3" w:rsidRPr="00F813F3">
          <w:rPr>
            <w:sz w:val="24"/>
            <w:szCs w:val="24"/>
          </w:rPr>
          <w:t>Eindringmodul</w:t>
        </w:r>
        <w:r w:rsidR="00F813F3" w:rsidRPr="00F813F3" w:rsidDel="00F813F3">
          <w:rPr>
            <w:sz w:val="24"/>
            <w:szCs w:val="24"/>
          </w:rPr>
          <w:t xml:space="preserve"> </w:t>
        </w:r>
      </w:ins>
      <w:del w:id="80" w:author="Fan, Qi" w:date="2024-09-06T00:01:00Z">
        <w:r w:rsidRPr="00830C4D" w:rsidDel="00F813F3">
          <w:rPr>
            <w:sz w:val="24"/>
            <w:szCs w:val="24"/>
          </w:rPr>
          <w:delText xml:space="preserve">Eindruckmodul </w:delText>
        </w:r>
      </w:del>
      <w:r w:rsidRPr="00830C4D">
        <w:rPr>
          <w:sz w:val="24"/>
          <w:szCs w:val="24"/>
        </w:rPr>
        <w:t>der Probe verbessern.</w:t>
      </w:r>
    </w:p>
    <w:p w14:paraId="27B7E59F" w14:textId="24D50271" w:rsidR="00830C4D" w:rsidRPr="00830C4D" w:rsidRDefault="007A2737" w:rsidP="00830C4D">
      <w:pPr>
        <w:spacing w:line="360" w:lineRule="auto"/>
        <w:contextualSpacing/>
        <w:jc w:val="both"/>
        <w:rPr>
          <w:sz w:val="24"/>
          <w:szCs w:val="24"/>
        </w:rPr>
      </w:pPr>
      <w:r w:rsidRPr="00830C4D">
        <w:rPr>
          <w:sz w:val="24"/>
          <w:szCs w:val="24"/>
        </w:rPr>
        <w:t xml:space="preserve">Die In-situ-Synthese wird durch Zugabe von zwei Lösungen erreicht, die jeweils Calcium- und Phosphationen enthalten, um Calciumphosphat auszufällen. Wenn zwei Lösungen </w:t>
      </w:r>
      <w:r w:rsidRPr="00830C4D">
        <w:rPr>
          <w:sz w:val="24"/>
          <w:szCs w:val="24"/>
        </w:rPr>
        <w:lastRenderedPageBreak/>
        <w:t>hinzugefügt wurden, wurde die Probe gleichzeitig mineralisiert. Die In</w:t>
      </w:r>
      <w:del w:id="81" w:author="Fan, Qi" w:date="2024-09-06T00:01:00Z">
        <w:r w:rsidRPr="00830C4D" w:rsidDel="00F813F3">
          <w:rPr>
            <w:sz w:val="24"/>
            <w:szCs w:val="24"/>
          </w:rPr>
          <w:delText>-</w:delText>
        </w:r>
      </w:del>
      <w:r w:rsidRPr="00830C4D">
        <w:rPr>
          <w:sz w:val="24"/>
          <w:szCs w:val="24"/>
        </w:rPr>
        <w:t>situ-</w:t>
      </w:r>
      <w:ins w:id="82" w:author="Fan, Qi" w:date="2024-09-06T00:02:00Z">
        <w:r w:rsidR="00F813F3" w:rsidRPr="00F813F3">
          <w:rPr>
            <w:sz w:val="24"/>
            <w:szCs w:val="24"/>
          </w:rPr>
          <w:t xml:space="preserve">Präzipitation </w:t>
        </w:r>
      </w:ins>
      <w:del w:id="83" w:author="Fan, Qi" w:date="2024-09-06T00:02:00Z">
        <w:r w:rsidRPr="00830C4D" w:rsidDel="00F813F3">
          <w:rPr>
            <w:sz w:val="24"/>
            <w:szCs w:val="24"/>
          </w:rPr>
          <w:delText xml:space="preserve">Ausfällung </w:delText>
        </w:r>
      </w:del>
      <w:r w:rsidRPr="00830C4D">
        <w:rPr>
          <w:sz w:val="24"/>
          <w:szCs w:val="24"/>
        </w:rPr>
        <w:t xml:space="preserve">von Calciumphosphat in einer Myzelmatrix führte zu DCPD. Die Elektronenmikroskopaufnahme zeigt, dass das Calciumphosphat eine mehreckige Struktur aufweist. Als 10 % Gewichtsanteil CaP in die Myzelmatrix integriert wurden, verbesserten sich der </w:t>
      </w:r>
      <w:del w:id="84" w:author="Fan, Qi" w:date="2024-09-06T00:03:00Z">
        <w:r w:rsidRPr="00830C4D" w:rsidDel="00F813F3">
          <w:rPr>
            <w:sz w:val="24"/>
            <w:szCs w:val="24"/>
          </w:rPr>
          <w:delText>Eindruckmodul</w:delText>
        </w:r>
      </w:del>
      <w:ins w:id="85" w:author="Fan, Qi" w:date="2024-09-06T00:03:00Z">
        <w:r w:rsidR="00F813F3">
          <w:rPr>
            <w:sz w:val="24"/>
            <w:szCs w:val="24"/>
          </w:rPr>
          <w:t>Eindringmodul</w:t>
        </w:r>
      </w:ins>
      <w:r w:rsidRPr="00830C4D">
        <w:rPr>
          <w:sz w:val="24"/>
          <w:szCs w:val="24"/>
        </w:rPr>
        <w:t xml:space="preserve"> und die Martenshärte der Probe deutlich auf 3,51 ± 0,11 GPa und 132 ± 10,14 N/mm2. Mit zunehmendem Mineralisierungsgrad verschlechtern sich jedoch die mechanischen Eigenschaften der Proben. Wenn zuerst eine Calciumlösung und dann nach dem Trocknen und Mahlen eine Phosphorsäure</w:t>
      </w:r>
      <w:ins w:id="86" w:author="Fan, Qi" w:date="2024-09-06T00:03:00Z">
        <w:r w:rsidR="00F813F3">
          <w:rPr>
            <w:sz w:val="24"/>
            <w:szCs w:val="24"/>
          </w:rPr>
          <w:t>-</w:t>
        </w:r>
      </w:ins>
      <w:r w:rsidRPr="00830C4D">
        <w:rPr>
          <w:sz w:val="24"/>
          <w:szCs w:val="24"/>
        </w:rPr>
        <w:t xml:space="preserve">lösung hinzugefügt wird, entsteht die Calciumphosphatphase OCP. PXRD-Ergebnisse zeigen, dass in der Probe auch ungelöstes Calciumacetat und Ammoniumphosphat (gelöster Stoff) vorhanden sind. Die mechanischen Eigenschaften von Proben, die durch Änderung der Reihenfolge der Lösungszugabe hergestellt wurden, nahmen mit zunehmendem Mineralisierungsgrad deutlich ab. Der </w:t>
      </w:r>
      <w:del w:id="87" w:author="Fan, Qi" w:date="2024-09-06T00:03:00Z">
        <w:r w:rsidRPr="00830C4D" w:rsidDel="00F813F3">
          <w:rPr>
            <w:sz w:val="24"/>
            <w:szCs w:val="24"/>
          </w:rPr>
          <w:delText>Eindruckmodul</w:delText>
        </w:r>
      </w:del>
      <w:ins w:id="88" w:author="Fan, Qi" w:date="2024-09-06T00:03:00Z">
        <w:r w:rsidR="00F813F3">
          <w:rPr>
            <w:sz w:val="24"/>
            <w:szCs w:val="24"/>
          </w:rPr>
          <w:t>Eindringmodul</w:t>
        </w:r>
      </w:ins>
      <w:r w:rsidRPr="00830C4D">
        <w:rPr>
          <w:sz w:val="24"/>
          <w:szCs w:val="24"/>
        </w:rPr>
        <w:t xml:space="preserve"> von Proben mit 50 % Gewichtsanteil CaP, denen zuerst die Calciumlösung hinzugefügt wurde, sinkt von 2,9 ± 1,27 GPa auf 0,65 ± 0,09 GPa. Die Martenshärte sinkt ebenfalls von 137 ± 18,3 N/mm2 auf 25 ± 3,2 N/mm2. Der </w:t>
      </w:r>
      <w:del w:id="89" w:author="Fan, Qi" w:date="2024-09-06T00:03:00Z">
        <w:r w:rsidRPr="00830C4D" w:rsidDel="00F813F3">
          <w:rPr>
            <w:sz w:val="24"/>
            <w:szCs w:val="24"/>
          </w:rPr>
          <w:delText>Eindruckmodul</w:delText>
        </w:r>
      </w:del>
      <w:ins w:id="90" w:author="Fan, Qi" w:date="2024-09-06T00:03:00Z">
        <w:r w:rsidR="00F813F3">
          <w:rPr>
            <w:sz w:val="24"/>
            <w:szCs w:val="24"/>
          </w:rPr>
          <w:t>Eindringmodul</w:t>
        </w:r>
      </w:ins>
      <w:r w:rsidRPr="00830C4D">
        <w:rPr>
          <w:sz w:val="24"/>
          <w:szCs w:val="24"/>
        </w:rPr>
        <w:t xml:space="preserve"> von Proben mit 50 Gew.-% CaP, denen zuerst Phosphatlösung zugesetzt wurde, sinkt von 3,16 ± 0,21 GPa auf 1,54 ± 0,22 GPa. Die Martenshärte sinkt von 99,4 ± 10,7 N/mm2 auf 36,5 ± 8,3 N/mm2.</w:t>
      </w:r>
      <w:r w:rsidR="00830C4D" w:rsidRPr="00830C4D">
        <w:rPr>
          <w:sz w:val="24"/>
          <w:szCs w:val="24"/>
        </w:rPr>
        <w:t xml:space="preserve"> Die mechanische Charakterisierung der mit zuvor synthetisiertem Nano-CaP hergestellten Myzel-Komposite zeigte eine maximale Härte und einen maximalen </w:t>
      </w:r>
      <w:del w:id="91" w:author="Fan, Qi" w:date="2024-09-06T00:03:00Z">
        <w:r w:rsidR="00830C4D" w:rsidRPr="00830C4D" w:rsidDel="00F813F3">
          <w:rPr>
            <w:sz w:val="24"/>
            <w:szCs w:val="24"/>
          </w:rPr>
          <w:delText>Eindruckmodul</w:delText>
        </w:r>
      </w:del>
      <w:ins w:id="92" w:author="Fan, Qi" w:date="2024-09-06T00:03:00Z">
        <w:r w:rsidR="00F813F3">
          <w:rPr>
            <w:sz w:val="24"/>
            <w:szCs w:val="24"/>
          </w:rPr>
          <w:t>Eindringmodul</w:t>
        </w:r>
      </w:ins>
      <w:r w:rsidR="00830C4D" w:rsidRPr="00830C4D">
        <w:rPr>
          <w:sz w:val="24"/>
          <w:szCs w:val="24"/>
        </w:rPr>
        <w:t xml:space="preserve"> bei 10 Gew.-% Mineralien. Der </w:t>
      </w:r>
      <w:del w:id="93" w:author="Fan, Qi" w:date="2024-09-06T00:03:00Z">
        <w:r w:rsidR="00830C4D" w:rsidRPr="00830C4D" w:rsidDel="00F813F3">
          <w:rPr>
            <w:sz w:val="24"/>
            <w:szCs w:val="24"/>
          </w:rPr>
          <w:delText>Eindruckmodul</w:delText>
        </w:r>
      </w:del>
      <w:ins w:id="94" w:author="Fan, Qi" w:date="2024-09-06T00:03:00Z">
        <w:r w:rsidR="00F813F3">
          <w:rPr>
            <w:sz w:val="24"/>
            <w:szCs w:val="24"/>
          </w:rPr>
          <w:t>Eindringmodul</w:t>
        </w:r>
      </w:ins>
      <w:r w:rsidR="00830C4D" w:rsidRPr="00830C4D">
        <w:rPr>
          <w:sz w:val="24"/>
          <w:szCs w:val="24"/>
        </w:rPr>
        <w:t xml:space="preserve"> des Myzels (1,98 ± 0,40 GPa) stieg für das Komposit mit 10 %-Grad-Mineralisierung auf 3,24 ± 0,43 GPa. PXRD-Ergebnisse zeigen, dass die darin enthaltene Calciumphosphatphase HAP ist.</w:t>
      </w:r>
    </w:p>
    <w:p w14:paraId="75A5B8BA" w14:textId="6E91FEE4" w:rsidR="00370B0B" w:rsidRPr="00830C4D" w:rsidRDefault="00830C4D" w:rsidP="00830C4D">
      <w:pPr>
        <w:spacing w:line="360" w:lineRule="auto"/>
        <w:contextualSpacing/>
        <w:jc w:val="both"/>
        <w:rPr>
          <w:sz w:val="24"/>
          <w:szCs w:val="24"/>
        </w:rPr>
      </w:pPr>
      <w:r w:rsidRPr="00830C4D">
        <w:rPr>
          <w:sz w:val="24"/>
          <w:szCs w:val="24"/>
        </w:rPr>
        <w:t xml:space="preserve">Die CNC-Matrix wurde mit einer vorsynthetisierten Nanocluster-Suspension </w:t>
      </w:r>
      <w:del w:id="95" w:author="Fan, Qi" w:date="2024-09-06T00:04:00Z">
        <w:r w:rsidRPr="00830C4D" w:rsidDel="00F813F3">
          <w:rPr>
            <w:sz w:val="24"/>
            <w:szCs w:val="24"/>
          </w:rPr>
          <w:delText xml:space="preserve">aus </w:delText>
        </w:r>
      </w:del>
      <w:ins w:id="96" w:author="Fan, Qi" w:date="2024-09-06T00:04:00Z">
        <w:r w:rsidR="00F813F3">
          <w:rPr>
            <w:sz w:val="24"/>
            <w:szCs w:val="24"/>
          </w:rPr>
          <w:t>von</w:t>
        </w:r>
        <w:r w:rsidR="00F813F3" w:rsidRPr="00830C4D">
          <w:rPr>
            <w:sz w:val="24"/>
            <w:szCs w:val="24"/>
          </w:rPr>
          <w:t xml:space="preserve"> </w:t>
        </w:r>
      </w:ins>
      <w:r w:rsidRPr="00830C4D">
        <w:rPr>
          <w:sz w:val="24"/>
          <w:szCs w:val="24"/>
        </w:rPr>
        <w:t xml:space="preserve">Calciumphosphat und Calciumcarbonat (Vorläufersynthese) mineralisiert. Raman-Spektren zeigen, dass die in der mineralisierten CNC-Matrix gebildeten Calciumcarbonat- und Calciumphosphatphasen Kalzit bzw. HAP sind. Der Eindringmodul und die Martenshärte der CNC- und Kalziumphosphat-Komposite erreichten den Maximalwert von 5,80 ± 0,28 GPa im Vergleich mit CNC (2,33 ± 0,21 GPa), wenn 50 Gewichtsprozent CaP integriert wurden. Die Martenshärte stieg von 121,18 ± 11 N/mm² (CNC) auf 138,5 ± 7,6 N/mm². Der Eindringmodul und die Martenshärte der CNC- und Kalziumphosphat-Komposite erreichten den Maximalwert von 5,80 ± 0,28 GPa im Vergleich mit CNC (2,33 ± 0,21 GPa), wenn 50 Gewichtsprozent CaP integriert wurden. Die CNC- und Kalziumkarbonat-Kompositproben weisen bei 75 Gewichtsprozent CaC den maximalen Eindringmodul und die maximale Martenshärte auf. Die </w:t>
      </w:r>
      <w:r w:rsidRPr="00830C4D">
        <w:rPr>
          <w:sz w:val="24"/>
          <w:szCs w:val="24"/>
        </w:rPr>
        <w:lastRenderedPageBreak/>
        <w:t>Proben mit anderen Mineralisierungsgraden zeigten keine Verbesserung der mechanischen Eigenschaften.</w:t>
      </w:r>
    </w:p>
    <w:p w14:paraId="34D5B5A3" w14:textId="77777777" w:rsidR="007A2737" w:rsidRPr="007A2737" w:rsidRDefault="007A2737" w:rsidP="007A2737">
      <w:pPr>
        <w:rPr>
          <w:rPrChange w:id="97" w:author="Fan, Qi" w:date="2024-09-05T23:49:00Z">
            <w:rPr>
              <w:lang w:val="en-US"/>
            </w:rPr>
          </w:rPrChange>
        </w:rPr>
      </w:pPr>
    </w:p>
    <w:p w14:paraId="5432F962" w14:textId="77777777" w:rsidR="00370B0B" w:rsidRPr="00830C4D" w:rsidRDefault="00370B0B" w:rsidP="00370B0B">
      <w:pPr>
        <w:rPr>
          <w:rPrChange w:id="98" w:author="Fan, Qi" w:date="2024-09-05T23:50:00Z">
            <w:rPr>
              <w:lang w:val="en-US"/>
            </w:rPr>
          </w:rPrChange>
        </w:rPr>
      </w:pPr>
    </w:p>
    <w:p w14:paraId="0E4C5DD4" w14:textId="77777777" w:rsidR="00370B0B" w:rsidRPr="007A2737" w:rsidRDefault="00370B0B" w:rsidP="00370B0B">
      <w:pPr>
        <w:rPr>
          <w:rPrChange w:id="99" w:author="Fan, Qi" w:date="2024-09-05T23:49:00Z">
            <w:rPr>
              <w:lang w:val="en-US"/>
            </w:rPr>
          </w:rPrChange>
        </w:rPr>
      </w:pPr>
    </w:p>
    <w:p w14:paraId="144792D5" w14:textId="77777777" w:rsidR="00370B0B" w:rsidRPr="007A2737" w:rsidRDefault="00370B0B" w:rsidP="00370B0B">
      <w:pPr>
        <w:rPr>
          <w:rPrChange w:id="100" w:author="Fan, Qi" w:date="2024-09-05T23:49:00Z">
            <w:rPr>
              <w:lang w:val="en-US"/>
            </w:rPr>
          </w:rPrChange>
        </w:rPr>
      </w:pPr>
    </w:p>
    <w:p w14:paraId="783B991E" w14:textId="22B852A7" w:rsidR="00370B0B" w:rsidRPr="007A2737" w:rsidRDefault="00370B0B" w:rsidP="00386C79">
      <w:pPr>
        <w:rPr>
          <w:rPrChange w:id="101" w:author="Fan, Qi" w:date="2024-09-05T23:49:00Z">
            <w:rPr>
              <w:lang w:val="en-US"/>
            </w:rPr>
          </w:rPrChange>
        </w:rPr>
        <w:sectPr w:rsidR="00370B0B" w:rsidRPr="007A2737" w:rsidSect="00957F8A">
          <w:footerReference w:type="default" r:id="rId8"/>
          <w:footerReference w:type="first" r:id="rId9"/>
          <w:pgSz w:w="11906" w:h="16838"/>
          <w:pgMar w:top="1417" w:right="1417" w:bottom="1134" w:left="1417" w:header="708" w:footer="708" w:gutter="0"/>
          <w:pgNumType w:fmt="upperRoman"/>
          <w:cols w:space="708"/>
          <w:docGrid w:linePitch="360"/>
        </w:sectPr>
      </w:pPr>
    </w:p>
    <w:bookmarkStart w:id="102" w:name="_Toc171075552" w:displacedByCustomXml="next"/>
    <w:sdt>
      <w:sdtPr>
        <w:rPr>
          <w:rFonts w:asciiTheme="minorHAnsi" w:eastAsiaTheme="minorEastAsia" w:hAnsiTheme="minorHAnsi" w:cstheme="minorBidi"/>
          <w:color w:val="auto"/>
          <w:sz w:val="22"/>
          <w:szCs w:val="22"/>
          <w:lang w:val="de-DE" w:eastAsia="zh-CN"/>
        </w:rPr>
        <w:id w:val="-116910921"/>
        <w:docPartObj>
          <w:docPartGallery w:val="Table of Contents"/>
          <w:docPartUnique/>
        </w:docPartObj>
      </w:sdtPr>
      <w:sdtEndPr>
        <w:rPr>
          <w:b/>
          <w:bCs/>
          <w:noProof/>
        </w:rPr>
      </w:sdtEndPr>
      <w:sdtContent>
        <w:p w14:paraId="2CF060B9" w14:textId="0AB27D7C" w:rsidR="00E56CCA" w:rsidRPr="007A2737" w:rsidRDefault="00E56CCA">
          <w:pPr>
            <w:pStyle w:val="TOCHeading"/>
            <w:rPr>
              <w:lang w:val="de-DE"/>
              <w:rPrChange w:id="103" w:author="Fan, Qi" w:date="2024-09-05T23:49:00Z">
                <w:rPr/>
              </w:rPrChange>
            </w:rPr>
          </w:pPr>
          <w:r w:rsidRPr="007A2737">
            <w:rPr>
              <w:lang w:val="de-DE"/>
              <w:rPrChange w:id="104" w:author="Fan, Qi" w:date="2024-09-05T23:49:00Z">
                <w:rPr/>
              </w:rPrChange>
            </w:rPr>
            <w:t>Contents</w:t>
          </w:r>
        </w:p>
        <w:p w14:paraId="6110DC71" w14:textId="46EDE42C" w:rsidR="000A59B8" w:rsidRDefault="00E56CCA">
          <w:pPr>
            <w:pStyle w:val="TOC1"/>
            <w:tabs>
              <w:tab w:val="right" w:leader="dot" w:pos="9062"/>
            </w:tabs>
            <w:rPr>
              <w:rFonts w:cstheme="minorBidi"/>
              <w:noProof/>
              <w:lang w:val="de-DE" w:eastAsia="zh-CN"/>
            </w:rPr>
          </w:pPr>
          <w:r>
            <w:fldChar w:fldCharType="begin"/>
          </w:r>
          <w:r>
            <w:instrText xml:space="preserve"> TOC \o "1-3" \h \z \u </w:instrText>
          </w:r>
          <w:r>
            <w:fldChar w:fldCharType="separate"/>
          </w:r>
          <w:hyperlink w:anchor="_Toc176464896" w:history="1">
            <w:r w:rsidR="000A59B8" w:rsidRPr="00794575">
              <w:rPr>
                <w:rStyle w:val="Hyperlink"/>
                <w:noProof/>
              </w:rPr>
              <w:t>Abstract</w:t>
            </w:r>
            <w:r w:rsidR="000A59B8">
              <w:rPr>
                <w:noProof/>
                <w:webHidden/>
              </w:rPr>
              <w:tab/>
            </w:r>
            <w:r w:rsidR="000A59B8">
              <w:rPr>
                <w:noProof/>
                <w:webHidden/>
              </w:rPr>
              <w:fldChar w:fldCharType="begin"/>
            </w:r>
            <w:r w:rsidR="000A59B8">
              <w:rPr>
                <w:noProof/>
                <w:webHidden/>
              </w:rPr>
              <w:instrText xml:space="preserve"> PAGEREF _Toc176464896 \h </w:instrText>
            </w:r>
            <w:r w:rsidR="000A59B8">
              <w:rPr>
                <w:noProof/>
                <w:webHidden/>
              </w:rPr>
            </w:r>
            <w:r w:rsidR="000A59B8">
              <w:rPr>
                <w:noProof/>
                <w:webHidden/>
              </w:rPr>
              <w:fldChar w:fldCharType="separate"/>
            </w:r>
            <w:r w:rsidR="000A59B8">
              <w:rPr>
                <w:noProof/>
                <w:webHidden/>
              </w:rPr>
              <w:t>III</w:t>
            </w:r>
            <w:r w:rsidR="000A59B8">
              <w:rPr>
                <w:noProof/>
                <w:webHidden/>
              </w:rPr>
              <w:fldChar w:fldCharType="end"/>
            </w:r>
          </w:hyperlink>
        </w:p>
        <w:p w14:paraId="5EE5C479" w14:textId="78DE6CED" w:rsidR="000A59B8" w:rsidRDefault="001B6328">
          <w:pPr>
            <w:pStyle w:val="TOC1"/>
            <w:tabs>
              <w:tab w:val="right" w:leader="dot" w:pos="9062"/>
            </w:tabs>
            <w:rPr>
              <w:rFonts w:cstheme="minorBidi"/>
              <w:noProof/>
              <w:lang w:val="de-DE" w:eastAsia="zh-CN"/>
            </w:rPr>
          </w:pPr>
          <w:hyperlink w:anchor="_Toc176464897" w:history="1">
            <w:r w:rsidR="000A59B8" w:rsidRPr="00794575">
              <w:rPr>
                <w:rStyle w:val="Hyperlink"/>
                <w:noProof/>
              </w:rPr>
              <w:t>Zusammenfassung</w:t>
            </w:r>
            <w:r w:rsidR="000A59B8">
              <w:rPr>
                <w:noProof/>
                <w:webHidden/>
              </w:rPr>
              <w:tab/>
            </w:r>
            <w:r w:rsidR="000A59B8">
              <w:rPr>
                <w:noProof/>
                <w:webHidden/>
              </w:rPr>
              <w:fldChar w:fldCharType="begin"/>
            </w:r>
            <w:r w:rsidR="000A59B8">
              <w:rPr>
                <w:noProof/>
                <w:webHidden/>
              </w:rPr>
              <w:instrText xml:space="preserve"> PAGEREF _Toc176464897 \h </w:instrText>
            </w:r>
            <w:r w:rsidR="000A59B8">
              <w:rPr>
                <w:noProof/>
                <w:webHidden/>
              </w:rPr>
            </w:r>
            <w:r w:rsidR="000A59B8">
              <w:rPr>
                <w:noProof/>
                <w:webHidden/>
              </w:rPr>
              <w:fldChar w:fldCharType="separate"/>
            </w:r>
            <w:r w:rsidR="000A59B8">
              <w:rPr>
                <w:noProof/>
                <w:webHidden/>
              </w:rPr>
              <w:t>IV</w:t>
            </w:r>
            <w:r w:rsidR="000A59B8">
              <w:rPr>
                <w:noProof/>
                <w:webHidden/>
              </w:rPr>
              <w:fldChar w:fldCharType="end"/>
            </w:r>
          </w:hyperlink>
        </w:p>
        <w:p w14:paraId="2FAF459A" w14:textId="0CD1526A" w:rsidR="000A59B8" w:rsidRDefault="001B6328">
          <w:pPr>
            <w:pStyle w:val="TOC1"/>
            <w:tabs>
              <w:tab w:val="left" w:pos="440"/>
              <w:tab w:val="right" w:leader="dot" w:pos="9062"/>
            </w:tabs>
            <w:rPr>
              <w:rFonts w:cstheme="minorBidi"/>
              <w:noProof/>
              <w:lang w:val="de-DE" w:eastAsia="zh-CN"/>
            </w:rPr>
          </w:pPr>
          <w:hyperlink w:anchor="_Toc176464898" w:history="1">
            <w:r w:rsidR="000A59B8" w:rsidRPr="00794575">
              <w:rPr>
                <w:rStyle w:val="Hyperlink"/>
                <w:b/>
                <w:bCs/>
                <w:noProof/>
              </w:rPr>
              <w:t>1.</w:t>
            </w:r>
            <w:r w:rsidR="000A59B8">
              <w:rPr>
                <w:rFonts w:cstheme="minorBidi"/>
                <w:noProof/>
                <w:lang w:val="de-DE" w:eastAsia="zh-CN"/>
              </w:rPr>
              <w:tab/>
            </w:r>
            <w:r w:rsidR="000A59B8" w:rsidRPr="00794575">
              <w:rPr>
                <w:rStyle w:val="Hyperlink"/>
                <w:b/>
                <w:bCs/>
                <w:noProof/>
              </w:rPr>
              <w:t>Introduction</w:t>
            </w:r>
            <w:r w:rsidR="000A59B8">
              <w:rPr>
                <w:noProof/>
                <w:webHidden/>
              </w:rPr>
              <w:tab/>
            </w:r>
            <w:r w:rsidR="000A59B8">
              <w:rPr>
                <w:noProof/>
                <w:webHidden/>
              </w:rPr>
              <w:fldChar w:fldCharType="begin"/>
            </w:r>
            <w:r w:rsidR="000A59B8">
              <w:rPr>
                <w:noProof/>
                <w:webHidden/>
              </w:rPr>
              <w:instrText xml:space="preserve"> PAGEREF _Toc176464898 \h </w:instrText>
            </w:r>
            <w:r w:rsidR="000A59B8">
              <w:rPr>
                <w:noProof/>
                <w:webHidden/>
              </w:rPr>
            </w:r>
            <w:r w:rsidR="000A59B8">
              <w:rPr>
                <w:noProof/>
                <w:webHidden/>
              </w:rPr>
              <w:fldChar w:fldCharType="separate"/>
            </w:r>
            <w:r w:rsidR="000A59B8">
              <w:rPr>
                <w:noProof/>
                <w:webHidden/>
              </w:rPr>
              <w:t>- 1 -</w:t>
            </w:r>
            <w:r w:rsidR="000A59B8">
              <w:rPr>
                <w:noProof/>
                <w:webHidden/>
              </w:rPr>
              <w:fldChar w:fldCharType="end"/>
            </w:r>
          </w:hyperlink>
        </w:p>
        <w:p w14:paraId="720DF125" w14:textId="6965488A" w:rsidR="000A59B8" w:rsidRDefault="001B6328">
          <w:pPr>
            <w:pStyle w:val="TOC1"/>
            <w:tabs>
              <w:tab w:val="left" w:pos="440"/>
              <w:tab w:val="right" w:leader="dot" w:pos="9062"/>
            </w:tabs>
            <w:rPr>
              <w:rFonts w:cstheme="minorBidi"/>
              <w:noProof/>
              <w:lang w:val="de-DE" w:eastAsia="zh-CN"/>
            </w:rPr>
          </w:pPr>
          <w:hyperlink w:anchor="_Toc176464899" w:history="1">
            <w:r w:rsidR="000A59B8" w:rsidRPr="00794575">
              <w:rPr>
                <w:rStyle w:val="Hyperlink"/>
                <w:b/>
                <w:bCs/>
                <w:noProof/>
              </w:rPr>
              <w:t>2.</w:t>
            </w:r>
            <w:r w:rsidR="000A59B8">
              <w:rPr>
                <w:rFonts w:cstheme="minorBidi"/>
                <w:noProof/>
                <w:lang w:val="de-DE" w:eastAsia="zh-CN"/>
              </w:rPr>
              <w:tab/>
            </w:r>
            <w:r w:rsidR="000A59B8" w:rsidRPr="00794575">
              <w:rPr>
                <w:rStyle w:val="Hyperlink"/>
                <w:b/>
                <w:bCs/>
                <w:noProof/>
              </w:rPr>
              <w:t>Theoretical Background</w:t>
            </w:r>
            <w:r w:rsidR="000A59B8">
              <w:rPr>
                <w:noProof/>
                <w:webHidden/>
              </w:rPr>
              <w:tab/>
            </w:r>
            <w:r w:rsidR="000A59B8">
              <w:rPr>
                <w:noProof/>
                <w:webHidden/>
              </w:rPr>
              <w:fldChar w:fldCharType="begin"/>
            </w:r>
            <w:r w:rsidR="000A59B8">
              <w:rPr>
                <w:noProof/>
                <w:webHidden/>
              </w:rPr>
              <w:instrText xml:space="preserve"> PAGEREF _Toc176464899 \h </w:instrText>
            </w:r>
            <w:r w:rsidR="000A59B8">
              <w:rPr>
                <w:noProof/>
                <w:webHidden/>
              </w:rPr>
            </w:r>
            <w:r w:rsidR="000A59B8">
              <w:rPr>
                <w:noProof/>
                <w:webHidden/>
              </w:rPr>
              <w:fldChar w:fldCharType="separate"/>
            </w:r>
            <w:r w:rsidR="000A59B8">
              <w:rPr>
                <w:noProof/>
                <w:webHidden/>
              </w:rPr>
              <w:t>- 2 -</w:t>
            </w:r>
            <w:r w:rsidR="000A59B8">
              <w:rPr>
                <w:noProof/>
                <w:webHidden/>
              </w:rPr>
              <w:fldChar w:fldCharType="end"/>
            </w:r>
          </w:hyperlink>
        </w:p>
        <w:p w14:paraId="1BE90E3B" w14:textId="4EEF73A4" w:rsidR="000A59B8" w:rsidRDefault="001B6328">
          <w:pPr>
            <w:pStyle w:val="TOC2"/>
            <w:tabs>
              <w:tab w:val="right" w:leader="dot" w:pos="9062"/>
            </w:tabs>
            <w:rPr>
              <w:rFonts w:cstheme="minorBidi"/>
              <w:noProof/>
              <w:lang w:val="de-DE" w:eastAsia="zh-CN"/>
            </w:rPr>
          </w:pPr>
          <w:hyperlink w:anchor="_Toc176464900" w:history="1">
            <w:r w:rsidR="000A59B8" w:rsidRPr="00794575">
              <w:rPr>
                <w:rStyle w:val="Hyperlink"/>
                <w:b/>
                <w:bCs/>
                <w:noProof/>
              </w:rPr>
              <w:t>2.1 Biomineralization</w:t>
            </w:r>
            <w:r w:rsidR="000A59B8">
              <w:rPr>
                <w:noProof/>
                <w:webHidden/>
              </w:rPr>
              <w:tab/>
            </w:r>
            <w:r w:rsidR="000A59B8">
              <w:rPr>
                <w:noProof/>
                <w:webHidden/>
              </w:rPr>
              <w:fldChar w:fldCharType="begin"/>
            </w:r>
            <w:r w:rsidR="000A59B8">
              <w:rPr>
                <w:noProof/>
                <w:webHidden/>
              </w:rPr>
              <w:instrText xml:space="preserve"> PAGEREF _Toc176464900 \h </w:instrText>
            </w:r>
            <w:r w:rsidR="000A59B8">
              <w:rPr>
                <w:noProof/>
                <w:webHidden/>
              </w:rPr>
            </w:r>
            <w:r w:rsidR="000A59B8">
              <w:rPr>
                <w:noProof/>
                <w:webHidden/>
              </w:rPr>
              <w:fldChar w:fldCharType="separate"/>
            </w:r>
            <w:r w:rsidR="000A59B8">
              <w:rPr>
                <w:noProof/>
                <w:webHidden/>
              </w:rPr>
              <w:t>- 2 -</w:t>
            </w:r>
            <w:r w:rsidR="000A59B8">
              <w:rPr>
                <w:noProof/>
                <w:webHidden/>
              </w:rPr>
              <w:fldChar w:fldCharType="end"/>
            </w:r>
          </w:hyperlink>
        </w:p>
        <w:p w14:paraId="56D3B597" w14:textId="2425CA52" w:rsidR="000A59B8" w:rsidRDefault="001B6328">
          <w:pPr>
            <w:pStyle w:val="TOC2"/>
            <w:tabs>
              <w:tab w:val="right" w:leader="dot" w:pos="9062"/>
            </w:tabs>
            <w:rPr>
              <w:rFonts w:cstheme="minorBidi"/>
              <w:noProof/>
              <w:lang w:val="de-DE" w:eastAsia="zh-CN"/>
            </w:rPr>
          </w:pPr>
          <w:hyperlink w:anchor="_Toc176464901" w:history="1">
            <w:r w:rsidR="000A59B8" w:rsidRPr="00794575">
              <w:rPr>
                <w:rStyle w:val="Hyperlink"/>
                <w:b/>
                <w:bCs/>
                <w:noProof/>
              </w:rPr>
              <w:t>2.2 Bio-composite Material</w:t>
            </w:r>
            <w:r w:rsidR="000A59B8">
              <w:rPr>
                <w:noProof/>
                <w:webHidden/>
              </w:rPr>
              <w:tab/>
            </w:r>
            <w:r w:rsidR="000A59B8">
              <w:rPr>
                <w:noProof/>
                <w:webHidden/>
              </w:rPr>
              <w:fldChar w:fldCharType="begin"/>
            </w:r>
            <w:r w:rsidR="000A59B8">
              <w:rPr>
                <w:noProof/>
                <w:webHidden/>
              </w:rPr>
              <w:instrText xml:space="preserve"> PAGEREF _Toc176464901 \h </w:instrText>
            </w:r>
            <w:r w:rsidR="000A59B8">
              <w:rPr>
                <w:noProof/>
                <w:webHidden/>
              </w:rPr>
            </w:r>
            <w:r w:rsidR="000A59B8">
              <w:rPr>
                <w:noProof/>
                <w:webHidden/>
              </w:rPr>
              <w:fldChar w:fldCharType="separate"/>
            </w:r>
            <w:r w:rsidR="000A59B8">
              <w:rPr>
                <w:noProof/>
                <w:webHidden/>
              </w:rPr>
              <w:t>- 3 -</w:t>
            </w:r>
            <w:r w:rsidR="000A59B8">
              <w:rPr>
                <w:noProof/>
                <w:webHidden/>
              </w:rPr>
              <w:fldChar w:fldCharType="end"/>
            </w:r>
          </w:hyperlink>
        </w:p>
        <w:p w14:paraId="12EA38A0" w14:textId="1B6B38E0" w:rsidR="000A59B8" w:rsidRDefault="001B6328">
          <w:pPr>
            <w:pStyle w:val="TOC2"/>
            <w:tabs>
              <w:tab w:val="right" w:leader="dot" w:pos="9062"/>
            </w:tabs>
            <w:rPr>
              <w:rFonts w:cstheme="minorBidi"/>
              <w:noProof/>
              <w:lang w:val="de-DE" w:eastAsia="zh-CN"/>
            </w:rPr>
          </w:pPr>
          <w:hyperlink w:anchor="_Toc176464902" w:history="1">
            <w:r w:rsidR="000A59B8" w:rsidRPr="00794575">
              <w:rPr>
                <w:rStyle w:val="Hyperlink"/>
                <w:b/>
                <w:bCs/>
                <w:noProof/>
              </w:rPr>
              <w:t>2.3 Rule of mixtures (ROM)</w:t>
            </w:r>
            <w:r w:rsidR="000A59B8">
              <w:rPr>
                <w:noProof/>
                <w:webHidden/>
              </w:rPr>
              <w:tab/>
            </w:r>
            <w:r w:rsidR="000A59B8">
              <w:rPr>
                <w:noProof/>
                <w:webHidden/>
              </w:rPr>
              <w:fldChar w:fldCharType="begin"/>
            </w:r>
            <w:r w:rsidR="000A59B8">
              <w:rPr>
                <w:noProof/>
                <w:webHidden/>
              </w:rPr>
              <w:instrText xml:space="preserve"> PAGEREF _Toc176464902 \h </w:instrText>
            </w:r>
            <w:r w:rsidR="000A59B8">
              <w:rPr>
                <w:noProof/>
                <w:webHidden/>
              </w:rPr>
            </w:r>
            <w:r w:rsidR="000A59B8">
              <w:rPr>
                <w:noProof/>
                <w:webHidden/>
              </w:rPr>
              <w:fldChar w:fldCharType="separate"/>
            </w:r>
            <w:r w:rsidR="000A59B8">
              <w:rPr>
                <w:noProof/>
                <w:webHidden/>
              </w:rPr>
              <w:t>- 4 -</w:t>
            </w:r>
            <w:r w:rsidR="000A59B8">
              <w:rPr>
                <w:noProof/>
                <w:webHidden/>
              </w:rPr>
              <w:fldChar w:fldCharType="end"/>
            </w:r>
          </w:hyperlink>
        </w:p>
        <w:p w14:paraId="3E8B12A4" w14:textId="65567553" w:rsidR="000A59B8" w:rsidRDefault="001B6328">
          <w:pPr>
            <w:pStyle w:val="TOC2"/>
            <w:tabs>
              <w:tab w:val="right" w:leader="dot" w:pos="9062"/>
            </w:tabs>
            <w:rPr>
              <w:rFonts w:cstheme="minorBidi"/>
              <w:noProof/>
              <w:lang w:val="de-DE" w:eastAsia="zh-CN"/>
            </w:rPr>
          </w:pPr>
          <w:hyperlink w:anchor="_Toc176464903" w:history="1">
            <w:r w:rsidR="000A59B8" w:rsidRPr="00794575">
              <w:rPr>
                <w:rStyle w:val="Hyperlink"/>
                <w:b/>
                <w:bCs/>
                <w:noProof/>
              </w:rPr>
              <w:t>2.4 Classification of calcium phosphate</w:t>
            </w:r>
            <w:r w:rsidR="000A59B8">
              <w:rPr>
                <w:noProof/>
                <w:webHidden/>
              </w:rPr>
              <w:tab/>
            </w:r>
            <w:r w:rsidR="000A59B8">
              <w:rPr>
                <w:noProof/>
                <w:webHidden/>
              </w:rPr>
              <w:fldChar w:fldCharType="begin"/>
            </w:r>
            <w:r w:rsidR="000A59B8">
              <w:rPr>
                <w:noProof/>
                <w:webHidden/>
              </w:rPr>
              <w:instrText xml:space="preserve"> PAGEREF _Toc176464903 \h </w:instrText>
            </w:r>
            <w:r w:rsidR="000A59B8">
              <w:rPr>
                <w:noProof/>
                <w:webHidden/>
              </w:rPr>
            </w:r>
            <w:r w:rsidR="000A59B8">
              <w:rPr>
                <w:noProof/>
                <w:webHidden/>
              </w:rPr>
              <w:fldChar w:fldCharType="separate"/>
            </w:r>
            <w:r w:rsidR="000A59B8">
              <w:rPr>
                <w:noProof/>
                <w:webHidden/>
              </w:rPr>
              <w:t>- 6 -</w:t>
            </w:r>
            <w:r w:rsidR="000A59B8">
              <w:rPr>
                <w:noProof/>
                <w:webHidden/>
              </w:rPr>
              <w:fldChar w:fldCharType="end"/>
            </w:r>
          </w:hyperlink>
        </w:p>
        <w:p w14:paraId="7856E01D" w14:textId="722E2F54" w:rsidR="000A59B8" w:rsidRPr="007A2737" w:rsidRDefault="001B6328">
          <w:pPr>
            <w:pStyle w:val="TOC3"/>
            <w:rPr>
              <w:rFonts w:cstheme="minorBidi"/>
              <w:sz w:val="18"/>
              <w:szCs w:val="18"/>
              <w:lang w:val="de-DE" w:eastAsia="zh-CN"/>
            </w:rPr>
          </w:pPr>
          <w:hyperlink w:anchor="_Toc176464904" w:history="1">
            <w:r w:rsidR="000A59B8" w:rsidRPr="007A2737">
              <w:rPr>
                <w:rStyle w:val="Hyperlink"/>
                <w:sz w:val="18"/>
                <w:szCs w:val="18"/>
              </w:rPr>
              <w:t>Amorphous of calcium phosphates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_Toc176464904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- 6 -</w:t>
            </w:r>
            <w:r w:rsidR="000A59B8" w:rsidRPr="007A2737">
              <w:rPr>
                <w:webHidden/>
                <w:sz w:val="18"/>
                <w:szCs w:val="18"/>
              </w:rPr>
              <w:fldChar w:fldCharType="end"/>
            </w:r>
          </w:hyperlink>
        </w:p>
        <w:p w14:paraId="37E09DC4" w14:textId="54EDF503" w:rsidR="000A59B8" w:rsidRPr="007A2737" w:rsidRDefault="001B6328">
          <w:pPr>
            <w:pStyle w:val="TOC3"/>
            <w:rPr>
              <w:rFonts w:cstheme="minorBidi"/>
              <w:sz w:val="18"/>
              <w:szCs w:val="18"/>
              <w:lang w:val="de-DE" w:eastAsia="zh-CN"/>
            </w:rPr>
          </w:pPr>
          <w:hyperlink w:anchor="_Toc176464905" w:history="1">
            <w:r w:rsidR="000A59B8" w:rsidRPr="007A2737">
              <w:rPr>
                <w:rStyle w:val="Hyperlink"/>
                <w:sz w:val="18"/>
                <w:szCs w:val="18"/>
              </w:rPr>
              <w:t>Synthesis methods of amorphous calcium phosphates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_Toc176464905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- 8 -</w:t>
            </w:r>
            <w:r w:rsidR="000A59B8" w:rsidRPr="007A2737">
              <w:rPr>
                <w:webHidden/>
                <w:sz w:val="18"/>
                <w:szCs w:val="18"/>
              </w:rPr>
              <w:fldChar w:fldCharType="end"/>
            </w:r>
          </w:hyperlink>
        </w:p>
        <w:p w14:paraId="3F112AF7" w14:textId="49DDEE4E" w:rsidR="000A59B8" w:rsidRDefault="001B6328">
          <w:pPr>
            <w:pStyle w:val="TOC2"/>
            <w:tabs>
              <w:tab w:val="right" w:leader="dot" w:pos="9062"/>
            </w:tabs>
            <w:rPr>
              <w:rFonts w:cstheme="minorBidi"/>
              <w:noProof/>
              <w:lang w:val="de-DE" w:eastAsia="zh-CN"/>
            </w:rPr>
          </w:pPr>
          <w:hyperlink w:anchor="_Toc176464906" w:history="1">
            <w:r w:rsidR="000A59B8" w:rsidRPr="00794575">
              <w:rPr>
                <w:rStyle w:val="Hyperlink"/>
                <w:b/>
                <w:bCs/>
                <w:noProof/>
              </w:rPr>
              <w:t>2.5 Classification of calcium carbonate</w:t>
            </w:r>
            <w:r w:rsidR="000A59B8">
              <w:rPr>
                <w:noProof/>
                <w:webHidden/>
              </w:rPr>
              <w:tab/>
            </w:r>
            <w:r w:rsidR="000A59B8">
              <w:rPr>
                <w:noProof/>
                <w:webHidden/>
              </w:rPr>
              <w:fldChar w:fldCharType="begin"/>
            </w:r>
            <w:r w:rsidR="000A59B8">
              <w:rPr>
                <w:noProof/>
                <w:webHidden/>
              </w:rPr>
              <w:instrText xml:space="preserve"> PAGEREF _Toc176464906 \h </w:instrText>
            </w:r>
            <w:r w:rsidR="000A59B8">
              <w:rPr>
                <w:noProof/>
                <w:webHidden/>
              </w:rPr>
            </w:r>
            <w:r w:rsidR="000A59B8">
              <w:rPr>
                <w:noProof/>
                <w:webHidden/>
              </w:rPr>
              <w:fldChar w:fldCharType="separate"/>
            </w:r>
            <w:r w:rsidR="000A59B8">
              <w:rPr>
                <w:noProof/>
                <w:webHidden/>
              </w:rPr>
              <w:t>- 10 -</w:t>
            </w:r>
            <w:r w:rsidR="000A59B8">
              <w:rPr>
                <w:noProof/>
                <w:webHidden/>
              </w:rPr>
              <w:fldChar w:fldCharType="end"/>
            </w:r>
          </w:hyperlink>
        </w:p>
        <w:p w14:paraId="10AA1981" w14:textId="486341E7" w:rsidR="000A59B8" w:rsidRPr="007A2737" w:rsidRDefault="001B6328">
          <w:pPr>
            <w:pStyle w:val="TOC3"/>
            <w:rPr>
              <w:rFonts w:cstheme="minorBidi"/>
              <w:sz w:val="18"/>
              <w:szCs w:val="18"/>
              <w:lang w:val="de-DE" w:eastAsia="zh-CN"/>
            </w:rPr>
          </w:pPr>
          <w:hyperlink w:anchor="_Toc176464907" w:history="1">
            <w:r w:rsidR="000A59B8" w:rsidRPr="007A2737">
              <w:rPr>
                <w:rStyle w:val="Hyperlink"/>
                <w:sz w:val="18"/>
                <w:szCs w:val="18"/>
              </w:rPr>
              <w:t>Amorphous calcium carbonate</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_Toc176464907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- 11 -</w:t>
            </w:r>
            <w:r w:rsidR="000A59B8" w:rsidRPr="007A2737">
              <w:rPr>
                <w:webHidden/>
                <w:sz w:val="18"/>
                <w:szCs w:val="18"/>
              </w:rPr>
              <w:fldChar w:fldCharType="end"/>
            </w:r>
          </w:hyperlink>
        </w:p>
        <w:p w14:paraId="68A1202F" w14:textId="6E71846B" w:rsidR="000A59B8" w:rsidRPr="007A2737" w:rsidRDefault="001B6328">
          <w:pPr>
            <w:pStyle w:val="TOC3"/>
            <w:rPr>
              <w:rFonts w:cstheme="minorBidi"/>
              <w:sz w:val="18"/>
              <w:szCs w:val="18"/>
              <w:lang w:val="de-DE" w:eastAsia="zh-CN"/>
            </w:rPr>
          </w:pPr>
          <w:hyperlink w:anchor="_Toc176464908" w:history="1">
            <w:r w:rsidR="000A59B8" w:rsidRPr="007A2737">
              <w:rPr>
                <w:rStyle w:val="Hyperlink"/>
                <w:sz w:val="18"/>
                <w:szCs w:val="18"/>
              </w:rPr>
              <w:t>Synthesis methods of amorphous calcium carbonates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_Toc176464908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- 11 -</w:t>
            </w:r>
            <w:r w:rsidR="000A59B8" w:rsidRPr="007A2737">
              <w:rPr>
                <w:webHidden/>
                <w:sz w:val="18"/>
                <w:szCs w:val="18"/>
              </w:rPr>
              <w:fldChar w:fldCharType="end"/>
            </w:r>
          </w:hyperlink>
        </w:p>
        <w:p w14:paraId="085C9F5E" w14:textId="286B99F6" w:rsidR="000A59B8" w:rsidRDefault="001B6328">
          <w:pPr>
            <w:pStyle w:val="TOC2"/>
            <w:tabs>
              <w:tab w:val="right" w:leader="dot" w:pos="9062"/>
            </w:tabs>
            <w:rPr>
              <w:rFonts w:cstheme="minorBidi"/>
              <w:noProof/>
              <w:lang w:val="de-DE" w:eastAsia="zh-CN"/>
            </w:rPr>
          </w:pPr>
          <w:hyperlink w:anchor="_Toc176464909" w:history="1">
            <w:r w:rsidR="000A59B8" w:rsidRPr="00794575">
              <w:rPr>
                <w:rStyle w:val="Hyperlink"/>
                <w:b/>
                <w:bCs/>
                <w:noProof/>
              </w:rPr>
              <w:t xml:space="preserve">2.6 </w:t>
            </w:r>
            <w:r w:rsidR="000A59B8" w:rsidRPr="00794575">
              <w:rPr>
                <w:rStyle w:val="Hyperlink"/>
                <w:b/>
                <w:bCs/>
                <w:i/>
                <w:iCs/>
                <w:noProof/>
              </w:rPr>
              <w:t>Aspergillus Niger</w:t>
            </w:r>
            <w:r w:rsidR="000A59B8">
              <w:rPr>
                <w:noProof/>
                <w:webHidden/>
              </w:rPr>
              <w:tab/>
            </w:r>
            <w:r w:rsidR="000A59B8">
              <w:rPr>
                <w:noProof/>
                <w:webHidden/>
              </w:rPr>
              <w:fldChar w:fldCharType="begin"/>
            </w:r>
            <w:r w:rsidR="000A59B8">
              <w:rPr>
                <w:noProof/>
                <w:webHidden/>
              </w:rPr>
              <w:instrText xml:space="preserve"> PAGEREF _Toc176464909 \h </w:instrText>
            </w:r>
            <w:r w:rsidR="000A59B8">
              <w:rPr>
                <w:noProof/>
                <w:webHidden/>
              </w:rPr>
            </w:r>
            <w:r w:rsidR="000A59B8">
              <w:rPr>
                <w:noProof/>
                <w:webHidden/>
              </w:rPr>
              <w:fldChar w:fldCharType="separate"/>
            </w:r>
            <w:r w:rsidR="000A59B8">
              <w:rPr>
                <w:noProof/>
                <w:webHidden/>
              </w:rPr>
              <w:t>- 12 -</w:t>
            </w:r>
            <w:r w:rsidR="000A59B8">
              <w:rPr>
                <w:noProof/>
                <w:webHidden/>
              </w:rPr>
              <w:fldChar w:fldCharType="end"/>
            </w:r>
          </w:hyperlink>
        </w:p>
        <w:p w14:paraId="645A8907" w14:textId="1651A721" w:rsidR="000A59B8" w:rsidRDefault="001B6328">
          <w:pPr>
            <w:pStyle w:val="TOC2"/>
            <w:tabs>
              <w:tab w:val="right" w:leader="dot" w:pos="9062"/>
            </w:tabs>
            <w:rPr>
              <w:rFonts w:cstheme="minorBidi"/>
              <w:noProof/>
              <w:lang w:val="de-DE" w:eastAsia="zh-CN"/>
            </w:rPr>
          </w:pPr>
          <w:hyperlink w:anchor="_Toc176464910" w:history="1">
            <w:r w:rsidR="000A59B8" w:rsidRPr="00794575">
              <w:rPr>
                <w:rStyle w:val="Hyperlink"/>
                <w:b/>
                <w:bCs/>
                <w:noProof/>
              </w:rPr>
              <w:t>2.7 Cellulose nanocrystals</w:t>
            </w:r>
            <w:r w:rsidR="000A59B8">
              <w:rPr>
                <w:noProof/>
                <w:webHidden/>
              </w:rPr>
              <w:tab/>
            </w:r>
            <w:r w:rsidR="000A59B8">
              <w:rPr>
                <w:noProof/>
                <w:webHidden/>
              </w:rPr>
              <w:fldChar w:fldCharType="begin"/>
            </w:r>
            <w:r w:rsidR="000A59B8">
              <w:rPr>
                <w:noProof/>
                <w:webHidden/>
              </w:rPr>
              <w:instrText xml:space="preserve"> PAGEREF _Toc176464910 \h </w:instrText>
            </w:r>
            <w:r w:rsidR="000A59B8">
              <w:rPr>
                <w:noProof/>
                <w:webHidden/>
              </w:rPr>
            </w:r>
            <w:r w:rsidR="000A59B8">
              <w:rPr>
                <w:noProof/>
                <w:webHidden/>
              </w:rPr>
              <w:fldChar w:fldCharType="separate"/>
            </w:r>
            <w:r w:rsidR="000A59B8">
              <w:rPr>
                <w:noProof/>
                <w:webHidden/>
              </w:rPr>
              <w:t>- 14 -</w:t>
            </w:r>
            <w:r w:rsidR="000A59B8">
              <w:rPr>
                <w:noProof/>
                <w:webHidden/>
              </w:rPr>
              <w:fldChar w:fldCharType="end"/>
            </w:r>
          </w:hyperlink>
        </w:p>
        <w:p w14:paraId="0047AE02" w14:textId="73978F6A" w:rsidR="000A59B8" w:rsidRDefault="001B6328">
          <w:pPr>
            <w:pStyle w:val="TOC2"/>
            <w:tabs>
              <w:tab w:val="right" w:leader="dot" w:pos="9062"/>
            </w:tabs>
            <w:rPr>
              <w:rFonts w:cstheme="minorBidi"/>
              <w:noProof/>
              <w:lang w:val="de-DE" w:eastAsia="zh-CN"/>
            </w:rPr>
          </w:pPr>
          <w:hyperlink w:anchor="_Toc176464911" w:history="1">
            <w:r w:rsidR="000A59B8" w:rsidRPr="00794575">
              <w:rPr>
                <w:rStyle w:val="Hyperlink"/>
                <w:b/>
                <w:bCs/>
                <w:noProof/>
              </w:rPr>
              <w:t>2.8 Nanoindentation</w:t>
            </w:r>
            <w:r w:rsidR="000A59B8">
              <w:rPr>
                <w:noProof/>
                <w:webHidden/>
              </w:rPr>
              <w:tab/>
            </w:r>
            <w:r w:rsidR="000A59B8">
              <w:rPr>
                <w:noProof/>
                <w:webHidden/>
              </w:rPr>
              <w:fldChar w:fldCharType="begin"/>
            </w:r>
            <w:r w:rsidR="000A59B8">
              <w:rPr>
                <w:noProof/>
                <w:webHidden/>
              </w:rPr>
              <w:instrText xml:space="preserve"> PAGEREF _Toc176464911 \h </w:instrText>
            </w:r>
            <w:r w:rsidR="000A59B8">
              <w:rPr>
                <w:noProof/>
                <w:webHidden/>
              </w:rPr>
            </w:r>
            <w:r w:rsidR="000A59B8">
              <w:rPr>
                <w:noProof/>
                <w:webHidden/>
              </w:rPr>
              <w:fldChar w:fldCharType="separate"/>
            </w:r>
            <w:r w:rsidR="000A59B8">
              <w:rPr>
                <w:noProof/>
                <w:webHidden/>
              </w:rPr>
              <w:t>- 16 -</w:t>
            </w:r>
            <w:r w:rsidR="000A59B8">
              <w:rPr>
                <w:noProof/>
                <w:webHidden/>
              </w:rPr>
              <w:fldChar w:fldCharType="end"/>
            </w:r>
          </w:hyperlink>
        </w:p>
        <w:p w14:paraId="58EB3BBF" w14:textId="28F9712B" w:rsidR="000A59B8" w:rsidRDefault="001B6328">
          <w:pPr>
            <w:pStyle w:val="TOC1"/>
            <w:tabs>
              <w:tab w:val="left" w:pos="440"/>
              <w:tab w:val="right" w:leader="dot" w:pos="9062"/>
            </w:tabs>
            <w:rPr>
              <w:rFonts w:cstheme="minorBidi"/>
              <w:noProof/>
              <w:lang w:val="de-DE" w:eastAsia="zh-CN"/>
            </w:rPr>
          </w:pPr>
          <w:hyperlink w:anchor="_Toc176464912" w:history="1">
            <w:r w:rsidR="000A59B8" w:rsidRPr="00794575">
              <w:rPr>
                <w:rStyle w:val="Hyperlink"/>
                <w:b/>
                <w:bCs/>
                <w:noProof/>
              </w:rPr>
              <w:t>3.</w:t>
            </w:r>
            <w:r w:rsidR="000A59B8">
              <w:rPr>
                <w:rFonts w:cstheme="minorBidi"/>
                <w:noProof/>
                <w:lang w:val="de-DE" w:eastAsia="zh-CN"/>
              </w:rPr>
              <w:tab/>
            </w:r>
            <w:r w:rsidR="000A59B8" w:rsidRPr="00794575">
              <w:rPr>
                <w:rStyle w:val="Hyperlink"/>
                <w:b/>
                <w:bCs/>
                <w:noProof/>
              </w:rPr>
              <w:t>Materials and methods</w:t>
            </w:r>
            <w:r w:rsidR="000A59B8">
              <w:rPr>
                <w:noProof/>
                <w:webHidden/>
              </w:rPr>
              <w:tab/>
            </w:r>
            <w:r w:rsidR="000A59B8">
              <w:rPr>
                <w:noProof/>
                <w:webHidden/>
              </w:rPr>
              <w:fldChar w:fldCharType="begin"/>
            </w:r>
            <w:r w:rsidR="000A59B8">
              <w:rPr>
                <w:noProof/>
                <w:webHidden/>
              </w:rPr>
              <w:instrText xml:space="preserve"> PAGEREF _Toc176464912 \h </w:instrText>
            </w:r>
            <w:r w:rsidR="000A59B8">
              <w:rPr>
                <w:noProof/>
                <w:webHidden/>
              </w:rPr>
            </w:r>
            <w:r w:rsidR="000A59B8">
              <w:rPr>
                <w:noProof/>
                <w:webHidden/>
              </w:rPr>
              <w:fldChar w:fldCharType="separate"/>
            </w:r>
            <w:r w:rsidR="000A59B8">
              <w:rPr>
                <w:noProof/>
                <w:webHidden/>
              </w:rPr>
              <w:t>- 19 -</w:t>
            </w:r>
            <w:r w:rsidR="000A59B8">
              <w:rPr>
                <w:noProof/>
                <w:webHidden/>
              </w:rPr>
              <w:fldChar w:fldCharType="end"/>
            </w:r>
          </w:hyperlink>
        </w:p>
        <w:p w14:paraId="535FF0FE" w14:textId="2F526B86" w:rsidR="000A59B8" w:rsidRDefault="001B6328">
          <w:pPr>
            <w:pStyle w:val="TOC2"/>
            <w:tabs>
              <w:tab w:val="left" w:pos="880"/>
              <w:tab w:val="right" w:leader="dot" w:pos="9062"/>
            </w:tabs>
            <w:rPr>
              <w:rFonts w:cstheme="minorBidi"/>
              <w:noProof/>
              <w:lang w:val="de-DE" w:eastAsia="zh-CN"/>
            </w:rPr>
          </w:pPr>
          <w:hyperlink w:anchor="_Toc176464913" w:history="1">
            <w:r w:rsidR="000A59B8" w:rsidRPr="00794575">
              <w:rPr>
                <w:rStyle w:val="Hyperlink"/>
                <w:b/>
                <w:bCs/>
                <w:noProof/>
              </w:rPr>
              <w:t>3.1</w:t>
            </w:r>
            <w:r w:rsidR="000A59B8">
              <w:rPr>
                <w:rFonts w:cstheme="minorBidi"/>
                <w:noProof/>
                <w:lang w:val="de-DE" w:eastAsia="zh-CN"/>
              </w:rPr>
              <w:tab/>
            </w:r>
            <w:r w:rsidR="000A59B8" w:rsidRPr="00794575">
              <w:rPr>
                <w:rStyle w:val="Hyperlink"/>
                <w:b/>
                <w:bCs/>
                <w:noProof/>
              </w:rPr>
              <w:t>Materials</w:t>
            </w:r>
            <w:r w:rsidR="000A59B8">
              <w:rPr>
                <w:noProof/>
                <w:webHidden/>
              </w:rPr>
              <w:tab/>
            </w:r>
            <w:r w:rsidR="000A59B8">
              <w:rPr>
                <w:noProof/>
                <w:webHidden/>
              </w:rPr>
              <w:fldChar w:fldCharType="begin"/>
            </w:r>
            <w:r w:rsidR="000A59B8">
              <w:rPr>
                <w:noProof/>
                <w:webHidden/>
              </w:rPr>
              <w:instrText xml:space="preserve"> PAGEREF _Toc176464913 \h </w:instrText>
            </w:r>
            <w:r w:rsidR="000A59B8">
              <w:rPr>
                <w:noProof/>
                <w:webHidden/>
              </w:rPr>
            </w:r>
            <w:r w:rsidR="000A59B8">
              <w:rPr>
                <w:noProof/>
                <w:webHidden/>
              </w:rPr>
              <w:fldChar w:fldCharType="separate"/>
            </w:r>
            <w:r w:rsidR="000A59B8">
              <w:rPr>
                <w:noProof/>
                <w:webHidden/>
              </w:rPr>
              <w:t>- 19 -</w:t>
            </w:r>
            <w:r w:rsidR="000A59B8">
              <w:rPr>
                <w:noProof/>
                <w:webHidden/>
              </w:rPr>
              <w:fldChar w:fldCharType="end"/>
            </w:r>
          </w:hyperlink>
        </w:p>
        <w:p w14:paraId="22AD2A00" w14:textId="0BADDC97" w:rsidR="000A59B8" w:rsidRDefault="001B6328">
          <w:pPr>
            <w:pStyle w:val="TOC2"/>
            <w:tabs>
              <w:tab w:val="left" w:pos="880"/>
              <w:tab w:val="right" w:leader="dot" w:pos="9062"/>
            </w:tabs>
            <w:rPr>
              <w:rFonts w:cstheme="minorBidi"/>
              <w:noProof/>
              <w:lang w:val="de-DE" w:eastAsia="zh-CN"/>
            </w:rPr>
          </w:pPr>
          <w:hyperlink w:anchor="_Toc176464914" w:history="1">
            <w:r w:rsidR="000A59B8" w:rsidRPr="00794575">
              <w:rPr>
                <w:rStyle w:val="Hyperlink"/>
                <w:b/>
                <w:bCs/>
                <w:noProof/>
              </w:rPr>
              <w:t>3.2</w:t>
            </w:r>
            <w:r w:rsidR="000A59B8">
              <w:rPr>
                <w:rFonts w:cstheme="minorBidi"/>
                <w:noProof/>
                <w:lang w:val="de-DE" w:eastAsia="zh-CN"/>
              </w:rPr>
              <w:tab/>
            </w:r>
            <w:r w:rsidR="000A59B8" w:rsidRPr="00794575">
              <w:rPr>
                <w:rStyle w:val="Hyperlink"/>
                <w:b/>
                <w:bCs/>
                <w:noProof/>
              </w:rPr>
              <w:t>Preparation of pure A. niger mycelium samples without mineralization.</w:t>
            </w:r>
            <w:r w:rsidR="000A59B8">
              <w:rPr>
                <w:noProof/>
                <w:webHidden/>
              </w:rPr>
              <w:tab/>
            </w:r>
            <w:r w:rsidR="000A59B8">
              <w:rPr>
                <w:noProof/>
                <w:webHidden/>
              </w:rPr>
              <w:fldChar w:fldCharType="begin"/>
            </w:r>
            <w:r w:rsidR="000A59B8">
              <w:rPr>
                <w:noProof/>
                <w:webHidden/>
              </w:rPr>
              <w:instrText xml:space="preserve"> PAGEREF _Toc176464914 \h </w:instrText>
            </w:r>
            <w:r w:rsidR="000A59B8">
              <w:rPr>
                <w:noProof/>
                <w:webHidden/>
              </w:rPr>
            </w:r>
            <w:r w:rsidR="000A59B8">
              <w:rPr>
                <w:noProof/>
                <w:webHidden/>
              </w:rPr>
              <w:fldChar w:fldCharType="separate"/>
            </w:r>
            <w:r w:rsidR="000A59B8">
              <w:rPr>
                <w:noProof/>
                <w:webHidden/>
              </w:rPr>
              <w:t>- 22 -</w:t>
            </w:r>
            <w:r w:rsidR="000A59B8">
              <w:rPr>
                <w:noProof/>
                <w:webHidden/>
              </w:rPr>
              <w:fldChar w:fldCharType="end"/>
            </w:r>
          </w:hyperlink>
        </w:p>
        <w:p w14:paraId="683100CA" w14:textId="4530C1DF" w:rsidR="000A59B8" w:rsidRPr="007A2737" w:rsidRDefault="001B6328">
          <w:pPr>
            <w:pStyle w:val="TOC3"/>
            <w:rPr>
              <w:rFonts w:cstheme="minorBidi"/>
              <w:sz w:val="18"/>
              <w:szCs w:val="18"/>
              <w:lang w:val="de-DE" w:eastAsia="zh-CN"/>
            </w:rPr>
          </w:pPr>
          <w:hyperlink w:anchor="_Toc176464915" w:history="1">
            <w:r w:rsidR="000A59B8" w:rsidRPr="007A2737">
              <w:rPr>
                <w:rStyle w:val="Hyperlink"/>
                <w:sz w:val="18"/>
                <w:szCs w:val="18"/>
              </w:rPr>
              <w:t xml:space="preserve">3.2.1. Calculation of </w:t>
            </w:r>
            <w:r w:rsidR="000A59B8" w:rsidRPr="007A2737">
              <w:rPr>
                <w:rStyle w:val="Hyperlink"/>
                <w:i/>
                <w:iCs/>
                <w:sz w:val="18"/>
                <w:szCs w:val="18"/>
              </w:rPr>
              <w:t>A. niger</w:t>
            </w:r>
            <w:r w:rsidR="000A59B8" w:rsidRPr="007A2737">
              <w:rPr>
                <w:rStyle w:val="Hyperlink"/>
                <w:sz w:val="18"/>
                <w:szCs w:val="18"/>
              </w:rPr>
              <w:t xml:space="preserve"> mycelium weight percentage in suspension.</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_Toc176464915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- 23 -</w:t>
            </w:r>
            <w:r w:rsidR="000A59B8" w:rsidRPr="007A2737">
              <w:rPr>
                <w:webHidden/>
                <w:sz w:val="18"/>
                <w:szCs w:val="18"/>
              </w:rPr>
              <w:fldChar w:fldCharType="end"/>
            </w:r>
          </w:hyperlink>
        </w:p>
        <w:p w14:paraId="3AF82777" w14:textId="296EF4D5" w:rsidR="000A59B8" w:rsidRPr="007A2737" w:rsidRDefault="001B6328">
          <w:pPr>
            <w:pStyle w:val="TOC3"/>
            <w:rPr>
              <w:rFonts w:cstheme="minorBidi"/>
              <w:sz w:val="18"/>
              <w:szCs w:val="18"/>
              <w:lang w:val="de-DE" w:eastAsia="zh-CN"/>
            </w:rPr>
          </w:pPr>
          <w:hyperlink w:anchor="_Toc176464916" w:history="1">
            <w:r w:rsidR="000A59B8" w:rsidRPr="007A2737">
              <w:rPr>
                <w:rStyle w:val="Hyperlink"/>
                <w:sz w:val="18"/>
                <w:szCs w:val="18"/>
              </w:rPr>
              <w:t xml:space="preserve">3.2.2. Preparation of </w:t>
            </w:r>
            <w:r w:rsidR="000A59B8" w:rsidRPr="007A2737">
              <w:rPr>
                <w:rStyle w:val="Hyperlink"/>
                <w:i/>
                <w:iCs/>
                <w:sz w:val="18"/>
                <w:szCs w:val="18"/>
              </w:rPr>
              <w:t>A. niger</w:t>
            </w:r>
            <w:r w:rsidR="000A59B8" w:rsidRPr="007A2737">
              <w:rPr>
                <w:rStyle w:val="Hyperlink"/>
                <w:sz w:val="18"/>
                <w:szCs w:val="18"/>
              </w:rPr>
              <w:t xml:space="preserve"> mycelium suspension with varying parameters.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_Toc176464916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- 24 -</w:t>
            </w:r>
            <w:r w:rsidR="000A59B8" w:rsidRPr="007A2737">
              <w:rPr>
                <w:webHidden/>
                <w:sz w:val="18"/>
                <w:szCs w:val="18"/>
              </w:rPr>
              <w:fldChar w:fldCharType="end"/>
            </w:r>
          </w:hyperlink>
        </w:p>
        <w:p w14:paraId="5D0ED127" w14:textId="048DFD13" w:rsidR="000A59B8" w:rsidRPr="007A2737" w:rsidRDefault="001B6328">
          <w:pPr>
            <w:pStyle w:val="TOC3"/>
            <w:rPr>
              <w:rFonts w:cstheme="minorBidi"/>
              <w:sz w:val="18"/>
              <w:szCs w:val="18"/>
              <w:lang w:val="de-DE" w:eastAsia="zh-CN"/>
            </w:rPr>
          </w:pPr>
          <w:hyperlink w:anchor="_Toc176464917" w:history="1">
            <w:r w:rsidR="000A59B8" w:rsidRPr="007A2737">
              <w:rPr>
                <w:rStyle w:val="Hyperlink"/>
                <w:sz w:val="18"/>
                <w:szCs w:val="18"/>
              </w:rPr>
              <w:t xml:space="preserve">3.2.3. Manufacturing of </w:t>
            </w:r>
            <w:r w:rsidR="000A59B8" w:rsidRPr="007A2737">
              <w:rPr>
                <w:rStyle w:val="Hyperlink"/>
                <w:i/>
                <w:iCs/>
                <w:sz w:val="18"/>
                <w:szCs w:val="18"/>
              </w:rPr>
              <w:t>A. niger</w:t>
            </w:r>
            <w:r w:rsidR="000A59B8" w:rsidRPr="007A2737">
              <w:rPr>
                <w:rStyle w:val="Hyperlink"/>
                <w:sz w:val="18"/>
                <w:szCs w:val="18"/>
              </w:rPr>
              <w:t xml:space="preserve"> mycelium samples for nanoindentation.</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_Toc176464917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- 26 -</w:t>
            </w:r>
            <w:r w:rsidR="000A59B8" w:rsidRPr="007A2737">
              <w:rPr>
                <w:webHidden/>
                <w:sz w:val="18"/>
                <w:szCs w:val="18"/>
              </w:rPr>
              <w:fldChar w:fldCharType="end"/>
            </w:r>
          </w:hyperlink>
        </w:p>
        <w:p w14:paraId="1C7AA59A" w14:textId="73E61573" w:rsidR="000A59B8" w:rsidRPr="007A2737" w:rsidRDefault="001B6328">
          <w:pPr>
            <w:pStyle w:val="TOC3"/>
            <w:rPr>
              <w:rFonts w:cstheme="minorBidi"/>
              <w:sz w:val="18"/>
              <w:szCs w:val="18"/>
              <w:lang w:val="de-DE" w:eastAsia="zh-CN"/>
            </w:rPr>
          </w:pPr>
          <w:hyperlink w:anchor="_Toc176464918" w:history="1">
            <w:r w:rsidR="000A59B8" w:rsidRPr="007A2737">
              <w:rPr>
                <w:rStyle w:val="Hyperlink"/>
                <w:sz w:val="18"/>
                <w:szCs w:val="18"/>
              </w:rPr>
              <w:t xml:space="preserve">3.2.5. Production of pure </w:t>
            </w:r>
            <w:r w:rsidR="000A59B8" w:rsidRPr="007A2737">
              <w:rPr>
                <w:rStyle w:val="Hyperlink"/>
                <w:i/>
                <w:iCs/>
                <w:sz w:val="18"/>
                <w:szCs w:val="18"/>
              </w:rPr>
              <w:t>A. niger</w:t>
            </w:r>
            <w:r w:rsidR="000A59B8" w:rsidRPr="007A2737">
              <w:rPr>
                <w:rStyle w:val="Hyperlink"/>
                <w:sz w:val="18"/>
                <w:szCs w:val="18"/>
              </w:rPr>
              <w:t xml:space="preserve"> mycelium plate samples for compression test.</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_Toc176464918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- 28 -</w:t>
            </w:r>
            <w:r w:rsidR="000A59B8" w:rsidRPr="007A2737">
              <w:rPr>
                <w:webHidden/>
                <w:sz w:val="18"/>
                <w:szCs w:val="18"/>
              </w:rPr>
              <w:fldChar w:fldCharType="end"/>
            </w:r>
          </w:hyperlink>
        </w:p>
        <w:p w14:paraId="282FD605" w14:textId="13128A40" w:rsidR="000A59B8" w:rsidRDefault="001B6328">
          <w:pPr>
            <w:pStyle w:val="TOC2"/>
            <w:tabs>
              <w:tab w:val="right" w:leader="dot" w:pos="9062"/>
            </w:tabs>
            <w:rPr>
              <w:rFonts w:cstheme="minorBidi"/>
              <w:noProof/>
              <w:lang w:val="de-DE" w:eastAsia="zh-CN"/>
            </w:rPr>
          </w:pPr>
          <w:hyperlink w:anchor="_Toc176464919" w:history="1">
            <w:r w:rsidR="000A59B8" w:rsidRPr="00794575">
              <w:rPr>
                <w:rStyle w:val="Hyperlink"/>
                <w:b/>
                <w:bCs/>
                <w:noProof/>
              </w:rPr>
              <w:t>3.3 Preparation of A. niger mycelium samples with mineralization.</w:t>
            </w:r>
            <w:r w:rsidR="000A59B8">
              <w:rPr>
                <w:noProof/>
                <w:webHidden/>
              </w:rPr>
              <w:tab/>
            </w:r>
            <w:r w:rsidR="000A59B8">
              <w:rPr>
                <w:noProof/>
                <w:webHidden/>
              </w:rPr>
              <w:fldChar w:fldCharType="begin"/>
            </w:r>
            <w:r w:rsidR="000A59B8">
              <w:rPr>
                <w:noProof/>
                <w:webHidden/>
              </w:rPr>
              <w:instrText xml:space="preserve"> PAGEREF _Toc176464919 \h </w:instrText>
            </w:r>
            <w:r w:rsidR="000A59B8">
              <w:rPr>
                <w:noProof/>
                <w:webHidden/>
              </w:rPr>
            </w:r>
            <w:r w:rsidR="000A59B8">
              <w:rPr>
                <w:noProof/>
                <w:webHidden/>
              </w:rPr>
              <w:fldChar w:fldCharType="separate"/>
            </w:r>
            <w:r w:rsidR="000A59B8">
              <w:rPr>
                <w:noProof/>
                <w:webHidden/>
              </w:rPr>
              <w:t>- 28 -</w:t>
            </w:r>
            <w:r w:rsidR="000A59B8">
              <w:rPr>
                <w:noProof/>
                <w:webHidden/>
              </w:rPr>
              <w:fldChar w:fldCharType="end"/>
            </w:r>
          </w:hyperlink>
        </w:p>
        <w:p w14:paraId="4E3245D2" w14:textId="4BD4EC4B" w:rsidR="000A59B8" w:rsidRPr="007A2737" w:rsidRDefault="001B6328">
          <w:pPr>
            <w:pStyle w:val="TOC3"/>
            <w:rPr>
              <w:rFonts w:cstheme="minorBidi"/>
              <w:sz w:val="18"/>
              <w:szCs w:val="18"/>
              <w:lang w:val="de-DE" w:eastAsia="zh-CN"/>
            </w:rPr>
          </w:pPr>
          <w:hyperlink w:anchor="_Toc176464920" w:history="1">
            <w:r w:rsidR="000A59B8" w:rsidRPr="007A2737">
              <w:rPr>
                <w:rStyle w:val="Hyperlink"/>
                <w:sz w:val="18"/>
                <w:szCs w:val="18"/>
              </w:rPr>
              <w:t xml:space="preserve">3.3.1 </w:t>
            </w:r>
            <w:r w:rsidR="000A59B8" w:rsidRPr="007A2737">
              <w:rPr>
                <w:rStyle w:val="Hyperlink"/>
                <w:i/>
                <w:iCs/>
                <w:sz w:val="18"/>
                <w:szCs w:val="18"/>
              </w:rPr>
              <w:t>Insitu</w:t>
            </w:r>
            <w:r w:rsidR="000A59B8" w:rsidRPr="007A2737">
              <w:rPr>
                <w:rStyle w:val="Hyperlink"/>
                <w:sz w:val="18"/>
                <w:szCs w:val="18"/>
              </w:rPr>
              <w:t xml:space="preserve"> synthesis of amorphous calcium phosphate in A. niger mycelium matrix.</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_Toc176464920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- 28 -</w:t>
            </w:r>
            <w:r w:rsidR="000A59B8" w:rsidRPr="007A2737">
              <w:rPr>
                <w:webHidden/>
                <w:sz w:val="18"/>
                <w:szCs w:val="18"/>
              </w:rPr>
              <w:fldChar w:fldCharType="end"/>
            </w:r>
          </w:hyperlink>
        </w:p>
        <w:p w14:paraId="79AD787B" w14:textId="2F0E5C84" w:rsidR="000A59B8" w:rsidRPr="007A2737" w:rsidRDefault="001B6328">
          <w:pPr>
            <w:pStyle w:val="TOC3"/>
            <w:rPr>
              <w:rFonts w:cstheme="minorBidi"/>
              <w:sz w:val="18"/>
              <w:szCs w:val="18"/>
              <w:lang w:val="de-DE" w:eastAsia="zh-CN"/>
            </w:rPr>
          </w:pPr>
          <w:hyperlink w:anchor="_Toc176464921" w:history="1">
            <w:r w:rsidR="000A59B8" w:rsidRPr="007A2737">
              <w:rPr>
                <w:rStyle w:val="Hyperlink"/>
                <w:sz w:val="18"/>
                <w:szCs w:val="18"/>
              </w:rPr>
              <w:t>3.3.2 Precursor synthesis of amorphous calcium phosphate in A. niger mycelium matrix.</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_Toc176464921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- 32 -</w:t>
            </w:r>
            <w:r w:rsidR="000A59B8" w:rsidRPr="007A2737">
              <w:rPr>
                <w:webHidden/>
                <w:sz w:val="18"/>
                <w:szCs w:val="18"/>
              </w:rPr>
              <w:fldChar w:fldCharType="end"/>
            </w:r>
          </w:hyperlink>
        </w:p>
        <w:p w14:paraId="0EF3F5CE" w14:textId="6C7124CB" w:rsidR="000A59B8" w:rsidRDefault="001B6328">
          <w:pPr>
            <w:pStyle w:val="TOC2"/>
            <w:tabs>
              <w:tab w:val="right" w:leader="dot" w:pos="9062"/>
            </w:tabs>
            <w:rPr>
              <w:rFonts w:cstheme="minorBidi"/>
              <w:noProof/>
              <w:lang w:val="de-DE" w:eastAsia="zh-CN"/>
            </w:rPr>
          </w:pPr>
          <w:hyperlink w:anchor="_Toc176464922" w:history="1">
            <w:r w:rsidR="000A59B8" w:rsidRPr="00794575">
              <w:rPr>
                <w:rStyle w:val="Hyperlink"/>
                <w:b/>
                <w:bCs/>
                <w:noProof/>
              </w:rPr>
              <w:t>3.4 Preparation of calcium phosphate and calcium carbonate mineralized composite materials in CNC matrix using precursor synthesis.</w:t>
            </w:r>
            <w:r w:rsidR="000A59B8">
              <w:rPr>
                <w:noProof/>
                <w:webHidden/>
              </w:rPr>
              <w:tab/>
            </w:r>
            <w:r w:rsidR="000A59B8">
              <w:rPr>
                <w:noProof/>
                <w:webHidden/>
              </w:rPr>
              <w:fldChar w:fldCharType="begin"/>
            </w:r>
            <w:r w:rsidR="000A59B8">
              <w:rPr>
                <w:noProof/>
                <w:webHidden/>
              </w:rPr>
              <w:instrText xml:space="preserve"> PAGEREF _Toc176464922 \h </w:instrText>
            </w:r>
            <w:r w:rsidR="000A59B8">
              <w:rPr>
                <w:noProof/>
                <w:webHidden/>
              </w:rPr>
            </w:r>
            <w:r w:rsidR="000A59B8">
              <w:rPr>
                <w:noProof/>
                <w:webHidden/>
              </w:rPr>
              <w:fldChar w:fldCharType="separate"/>
            </w:r>
            <w:r w:rsidR="000A59B8">
              <w:rPr>
                <w:noProof/>
                <w:webHidden/>
              </w:rPr>
              <w:t>- 34 -</w:t>
            </w:r>
            <w:r w:rsidR="000A59B8">
              <w:rPr>
                <w:noProof/>
                <w:webHidden/>
              </w:rPr>
              <w:fldChar w:fldCharType="end"/>
            </w:r>
          </w:hyperlink>
        </w:p>
        <w:p w14:paraId="4029A1B3" w14:textId="13892321" w:rsidR="000A59B8" w:rsidRPr="007A2737" w:rsidRDefault="001B6328">
          <w:pPr>
            <w:pStyle w:val="TOC3"/>
            <w:rPr>
              <w:rFonts w:cstheme="minorBidi"/>
              <w:sz w:val="18"/>
              <w:szCs w:val="18"/>
              <w:lang w:val="de-DE" w:eastAsia="zh-CN"/>
            </w:rPr>
          </w:pPr>
          <w:hyperlink w:anchor="_Toc176464923" w:history="1">
            <w:r w:rsidR="000A59B8" w:rsidRPr="007A2737">
              <w:rPr>
                <w:rStyle w:val="Hyperlink"/>
                <w:sz w:val="18"/>
                <w:szCs w:val="18"/>
              </w:rPr>
              <w:t>3.4.1 Preparation of mineralized composites with different CaP content in CNC matrix using precursor synthesis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_Toc176464923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- 34 -</w:t>
            </w:r>
            <w:r w:rsidR="000A59B8" w:rsidRPr="007A2737">
              <w:rPr>
                <w:webHidden/>
                <w:sz w:val="18"/>
                <w:szCs w:val="18"/>
              </w:rPr>
              <w:fldChar w:fldCharType="end"/>
            </w:r>
          </w:hyperlink>
        </w:p>
        <w:p w14:paraId="182D1CE8" w14:textId="0CBA6392" w:rsidR="000A59B8" w:rsidRPr="007A2737" w:rsidRDefault="001B6328">
          <w:pPr>
            <w:pStyle w:val="TOC3"/>
            <w:rPr>
              <w:rFonts w:cstheme="minorBidi"/>
              <w:sz w:val="18"/>
              <w:szCs w:val="18"/>
              <w:lang w:val="de-DE" w:eastAsia="zh-CN"/>
            </w:rPr>
          </w:pPr>
          <w:hyperlink w:anchor="_Toc176464924" w:history="1">
            <w:r w:rsidR="000A59B8" w:rsidRPr="007A2737">
              <w:rPr>
                <w:rStyle w:val="Hyperlink"/>
                <w:sz w:val="18"/>
                <w:szCs w:val="18"/>
              </w:rPr>
              <w:t>3.4.2 Preparation of mineralized composites with different calcium carbonate content using precursor synthesis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_Toc176464924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- 36 -</w:t>
            </w:r>
            <w:r w:rsidR="000A59B8" w:rsidRPr="007A2737">
              <w:rPr>
                <w:webHidden/>
                <w:sz w:val="18"/>
                <w:szCs w:val="18"/>
              </w:rPr>
              <w:fldChar w:fldCharType="end"/>
            </w:r>
          </w:hyperlink>
        </w:p>
        <w:p w14:paraId="15BAB1B2" w14:textId="00E761AC" w:rsidR="000A59B8" w:rsidRPr="007A2737" w:rsidRDefault="001B6328">
          <w:pPr>
            <w:pStyle w:val="TOC3"/>
            <w:rPr>
              <w:rFonts w:cstheme="minorBidi"/>
              <w:sz w:val="18"/>
              <w:szCs w:val="18"/>
              <w:lang w:val="de-DE" w:eastAsia="zh-CN"/>
            </w:rPr>
          </w:pPr>
          <w:hyperlink w:anchor="_Toc176464925" w:history="1">
            <w:r w:rsidR="000A59B8" w:rsidRPr="007A2737">
              <w:rPr>
                <w:rStyle w:val="Hyperlink"/>
                <w:sz w:val="18"/>
                <w:szCs w:val="18"/>
              </w:rPr>
              <w:t>3.5 Samples preparation for characterization</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_Toc176464925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- 37 -</w:t>
            </w:r>
            <w:r w:rsidR="000A59B8" w:rsidRPr="007A2737">
              <w:rPr>
                <w:webHidden/>
                <w:sz w:val="18"/>
                <w:szCs w:val="18"/>
              </w:rPr>
              <w:fldChar w:fldCharType="end"/>
            </w:r>
          </w:hyperlink>
        </w:p>
        <w:p w14:paraId="363FC318" w14:textId="2132BB39" w:rsidR="000A59B8" w:rsidRPr="007A2737" w:rsidRDefault="001B6328">
          <w:pPr>
            <w:pStyle w:val="TOC3"/>
            <w:rPr>
              <w:rFonts w:cstheme="minorBidi"/>
              <w:sz w:val="18"/>
              <w:szCs w:val="18"/>
              <w:lang w:val="de-DE" w:eastAsia="zh-CN"/>
            </w:rPr>
          </w:pPr>
          <w:hyperlink w:anchor="_Toc176464926" w:history="1">
            <w:r w:rsidR="000A59B8" w:rsidRPr="007A2737">
              <w:rPr>
                <w:rStyle w:val="Hyperlink"/>
                <w:sz w:val="18"/>
                <w:szCs w:val="18"/>
              </w:rPr>
              <w:t>3.5.1 Preparation of samples for PXRD and FTIR</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_Toc176464926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- 37 -</w:t>
            </w:r>
            <w:r w:rsidR="000A59B8" w:rsidRPr="007A2737">
              <w:rPr>
                <w:webHidden/>
                <w:sz w:val="18"/>
                <w:szCs w:val="18"/>
              </w:rPr>
              <w:fldChar w:fldCharType="end"/>
            </w:r>
          </w:hyperlink>
        </w:p>
        <w:p w14:paraId="472C49DB" w14:textId="196CCE8A" w:rsidR="000A59B8" w:rsidRDefault="001B6328">
          <w:pPr>
            <w:pStyle w:val="TOC2"/>
            <w:tabs>
              <w:tab w:val="right" w:leader="dot" w:pos="9062"/>
            </w:tabs>
            <w:rPr>
              <w:rFonts w:cstheme="minorBidi"/>
              <w:noProof/>
              <w:lang w:val="de-DE" w:eastAsia="zh-CN"/>
            </w:rPr>
          </w:pPr>
          <w:hyperlink w:anchor="_Toc176464927" w:history="1">
            <w:r w:rsidR="000A59B8" w:rsidRPr="00794575">
              <w:rPr>
                <w:rStyle w:val="Hyperlink"/>
                <w:b/>
                <w:bCs/>
                <w:noProof/>
              </w:rPr>
              <w:t>3.6 Characterization</w:t>
            </w:r>
            <w:r w:rsidR="000A59B8">
              <w:rPr>
                <w:noProof/>
                <w:webHidden/>
              </w:rPr>
              <w:tab/>
            </w:r>
            <w:r w:rsidR="000A59B8">
              <w:rPr>
                <w:noProof/>
                <w:webHidden/>
              </w:rPr>
              <w:fldChar w:fldCharType="begin"/>
            </w:r>
            <w:r w:rsidR="000A59B8">
              <w:rPr>
                <w:noProof/>
                <w:webHidden/>
              </w:rPr>
              <w:instrText xml:space="preserve"> PAGEREF _Toc176464927 \h </w:instrText>
            </w:r>
            <w:r w:rsidR="000A59B8">
              <w:rPr>
                <w:noProof/>
                <w:webHidden/>
              </w:rPr>
            </w:r>
            <w:r w:rsidR="000A59B8">
              <w:rPr>
                <w:noProof/>
                <w:webHidden/>
              </w:rPr>
              <w:fldChar w:fldCharType="separate"/>
            </w:r>
            <w:r w:rsidR="000A59B8">
              <w:rPr>
                <w:noProof/>
                <w:webHidden/>
              </w:rPr>
              <w:t>- 38 -</w:t>
            </w:r>
            <w:r w:rsidR="000A59B8">
              <w:rPr>
                <w:noProof/>
                <w:webHidden/>
              </w:rPr>
              <w:fldChar w:fldCharType="end"/>
            </w:r>
          </w:hyperlink>
        </w:p>
        <w:p w14:paraId="091A441C" w14:textId="1DF2184A" w:rsidR="000A59B8" w:rsidRPr="007A2737" w:rsidRDefault="001B6328">
          <w:pPr>
            <w:pStyle w:val="TOC3"/>
            <w:rPr>
              <w:rFonts w:cstheme="minorBidi"/>
              <w:sz w:val="18"/>
              <w:szCs w:val="18"/>
              <w:lang w:val="de-DE" w:eastAsia="zh-CN"/>
            </w:rPr>
          </w:pPr>
          <w:hyperlink w:anchor="_Toc176464928" w:history="1">
            <w:r w:rsidR="000A59B8" w:rsidRPr="007A2737">
              <w:rPr>
                <w:rStyle w:val="Hyperlink"/>
                <w:sz w:val="18"/>
                <w:szCs w:val="18"/>
              </w:rPr>
              <w:t>3.6.1 Thickness measurement</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_Toc176464928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- 38 -</w:t>
            </w:r>
            <w:r w:rsidR="000A59B8" w:rsidRPr="007A2737">
              <w:rPr>
                <w:webHidden/>
                <w:sz w:val="18"/>
                <w:szCs w:val="18"/>
              </w:rPr>
              <w:fldChar w:fldCharType="end"/>
            </w:r>
          </w:hyperlink>
        </w:p>
        <w:p w14:paraId="4FB388B7" w14:textId="7A0DD4F0" w:rsidR="000A59B8" w:rsidRPr="007A2737" w:rsidRDefault="001B6328">
          <w:pPr>
            <w:pStyle w:val="TOC3"/>
            <w:rPr>
              <w:rFonts w:cstheme="minorBidi"/>
              <w:sz w:val="18"/>
              <w:szCs w:val="18"/>
              <w:lang w:val="de-DE" w:eastAsia="zh-CN"/>
            </w:rPr>
          </w:pPr>
          <w:hyperlink w:anchor="_Toc176464929" w:history="1">
            <w:r w:rsidR="000A59B8" w:rsidRPr="007A2737">
              <w:rPr>
                <w:rStyle w:val="Hyperlink"/>
                <w:sz w:val="18"/>
                <w:szCs w:val="18"/>
              </w:rPr>
              <w:t>3.6.2 Nanoindentation</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_Toc176464929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- 38 -</w:t>
            </w:r>
            <w:r w:rsidR="000A59B8" w:rsidRPr="007A2737">
              <w:rPr>
                <w:webHidden/>
                <w:sz w:val="18"/>
                <w:szCs w:val="18"/>
              </w:rPr>
              <w:fldChar w:fldCharType="end"/>
            </w:r>
          </w:hyperlink>
        </w:p>
        <w:p w14:paraId="3590A435" w14:textId="28129C93" w:rsidR="000A59B8" w:rsidRPr="007A2737" w:rsidRDefault="001B6328">
          <w:pPr>
            <w:pStyle w:val="TOC3"/>
            <w:rPr>
              <w:rFonts w:cstheme="minorBidi"/>
              <w:sz w:val="18"/>
              <w:szCs w:val="18"/>
              <w:lang w:val="de-DE" w:eastAsia="zh-CN"/>
            </w:rPr>
          </w:pPr>
          <w:hyperlink w:anchor="_Toc176464930" w:history="1">
            <w:r w:rsidR="000A59B8" w:rsidRPr="007A2737">
              <w:rPr>
                <w:rStyle w:val="Hyperlink"/>
                <w:sz w:val="18"/>
                <w:szCs w:val="18"/>
              </w:rPr>
              <w:t>3.6.3 Compression testing</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_Toc176464930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- 38 -</w:t>
            </w:r>
            <w:r w:rsidR="000A59B8" w:rsidRPr="007A2737">
              <w:rPr>
                <w:webHidden/>
                <w:sz w:val="18"/>
                <w:szCs w:val="18"/>
              </w:rPr>
              <w:fldChar w:fldCharType="end"/>
            </w:r>
          </w:hyperlink>
        </w:p>
        <w:p w14:paraId="08F842EC" w14:textId="0130468B" w:rsidR="000A59B8" w:rsidRPr="007A2737" w:rsidRDefault="001B6328">
          <w:pPr>
            <w:pStyle w:val="TOC3"/>
            <w:rPr>
              <w:rFonts w:cstheme="minorBidi"/>
              <w:sz w:val="18"/>
              <w:szCs w:val="18"/>
              <w:lang w:val="de-DE" w:eastAsia="zh-CN"/>
            </w:rPr>
          </w:pPr>
          <w:hyperlink w:anchor="_Toc176464931" w:history="1">
            <w:r w:rsidR="000A59B8" w:rsidRPr="007A2737">
              <w:rPr>
                <w:rStyle w:val="Hyperlink"/>
                <w:sz w:val="18"/>
                <w:szCs w:val="18"/>
              </w:rPr>
              <w:t>3.6.4 Microscopic analysis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_Toc176464931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- 38 -</w:t>
            </w:r>
            <w:r w:rsidR="000A59B8" w:rsidRPr="007A2737">
              <w:rPr>
                <w:webHidden/>
                <w:sz w:val="18"/>
                <w:szCs w:val="18"/>
              </w:rPr>
              <w:fldChar w:fldCharType="end"/>
            </w:r>
          </w:hyperlink>
        </w:p>
        <w:p w14:paraId="372C1E05" w14:textId="35E2C537" w:rsidR="000A59B8" w:rsidRPr="007A2737" w:rsidRDefault="001B6328">
          <w:pPr>
            <w:pStyle w:val="TOC3"/>
            <w:rPr>
              <w:rFonts w:cstheme="minorBidi"/>
              <w:sz w:val="18"/>
              <w:szCs w:val="18"/>
              <w:lang w:val="de-DE" w:eastAsia="zh-CN"/>
            </w:rPr>
          </w:pPr>
          <w:hyperlink w:anchor="_Toc176464932" w:history="1">
            <w:r w:rsidR="000A59B8" w:rsidRPr="007A2737">
              <w:rPr>
                <w:rStyle w:val="Hyperlink"/>
                <w:sz w:val="18"/>
                <w:szCs w:val="18"/>
              </w:rPr>
              <w:t>3.6.5 Spectroscopy and diffraction analysis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_Toc176464932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- 39 -</w:t>
            </w:r>
            <w:r w:rsidR="000A59B8" w:rsidRPr="007A2737">
              <w:rPr>
                <w:webHidden/>
                <w:sz w:val="18"/>
                <w:szCs w:val="18"/>
              </w:rPr>
              <w:fldChar w:fldCharType="end"/>
            </w:r>
          </w:hyperlink>
        </w:p>
        <w:p w14:paraId="328867D4" w14:textId="6A971DC7" w:rsidR="000A59B8" w:rsidRDefault="001B6328">
          <w:pPr>
            <w:pStyle w:val="TOC2"/>
            <w:tabs>
              <w:tab w:val="right" w:leader="dot" w:pos="9062"/>
            </w:tabs>
            <w:rPr>
              <w:rFonts w:cstheme="minorBidi"/>
              <w:noProof/>
              <w:lang w:val="de-DE" w:eastAsia="zh-CN"/>
            </w:rPr>
          </w:pPr>
          <w:hyperlink w:anchor="_Toc176464933" w:history="1">
            <w:r w:rsidR="000A59B8" w:rsidRPr="00794575">
              <w:rPr>
                <w:rStyle w:val="Hyperlink"/>
                <w:b/>
                <w:bCs/>
                <w:noProof/>
              </w:rPr>
              <w:t>3.7 Statistics</w:t>
            </w:r>
            <w:r w:rsidR="000A59B8">
              <w:rPr>
                <w:noProof/>
                <w:webHidden/>
              </w:rPr>
              <w:tab/>
            </w:r>
            <w:r w:rsidR="000A59B8">
              <w:rPr>
                <w:noProof/>
                <w:webHidden/>
              </w:rPr>
              <w:fldChar w:fldCharType="begin"/>
            </w:r>
            <w:r w:rsidR="000A59B8">
              <w:rPr>
                <w:noProof/>
                <w:webHidden/>
              </w:rPr>
              <w:instrText xml:space="preserve"> PAGEREF _Toc176464933 \h </w:instrText>
            </w:r>
            <w:r w:rsidR="000A59B8">
              <w:rPr>
                <w:noProof/>
                <w:webHidden/>
              </w:rPr>
            </w:r>
            <w:r w:rsidR="000A59B8">
              <w:rPr>
                <w:noProof/>
                <w:webHidden/>
              </w:rPr>
              <w:fldChar w:fldCharType="separate"/>
            </w:r>
            <w:r w:rsidR="000A59B8">
              <w:rPr>
                <w:noProof/>
                <w:webHidden/>
              </w:rPr>
              <w:t>- 40 -</w:t>
            </w:r>
            <w:r w:rsidR="000A59B8">
              <w:rPr>
                <w:noProof/>
                <w:webHidden/>
              </w:rPr>
              <w:fldChar w:fldCharType="end"/>
            </w:r>
          </w:hyperlink>
        </w:p>
        <w:p w14:paraId="36040AD4" w14:textId="7E1C8ECD" w:rsidR="000A59B8" w:rsidRDefault="001B6328">
          <w:pPr>
            <w:pStyle w:val="TOC1"/>
            <w:tabs>
              <w:tab w:val="left" w:pos="440"/>
              <w:tab w:val="right" w:leader="dot" w:pos="9062"/>
            </w:tabs>
            <w:rPr>
              <w:rFonts w:cstheme="minorBidi"/>
              <w:noProof/>
              <w:lang w:val="de-DE" w:eastAsia="zh-CN"/>
            </w:rPr>
          </w:pPr>
          <w:hyperlink w:anchor="_Toc176464934" w:history="1">
            <w:r w:rsidR="000A59B8" w:rsidRPr="00794575">
              <w:rPr>
                <w:rStyle w:val="Hyperlink"/>
                <w:b/>
                <w:bCs/>
                <w:noProof/>
              </w:rPr>
              <w:t>4.</w:t>
            </w:r>
            <w:r w:rsidR="000A59B8">
              <w:rPr>
                <w:rFonts w:cstheme="minorBidi"/>
                <w:noProof/>
                <w:lang w:val="de-DE" w:eastAsia="zh-CN"/>
              </w:rPr>
              <w:tab/>
            </w:r>
            <w:r w:rsidR="000A59B8" w:rsidRPr="00794575">
              <w:rPr>
                <w:rStyle w:val="Hyperlink"/>
                <w:b/>
                <w:bCs/>
                <w:noProof/>
              </w:rPr>
              <w:t>Results and discussion</w:t>
            </w:r>
            <w:r w:rsidR="000A59B8">
              <w:rPr>
                <w:noProof/>
                <w:webHidden/>
              </w:rPr>
              <w:tab/>
            </w:r>
            <w:r w:rsidR="000A59B8">
              <w:rPr>
                <w:noProof/>
                <w:webHidden/>
              </w:rPr>
              <w:fldChar w:fldCharType="begin"/>
            </w:r>
            <w:r w:rsidR="000A59B8">
              <w:rPr>
                <w:noProof/>
                <w:webHidden/>
              </w:rPr>
              <w:instrText xml:space="preserve"> PAGEREF _Toc176464934 \h </w:instrText>
            </w:r>
            <w:r w:rsidR="000A59B8">
              <w:rPr>
                <w:noProof/>
                <w:webHidden/>
              </w:rPr>
            </w:r>
            <w:r w:rsidR="000A59B8">
              <w:rPr>
                <w:noProof/>
                <w:webHidden/>
              </w:rPr>
              <w:fldChar w:fldCharType="separate"/>
            </w:r>
            <w:r w:rsidR="000A59B8">
              <w:rPr>
                <w:noProof/>
                <w:webHidden/>
              </w:rPr>
              <w:t>- 41 -</w:t>
            </w:r>
            <w:r w:rsidR="000A59B8">
              <w:rPr>
                <w:noProof/>
                <w:webHidden/>
              </w:rPr>
              <w:fldChar w:fldCharType="end"/>
            </w:r>
          </w:hyperlink>
        </w:p>
        <w:p w14:paraId="5420468C" w14:textId="3C6A5C98" w:rsidR="000A59B8" w:rsidRDefault="001B6328">
          <w:pPr>
            <w:pStyle w:val="TOC2"/>
            <w:tabs>
              <w:tab w:val="right" w:leader="dot" w:pos="9062"/>
            </w:tabs>
            <w:rPr>
              <w:rFonts w:cstheme="minorBidi"/>
              <w:noProof/>
              <w:lang w:val="de-DE" w:eastAsia="zh-CN"/>
            </w:rPr>
          </w:pPr>
          <w:hyperlink w:anchor="_Toc176464935" w:history="1">
            <w:r w:rsidR="000A59B8" w:rsidRPr="00794575">
              <w:rPr>
                <w:rStyle w:val="Hyperlink"/>
                <w:b/>
                <w:bCs/>
                <w:noProof/>
              </w:rPr>
              <w:t xml:space="preserve">4.1 Characterization of pure </w:t>
            </w:r>
            <w:r w:rsidR="000A59B8" w:rsidRPr="00794575">
              <w:rPr>
                <w:rStyle w:val="Hyperlink"/>
                <w:b/>
                <w:bCs/>
                <w:i/>
                <w:iCs/>
                <w:noProof/>
              </w:rPr>
              <w:t>A. niger</w:t>
            </w:r>
            <w:r w:rsidR="000A59B8" w:rsidRPr="00794575">
              <w:rPr>
                <w:rStyle w:val="Hyperlink"/>
                <w:b/>
                <w:bCs/>
                <w:noProof/>
              </w:rPr>
              <w:t xml:space="preserve"> mycelium samples.</w:t>
            </w:r>
            <w:r w:rsidR="000A59B8">
              <w:rPr>
                <w:noProof/>
                <w:webHidden/>
              </w:rPr>
              <w:tab/>
            </w:r>
            <w:r w:rsidR="000A59B8">
              <w:rPr>
                <w:noProof/>
                <w:webHidden/>
              </w:rPr>
              <w:fldChar w:fldCharType="begin"/>
            </w:r>
            <w:r w:rsidR="000A59B8">
              <w:rPr>
                <w:noProof/>
                <w:webHidden/>
              </w:rPr>
              <w:instrText xml:space="preserve"> PAGEREF _Toc176464935 \h </w:instrText>
            </w:r>
            <w:r w:rsidR="000A59B8">
              <w:rPr>
                <w:noProof/>
                <w:webHidden/>
              </w:rPr>
            </w:r>
            <w:r w:rsidR="000A59B8">
              <w:rPr>
                <w:noProof/>
                <w:webHidden/>
              </w:rPr>
              <w:fldChar w:fldCharType="separate"/>
            </w:r>
            <w:r w:rsidR="000A59B8">
              <w:rPr>
                <w:noProof/>
                <w:webHidden/>
              </w:rPr>
              <w:t>- 41 -</w:t>
            </w:r>
            <w:r w:rsidR="000A59B8">
              <w:rPr>
                <w:noProof/>
                <w:webHidden/>
              </w:rPr>
              <w:fldChar w:fldCharType="end"/>
            </w:r>
          </w:hyperlink>
        </w:p>
        <w:p w14:paraId="753F5966" w14:textId="04344105" w:rsidR="000A59B8" w:rsidRPr="007A2737" w:rsidRDefault="001B6328">
          <w:pPr>
            <w:pStyle w:val="TOC3"/>
            <w:rPr>
              <w:rFonts w:cstheme="minorBidi"/>
              <w:sz w:val="18"/>
              <w:szCs w:val="18"/>
              <w:lang w:val="de-DE" w:eastAsia="zh-CN"/>
            </w:rPr>
          </w:pPr>
          <w:hyperlink w:anchor="_Toc176464936" w:history="1">
            <w:r w:rsidR="000A59B8" w:rsidRPr="007A2737">
              <w:rPr>
                <w:rStyle w:val="Hyperlink"/>
                <w:sz w:val="18"/>
                <w:szCs w:val="18"/>
              </w:rPr>
              <w:t xml:space="preserve">4.1.1 Characterization of morphology and surface of pure </w:t>
            </w:r>
            <w:r w:rsidR="000A59B8" w:rsidRPr="007A2737">
              <w:rPr>
                <w:rStyle w:val="Hyperlink"/>
                <w:i/>
                <w:iCs/>
                <w:sz w:val="18"/>
                <w:szCs w:val="18"/>
              </w:rPr>
              <w:t>A. niger</w:t>
            </w:r>
            <w:r w:rsidR="000A59B8" w:rsidRPr="007A2737">
              <w:rPr>
                <w:rStyle w:val="Hyperlink"/>
                <w:sz w:val="18"/>
                <w:szCs w:val="18"/>
              </w:rPr>
              <w:t xml:space="preserve"> mycelium samples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_Toc176464936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- 41 -</w:t>
            </w:r>
            <w:r w:rsidR="000A59B8" w:rsidRPr="007A2737">
              <w:rPr>
                <w:webHidden/>
                <w:sz w:val="18"/>
                <w:szCs w:val="18"/>
              </w:rPr>
              <w:fldChar w:fldCharType="end"/>
            </w:r>
          </w:hyperlink>
        </w:p>
        <w:p w14:paraId="1A559784" w14:textId="3F121E6D" w:rsidR="000A59B8" w:rsidRPr="007A2737" w:rsidRDefault="001B6328">
          <w:pPr>
            <w:pStyle w:val="TOC3"/>
            <w:rPr>
              <w:rFonts w:cstheme="minorBidi"/>
              <w:sz w:val="18"/>
              <w:szCs w:val="18"/>
              <w:lang w:val="de-DE" w:eastAsia="zh-CN"/>
            </w:rPr>
          </w:pPr>
          <w:hyperlink w:anchor="_Toc176464937" w:history="1">
            <w:r w:rsidR="000A59B8" w:rsidRPr="007A2737">
              <w:rPr>
                <w:rStyle w:val="Hyperlink"/>
                <w:sz w:val="18"/>
                <w:szCs w:val="18"/>
              </w:rPr>
              <w:t>4.1.2 Mechanical characterization of the mycelium samples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_Toc176464937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- 43 -</w:t>
            </w:r>
            <w:r w:rsidR="000A59B8" w:rsidRPr="007A2737">
              <w:rPr>
                <w:webHidden/>
                <w:sz w:val="18"/>
                <w:szCs w:val="18"/>
              </w:rPr>
              <w:fldChar w:fldCharType="end"/>
            </w:r>
          </w:hyperlink>
        </w:p>
        <w:p w14:paraId="60A2675C" w14:textId="4CCE5D44" w:rsidR="000A59B8" w:rsidRPr="007A2737" w:rsidRDefault="001B6328">
          <w:pPr>
            <w:pStyle w:val="TOC3"/>
            <w:rPr>
              <w:rFonts w:cstheme="minorBidi"/>
              <w:sz w:val="18"/>
              <w:szCs w:val="18"/>
              <w:lang w:val="de-DE" w:eastAsia="zh-CN"/>
            </w:rPr>
          </w:pPr>
          <w:hyperlink w:anchor="_Toc176464938" w:history="1">
            <w:r w:rsidR="000A59B8" w:rsidRPr="007A2737">
              <w:rPr>
                <w:rStyle w:val="Hyperlink"/>
                <w:sz w:val="18"/>
                <w:szCs w:val="18"/>
              </w:rPr>
              <w:t>4.1.3 FTIR Spectroscopy of pure A. niger mycelium samples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_Toc176464938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- 54 -</w:t>
            </w:r>
            <w:r w:rsidR="000A59B8" w:rsidRPr="007A2737">
              <w:rPr>
                <w:webHidden/>
                <w:sz w:val="18"/>
                <w:szCs w:val="18"/>
              </w:rPr>
              <w:fldChar w:fldCharType="end"/>
            </w:r>
          </w:hyperlink>
        </w:p>
        <w:p w14:paraId="51642E68" w14:textId="223A7206" w:rsidR="000A59B8" w:rsidRDefault="001B6328">
          <w:pPr>
            <w:pStyle w:val="TOC2"/>
            <w:tabs>
              <w:tab w:val="right" w:leader="dot" w:pos="9062"/>
            </w:tabs>
            <w:rPr>
              <w:rFonts w:cstheme="minorBidi"/>
              <w:noProof/>
              <w:lang w:val="de-DE" w:eastAsia="zh-CN"/>
            </w:rPr>
          </w:pPr>
          <w:hyperlink w:anchor="_Toc176464939" w:history="1">
            <w:r w:rsidR="000A59B8" w:rsidRPr="00794575">
              <w:rPr>
                <w:rStyle w:val="Hyperlink"/>
                <w:b/>
                <w:bCs/>
                <w:noProof/>
              </w:rPr>
              <w:t xml:space="preserve">4.2 Characterization of composite materials based on </w:t>
            </w:r>
            <w:r w:rsidR="000A59B8" w:rsidRPr="00794575">
              <w:rPr>
                <w:rStyle w:val="Hyperlink"/>
                <w:b/>
                <w:bCs/>
                <w:i/>
                <w:iCs/>
                <w:noProof/>
              </w:rPr>
              <w:t>A. niger</w:t>
            </w:r>
            <w:r w:rsidR="000A59B8" w:rsidRPr="00794575">
              <w:rPr>
                <w:rStyle w:val="Hyperlink"/>
                <w:b/>
                <w:bCs/>
                <w:noProof/>
              </w:rPr>
              <w:t xml:space="preserve"> mycelium with mineralization</w:t>
            </w:r>
            <w:r w:rsidR="000A59B8">
              <w:rPr>
                <w:noProof/>
                <w:webHidden/>
              </w:rPr>
              <w:fldChar w:fldCharType="begin"/>
            </w:r>
            <w:r w:rsidR="000A59B8">
              <w:rPr>
                <w:noProof/>
                <w:webHidden/>
              </w:rPr>
              <w:instrText xml:space="preserve"> PAGEREF _Toc176464939 \h </w:instrText>
            </w:r>
            <w:r w:rsidR="000A59B8">
              <w:rPr>
                <w:noProof/>
                <w:webHidden/>
              </w:rPr>
            </w:r>
            <w:r w:rsidR="000A59B8">
              <w:rPr>
                <w:noProof/>
                <w:webHidden/>
              </w:rPr>
              <w:fldChar w:fldCharType="separate"/>
            </w:r>
            <w:r w:rsidR="000A59B8">
              <w:rPr>
                <w:noProof/>
                <w:webHidden/>
              </w:rPr>
              <w:t>- 58 -</w:t>
            </w:r>
            <w:r w:rsidR="000A59B8">
              <w:rPr>
                <w:noProof/>
                <w:webHidden/>
              </w:rPr>
              <w:fldChar w:fldCharType="end"/>
            </w:r>
          </w:hyperlink>
        </w:p>
        <w:p w14:paraId="0B551A89" w14:textId="13153AC7" w:rsidR="000A59B8" w:rsidRPr="007A2737" w:rsidRDefault="001B6328">
          <w:pPr>
            <w:pStyle w:val="TOC3"/>
            <w:rPr>
              <w:rFonts w:cstheme="minorBidi"/>
              <w:sz w:val="18"/>
              <w:szCs w:val="18"/>
              <w:lang w:val="de-DE" w:eastAsia="zh-CN"/>
            </w:rPr>
          </w:pPr>
          <w:hyperlink w:anchor="_Toc176464940" w:history="1">
            <w:r w:rsidR="000A59B8" w:rsidRPr="007A2737">
              <w:rPr>
                <w:rStyle w:val="Hyperlink"/>
                <w:sz w:val="18"/>
                <w:szCs w:val="18"/>
              </w:rPr>
              <w:t xml:space="preserve">4.2.1 Characterization of morphology and surface of </w:t>
            </w:r>
            <w:r w:rsidR="000A59B8" w:rsidRPr="007A2737">
              <w:rPr>
                <w:rStyle w:val="Hyperlink"/>
                <w:i/>
                <w:iCs/>
                <w:sz w:val="18"/>
                <w:szCs w:val="18"/>
              </w:rPr>
              <w:t>A. niger</w:t>
            </w:r>
            <w:r w:rsidR="000A59B8" w:rsidRPr="007A2737">
              <w:rPr>
                <w:rStyle w:val="Hyperlink"/>
                <w:sz w:val="18"/>
                <w:szCs w:val="18"/>
              </w:rPr>
              <w:t xml:space="preserve"> mycelium composite materials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_Toc176464940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- 58 -</w:t>
            </w:r>
            <w:r w:rsidR="000A59B8" w:rsidRPr="007A2737">
              <w:rPr>
                <w:webHidden/>
                <w:sz w:val="18"/>
                <w:szCs w:val="18"/>
              </w:rPr>
              <w:fldChar w:fldCharType="end"/>
            </w:r>
          </w:hyperlink>
        </w:p>
        <w:p w14:paraId="5AE7A993" w14:textId="27BBAA24" w:rsidR="000A59B8" w:rsidRPr="007A2737" w:rsidRDefault="001B6328">
          <w:pPr>
            <w:pStyle w:val="TOC3"/>
            <w:rPr>
              <w:rFonts w:cstheme="minorBidi"/>
              <w:sz w:val="18"/>
              <w:szCs w:val="18"/>
              <w:lang w:val="de-DE" w:eastAsia="zh-CN"/>
            </w:rPr>
          </w:pPr>
          <w:hyperlink w:anchor="_Toc176464941" w:history="1">
            <w:r w:rsidR="000A59B8" w:rsidRPr="007A2737">
              <w:rPr>
                <w:rStyle w:val="Hyperlink"/>
                <w:sz w:val="18"/>
                <w:szCs w:val="18"/>
              </w:rPr>
              <w:t xml:space="preserve">4.2.2 Characterization of calcium phosphate phase in </w:t>
            </w:r>
            <w:r w:rsidR="000A59B8" w:rsidRPr="007A2737">
              <w:rPr>
                <w:rStyle w:val="Hyperlink"/>
                <w:i/>
                <w:iCs/>
                <w:sz w:val="18"/>
                <w:szCs w:val="18"/>
              </w:rPr>
              <w:t>A. niger</w:t>
            </w:r>
            <w:r w:rsidR="000A59B8" w:rsidRPr="007A2737">
              <w:rPr>
                <w:rStyle w:val="Hyperlink"/>
                <w:sz w:val="18"/>
                <w:szCs w:val="18"/>
              </w:rPr>
              <w:t xml:space="preserve"> mycelium composite materials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_Toc176464941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- 61 -</w:t>
            </w:r>
            <w:r w:rsidR="000A59B8" w:rsidRPr="007A2737">
              <w:rPr>
                <w:webHidden/>
                <w:sz w:val="18"/>
                <w:szCs w:val="18"/>
              </w:rPr>
              <w:fldChar w:fldCharType="end"/>
            </w:r>
          </w:hyperlink>
        </w:p>
        <w:p w14:paraId="046141E6" w14:textId="14CC4154" w:rsidR="000A59B8" w:rsidRPr="007A2737" w:rsidRDefault="001B6328">
          <w:pPr>
            <w:pStyle w:val="TOC3"/>
            <w:rPr>
              <w:rFonts w:cstheme="minorBidi"/>
              <w:sz w:val="18"/>
              <w:szCs w:val="18"/>
              <w:lang w:val="de-DE" w:eastAsia="zh-CN"/>
            </w:rPr>
          </w:pPr>
          <w:hyperlink w:anchor="_Toc176464942" w:history="1">
            <w:r w:rsidR="000A59B8" w:rsidRPr="007A2737">
              <w:rPr>
                <w:rStyle w:val="Hyperlink"/>
                <w:sz w:val="18"/>
                <w:szCs w:val="18"/>
              </w:rPr>
              <w:t xml:space="preserve">4.2.3 Mechanical properties of </w:t>
            </w:r>
            <w:r w:rsidR="000A59B8" w:rsidRPr="007A2737">
              <w:rPr>
                <w:rStyle w:val="Hyperlink"/>
                <w:i/>
                <w:iCs/>
                <w:sz w:val="18"/>
                <w:szCs w:val="18"/>
              </w:rPr>
              <w:t>A. niger</w:t>
            </w:r>
            <w:r w:rsidR="000A59B8" w:rsidRPr="007A2737">
              <w:rPr>
                <w:rStyle w:val="Hyperlink"/>
                <w:sz w:val="18"/>
                <w:szCs w:val="18"/>
              </w:rPr>
              <w:t xml:space="preserve"> mycelium composite materials</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_Toc176464942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- 63 -</w:t>
            </w:r>
            <w:r w:rsidR="000A59B8" w:rsidRPr="007A2737">
              <w:rPr>
                <w:webHidden/>
                <w:sz w:val="18"/>
                <w:szCs w:val="18"/>
              </w:rPr>
              <w:fldChar w:fldCharType="end"/>
            </w:r>
          </w:hyperlink>
        </w:p>
        <w:p w14:paraId="2229D1B3" w14:textId="023AA5CA" w:rsidR="000A59B8" w:rsidRDefault="001B6328">
          <w:pPr>
            <w:pStyle w:val="TOC2"/>
            <w:tabs>
              <w:tab w:val="right" w:leader="dot" w:pos="9062"/>
            </w:tabs>
            <w:rPr>
              <w:rFonts w:cstheme="minorBidi"/>
              <w:noProof/>
              <w:lang w:val="de-DE" w:eastAsia="zh-CN"/>
            </w:rPr>
          </w:pPr>
          <w:hyperlink w:anchor="_Toc176464943" w:history="1">
            <w:r w:rsidR="000A59B8" w:rsidRPr="00794575">
              <w:rPr>
                <w:rStyle w:val="Hyperlink"/>
                <w:b/>
                <w:bCs/>
                <w:noProof/>
              </w:rPr>
              <w:t>4.3 Characterization of composite materials based on CNC with mineralization</w:t>
            </w:r>
            <w:r w:rsidR="000A59B8">
              <w:rPr>
                <w:noProof/>
                <w:webHidden/>
              </w:rPr>
              <w:tab/>
            </w:r>
            <w:r w:rsidR="000A59B8">
              <w:rPr>
                <w:noProof/>
                <w:webHidden/>
              </w:rPr>
              <w:fldChar w:fldCharType="begin"/>
            </w:r>
            <w:r w:rsidR="000A59B8">
              <w:rPr>
                <w:noProof/>
                <w:webHidden/>
              </w:rPr>
              <w:instrText xml:space="preserve"> PAGEREF _Toc176464943 \h </w:instrText>
            </w:r>
            <w:r w:rsidR="000A59B8">
              <w:rPr>
                <w:noProof/>
                <w:webHidden/>
              </w:rPr>
            </w:r>
            <w:r w:rsidR="000A59B8">
              <w:rPr>
                <w:noProof/>
                <w:webHidden/>
              </w:rPr>
              <w:fldChar w:fldCharType="separate"/>
            </w:r>
            <w:r w:rsidR="000A59B8">
              <w:rPr>
                <w:noProof/>
                <w:webHidden/>
              </w:rPr>
              <w:t>- 65 -</w:t>
            </w:r>
            <w:r w:rsidR="000A59B8">
              <w:rPr>
                <w:noProof/>
                <w:webHidden/>
              </w:rPr>
              <w:fldChar w:fldCharType="end"/>
            </w:r>
          </w:hyperlink>
        </w:p>
        <w:p w14:paraId="395E7BE5" w14:textId="61B7776E" w:rsidR="000A59B8" w:rsidRPr="007A2737" w:rsidRDefault="001B6328">
          <w:pPr>
            <w:pStyle w:val="TOC3"/>
            <w:rPr>
              <w:rFonts w:cstheme="minorBidi"/>
              <w:sz w:val="18"/>
              <w:szCs w:val="18"/>
              <w:lang w:val="de-DE" w:eastAsia="zh-CN"/>
            </w:rPr>
          </w:pPr>
          <w:hyperlink w:anchor="_Toc176464944" w:history="1">
            <w:r w:rsidR="000A59B8" w:rsidRPr="007A2737">
              <w:rPr>
                <w:rStyle w:val="Hyperlink"/>
                <w:sz w:val="18"/>
                <w:szCs w:val="18"/>
              </w:rPr>
              <w:t>4.3.1 Characterization of morphology of the CNC composite material</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_Toc176464944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- 65 -</w:t>
            </w:r>
            <w:r w:rsidR="000A59B8" w:rsidRPr="007A2737">
              <w:rPr>
                <w:webHidden/>
                <w:sz w:val="18"/>
                <w:szCs w:val="18"/>
              </w:rPr>
              <w:fldChar w:fldCharType="end"/>
            </w:r>
          </w:hyperlink>
        </w:p>
        <w:p w14:paraId="78C3DF0C" w14:textId="778EB583" w:rsidR="000A59B8" w:rsidRPr="007A2737" w:rsidRDefault="001B6328">
          <w:pPr>
            <w:pStyle w:val="TOC3"/>
            <w:rPr>
              <w:rFonts w:cstheme="minorBidi"/>
              <w:sz w:val="18"/>
              <w:szCs w:val="18"/>
              <w:lang w:val="de-DE" w:eastAsia="zh-CN"/>
            </w:rPr>
          </w:pPr>
          <w:hyperlink w:anchor="_Toc176464945" w:history="1">
            <w:r w:rsidR="000A59B8" w:rsidRPr="007A2737">
              <w:rPr>
                <w:rStyle w:val="Hyperlink"/>
                <w:sz w:val="18"/>
                <w:szCs w:val="18"/>
              </w:rPr>
              <w:t>4.3.2 Characterization of calcium phosphate phases contained in the CaP-CNC composite material</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_Toc176464945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- 70 -</w:t>
            </w:r>
            <w:r w:rsidR="000A59B8" w:rsidRPr="007A2737">
              <w:rPr>
                <w:webHidden/>
                <w:sz w:val="18"/>
                <w:szCs w:val="18"/>
              </w:rPr>
              <w:fldChar w:fldCharType="end"/>
            </w:r>
          </w:hyperlink>
        </w:p>
        <w:p w14:paraId="0D50CDEB" w14:textId="51CA0AC1" w:rsidR="000A59B8" w:rsidRPr="007A2737" w:rsidRDefault="001B6328">
          <w:pPr>
            <w:pStyle w:val="TOC3"/>
            <w:rPr>
              <w:rFonts w:cstheme="minorBidi"/>
              <w:sz w:val="18"/>
              <w:szCs w:val="18"/>
              <w:lang w:val="de-DE" w:eastAsia="zh-CN"/>
            </w:rPr>
          </w:pPr>
          <w:hyperlink w:anchor="_Toc176464946" w:history="1">
            <w:r w:rsidR="000A59B8" w:rsidRPr="007A2737">
              <w:rPr>
                <w:rStyle w:val="Hyperlink"/>
                <w:sz w:val="18"/>
                <w:szCs w:val="18"/>
              </w:rPr>
              <w:t>Mechanical properties calcium phosphate mineralized CNC composite material</w:t>
            </w:r>
            <w:r w:rsidR="000A59B8" w:rsidRPr="007A2737">
              <w:rPr>
                <w:webHidden/>
                <w:sz w:val="18"/>
                <w:szCs w:val="18"/>
              </w:rPr>
              <w:tab/>
            </w:r>
            <w:r w:rsidR="000A59B8" w:rsidRPr="007A2737">
              <w:rPr>
                <w:webHidden/>
                <w:sz w:val="18"/>
                <w:szCs w:val="18"/>
              </w:rPr>
              <w:fldChar w:fldCharType="begin"/>
            </w:r>
            <w:r w:rsidR="000A59B8" w:rsidRPr="007A2737">
              <w:rPr>
                <w:webHidden/>
                <w:sz w:val="18"/>
                <w:szCs w:val="18"/>
              </w:rPr>
              <w:instrText xml:space="preserve"> PAGEREF _Toc176464946 \h </w:instrText>
            </w:r>
            <w:r w:rsidR="000A59B8" w:rsidRPr="007A2737">
              <w:rPr>
                <w:webHidden/>
                <w:sz w:val="18"/>
                <w:szCs w:val="18"/>
              </w:rPr>
            </w:r>
            <w:r w:rsidR="000A59B8" w:rsidRPr="007A2737">
              <w:rPr>
                <w:webHidden/>
                <w:sz w:val="18"/>
                <w:szCs w:val="18"/>
              </w:rPr>
              <w:fldChar w:fldCharType="separate"/>
            </w:r>
            <w:r w:rsidR="000A59B8" w:rsidRPr="007A2737">
              <w:rPr>
                <w:webHidden/>
                <w:sz w:val="18"/>
                <w:szCs w:val="18"/>
              </w:rPr>
              <w:t>- 72 -</w:t>
            </w:r>
            <w:r w:rsidR="000A59B8" w:rsidRPr="007A2737">
              <w:rPr>
                <w:webHidden/>
                <w:sz w:val="18"/>
                <w:szCs w:val="18"/>
              </w:rPr>
              <w:fldChar w:fldCharType="end"/>
            </w:r>
          </w:hyperlink>
        </w:p>
        <w:p w14:paraId="6FF85BE7" w14:textId="1715D91A" w:rsidR="000A59B8" w:rsidRDefault="001B6328">
          <w:pPr>
            <w:pStyle w:val="TOC1"/>
            <w:tabs>
              <w:tab w:val="left" w:pos="440"/>
              <w:tab w:val="right" w:leader="dot" w:pos="9062"/>
            </w:tabs>
            <w:rPr>
              <w:rFonts w:cstheme="minorBidi"/>
              <w:noProof/>
              <w:lang w:val="de-DE" w:eastAsia="zh-CN"/>
            </w:rPr>
          </w:pPr>
          <w:hyperlink w:anchor="_Toc176464947" w:history="1">
            <w:r w:rsidR="000A59B8" w:rsidRPr="00794575">
              <w:rPr>
                <w:rStyle w:val="Hyperlink"/>
                <w:b/>
                <w:bCs/>
                <w:noProof/>
              </w:rPr>
              <w:t>5.</w:t>
            </w:r>
            <w:r w:rsidR="000A59B8">
              <w:rPr>
                <w:rFonts w:cstheme="minorBidi"/>
                <w:noProof/>
                <w:lang w:val="de-DE" w:eastAsia="zh-CN"/>
              </w:rPr>
              <w:tab/>
            </w:r>
            <w:r w:rsidR="000A59B8" w:rsidRPr="00794575">
              <w:rPr>
                <w:rStyle w:val="Hyperlink"/>
                <w:b/>
                <w:bCs/>
                <w:noProof/>
              </w:rPr>
              <w:t>Conclusion</w:t>
            </w:r>
            <w:r w:rsidR="000A59B8">
              <w:rPr>
                <w:noProof/>
                <w:webHidden/>
              </w:rPr>
              <w:tab/>
            </w:r>
            <w:r w:rsidR="000A59B8">
              <w:rPr>
                <w:noProof/>
                <w:webHidden/>
              </w:rPr>
              <w:fldChar w:fldCharType="begin"/>
            </w:r>
            <w:r w:rsidR="000A59B8">
              <w:rPr>
                <w:noProof/>
                <w:webHidden/>
              </w:rPr>
              <w:instrText xml:space="preserve"> PAGEREF _Toc176464947 \h </w:instrText>
            </w:r>
            <w:r w:rsidR="000A59B8">
              <w:rPr>
                <w:noProof/>
                <w:webHidden/>
              </w:rPr>
            </w:r>
            <w:r w:rsidR="000A59B8">
              <w:rPr>
                <w:noProof/>
                <w:webHidden/>
              </w:rPr>
              <w:fldChar w:fldCharType="separate"/>
            </w:r>
            <w:r w:rsidR="000A59B8">
              <w:rPr>
                <w:noProof/>
                <w:webHidden/>
              </w:rPr>
              <w:t>- 74 -</w:t>
            </w:r>
            <w:r w:rsidR="000A59B8">
              <w:rPr>
                <w:noProof/>
                <w:webHidden/>
              </w:rPr>
              <w:fldChar w:fldCharType="end"/>
            </w:r>
          </w:hyperlink>
        </w:p>
        <w:p w14:paraId="25EA9B37" w14:textId="61EE8BF2" w:rsidR="000A59B8" w:rsidRDefault="001B6328">
          <w:pPr>
            <w:pStyle w:val="TOC1"/>
            <w:tabs>
              <w:tab w:val="left" w:pos="440"/>
              <w:tab w:val="right" w:leader="dot" w:pos="9062"/>
            </w:tabs>
            <w:rPr>
              <w:rFonts w:cstheme="minorBidi"/>
              <w:noProof/>
              <w:lang w:val="de-DE" w:eastAsia="zh-CN"/>
            </w:rPr>
          </w:pPr>
          <w:hyperlink w:anchor="_Toc176464948" w:history="1">
            <w:r w:rsidR="000A59B8" w:rsidRPr="00794575">
              <w:rPr>
                <w:rStyle w:val="Hyperlink"/>
                <w:b/>
                <w:bCs/>
                <w:noProof/>
              </w:rPr>
              <w:t>6.</w:t>
            </w:r>
            <w:r w:rsidR="000A59B8">
              <w:rPr>
                <w:rFonts w:cstheme="minorBidi"/>
                <w:noProof/>
                <w:lang w:val="de-DE" w:eastAsia="zh-CN"/>
              </w:rPr>
              <w:tab/>
            </w:r>
            <w:r w:rsidR="000A59B8" w:rsidRPr="00794575">
              <w:rPr>
                <w:rStyle w:val="Hyperlink"/>
                <w:b/>
                <w:bCs/>
                <w:noProof/>
              </w:rPr>
              <w:t>Reference</w:t>
            </w:r>
            <w:r w:rsidR="000A59B8">
              <w:rPr>
                <w:noProof/>
                <w:webHidden/>
              </w:rPr>
              <w:tab/>
            </w:r>
            <w:r w:rsidR="000A59B8">
              <w:rPr>
                <w:noProof/>
                <w:webHidden/>
              </w:rPr>
              <w:fldChar w:fldCharType="begin"/>
            </w:r>
            <w:r w:rsidR="000A59B8">
              <w:rPr>
                <w:noProof/>
                <w:webHidden/>
              </w:rPr>
              <w:instrText xml:space="preserve"> PAGEREF _Toc176464948 \h </w:instrText>
            </w:r>
            <w:r w:rsidR="000A59B8">
              <w:rPr>
                <w:noProof/>
                <w:webHidden/>
              </w:rPr>
            </w:r>
            <w:r w:rsidR="000A59B8">
              <w:rPr>
                <w:noProof/>
                <w:webHidden/>
              </w:rPr>
              <w:fldChar w:fldCharType="separate"/>
            </w:r>
            <w:r w:rsidR="000A59B8">
              <w:rPr>
                <w:noProof/>
                <w:webHidden/>
              </w:rPr>
              <w:t>- 76 -</w:t>
            </w:r>
            <w:r w:rsidR="000A59B8">
              <w:rPr>
                <w:noProof/>
                <w:webHidden/>
              </w:rPr>
              <w:fldChar w:fldCharType="end"/>
            </w:r>
          </w:hyperlink>
        </w:p>
        <w:p w14:paraId="34514ED8" w14:textId="50EF04D3" w:rsidR="000A59B8" w:rsidRDefault="001B6328">
          <w:pPr>
            <w:pStyle w:val="TOC1"/>
            <w:tabs>
              <w:tab w:val="right" w:leader="dot" w:pos="9062"/>
            </w:tabs>
            <w:rPr>
              <w:rFonts w:cstheme="minorBidi"/>
              <w:noProof/>
              <w:lang w:val="de-DE" w:eastAsia="zh-CN"/>
            </w:rPr>
          </w:pPr>
          <w:hyperlink w:anchor="_Toc176464949" w:history="1">
            <w:r w:rsidR="000A59B8" w:rsidRPr="00794575">
              <w:rPr>
                <w:rStyle w:val="Hyperlink"/>
                <w:noProof/>
              </w:rPr>
              <w:t>Appendix</w:t>
            </w:r>
            <w:r w:rsidR="000A59B8">
              <w:rPr>
                <w:noProof/>
                <w:webHidden/>
              </w:rPr>
              <w:tab/>
            </w:r>
            <w:r w:rsidR="000A59B8">
              <w:rPr>
                <w:noProof/>
                <w:webHidden/>
              </w:rPr>
              <w:fldChar w:fldCharType="begin"/>
            </w:r>
            <w:r w:rsidR="000A59B8">
              <w:rPr>
                <w:noProof/>
                <w:webHidden/>
              </w:rPr>
              <w:instrText xml:space="preserve"> PAGEREF _Toc176464949 \h </w:instrText>
            </w:r>
            <w:r w:rsidR="000A59B8">
              <w:rPr>
                <w:noProof/>
                <w:webHidden/>
              </w:rPr>
            </w:r>
            <w:r w:rsidR="000A59B8">
              <w:rPr>
                <w:noProof/>
                <w:webHidden/>
              </w:rPr>
              <w:fldChar w:fldCharType="separate"/>
            </w:r>
            <w:r w:rsidR="000A59B8">
              <w:rPr>
                <w:noProof/>
                <w:webHidden/>
              </w:rPr>
              <w:t>- 86 -</w:t>
            </w:r>
            <w:r w:rsidR="000A59B8">
              <w:rPr>
                <w:noProof/>
                <w:webHidden/>
              </w:rPr>
              <w:fldChar w:fldCharType="end"/>
            </w:r>
          </w:hyperlink>
        </w:p>
        <w:p w14:paraId="1CBB7047" w14:textId="03C3D441" w:rsidR="00E56CCA" w:rsidRDefault="00E56CCA">
          <w:r>
            <w:rPr>
              <w:b/>
              <w:bCs/>
              <w:noProof/>
            </w:rPr>
            <w:fldChar w:fldCharType="end"/>
          </w:r>
        </w:p>
      </w:sdtContent>
    </w:sdt>
    <w:p w14:paraId="5CB0D6CF" w14:textId="637F5583" w:rsidR="00957F8A" w:rsidRPr="00957F8A" w:rsidRDefault="00957F8A" w:rsidP="00957F8A">
      <w:pPr>
        <w:rPr>
          <w:lang w:val="en-US"/>
        </w:rPr>
        <w:sectPr w:rsidR="00957F8A" w:rsidRPr="00957F8A" w:rsidSect="00957F8A">
          <w:footerReference w:type="default" r:id="rId10"/>
          <w:pgSz w:w="11906" w:h="16838"/>
          <w:pgMar w:top="1417" w:right="1417" w:bottom="1134" w:left="1417" w:header="708" w:footer="708" w:gutter="0"/>
          <w:pgNumType w:fmt="upperRoman" w:start="1"/>
          <w:cols w:space="708"/>
          <w:docGrid w:linePitch="360"/>
        </w:sectPr>
      </w:pPr>
    </w:p>
    <w:p w14:paraId="59C5DE1E" w14:textId="2271EBFD" w:rsidR="00957F8A" w:rsidRPr="00DE6B88" w:rsidRDefault="00B937BE" w:rsidP="00386C79">
      <w:pPr>
        <w:pStyle w:val="Heading1"/>
        <w:numPr>
          <w:ilvl w:val="0"/>
          <w:numId w:val="2"/>
        </w:numPr>
        <w:spacing w:line="360" w:lineRule="auto"/>
        <w:ind w:left="426" w:hanging="426"/>
        <w:contextualSpacing/>
        <w:jc w:val="both"/>
        <w:rPr>
          <w:b/>
          <w:bCs/>
          <w:lang w:val="en-US"/>
        </w:rPr>
      </w:pPr>
      <w:bookmarkStart w:id="105" w:name="_Toc176464898"/>
      <w:commentRangeStart w:id="106"/>
      <w:r w:rsidRPr="00DE6B88">
        <w:rPr>
          <w:b/>
          <w:bCs/>
          <w:lang w:val="en-US"/>
        </w:rPr>
        <w:lastRenderedPageBreak/>
        <w:t>Introduction</w:t>
      </w:r>
      <w:commentRangeEnd w:id="106"/>
      <w:r w:rsidR="00BD4A55">
        <w:rPr>
          <w:rStyle w:val="CommentReference"/>
          <w:rFonts w:asciiTheme="minorHAnsi" w:eastAsiaTheme="minorEastAsia" w:hAnsiTheme="minorHAnsi" w:cstheme="minorBidi"/>
          <w:color w:val="auto"/>
        </w:rPr>
        <w:commentReference w:id="106"/>
      </w:r>
      <w:bookmarkEnd w:id="105"/>
    </w:p>
    <w:p w14:paraId="2C477AC5" w14:textId="28B7DFC3" w:rsidR="00060FE2" w:rsidRPr="003116A8" w:rsidRDefault="00A54930">
      <w:pPr>
        <w:spacing w:line="360" w:lineRule="auto"/>
        <w:contextualSpacing/>
        <w:jc w:val="both"/>
        <w:rPr>
          <w:sz w:val="24"/>
          <w:szCs w:val="24"/>
          <w:lang w:val="en-US"/>
        </w:rPr>
        <w:pPrChange w:id="107" w:author="Fan, Qi" w:date="2024-09-06T00:05:00Z">
          <w:pPr>
            <w:contextualSpacing/>
            <w:jc w:val="both"/>
          </w:pPr>
        </w:pPrChange>
      </w:pPr>
      <w:ins w:id="108" w:author="Fan, Qi" w:date="2024-09-06T00:21:00Z">
        <w:r>
          <w:rPr>
            <w:sz w:val="24"/>
            <w:szCs w:val="24"/>
            <w:lang w:val="en-US"/>
          </w:rPr>
          <w:t>T</w:t>
        </w:r>
      </w:ins>
      <w:ins w:id="109" w:author="Fan, Qi" w:date="2024-09-06T00:19:00Z">
        <w:r w:rsidRPr="002F0732">
          <w:rPr>
            <w:sz w:val="24"/>
            <w:szCs w:val="24"/>
            <w:lang w:val="en-US"/>
          </w:rPr>
          <w:t xml:space="preserve">hrough biomineralization organisms in nature achieve mineralized materials with </w:t>
        </w:r>
        <w:r w:rsidRPr="002F0732">
          <w:rPr>
            <w:rFonts w:hint="eastAsia"/>
            <w:sz w:val="24"/>
            <w:szCs w:val="24"/>
            <w:lang w:val="en-US"/>
          </w:rPr>
          <w:t>more</w:t>
        </w:r>
        <w:r w:rsidRPr="002F0732">
          <w:rPr>
            <w:sz w:val="24"/>
            <w:szCs w:val="24"/>
            <w:lang w:val="en-US"/>
          </w:rPr>
          <w:t xml:space="preserve"> uniform</w:t>
        </w:r>
        <w:r>
          <w:rPr>
            <w:sz w:val="24"/>
            <w:szCs w:val="24"/>
            <w:lang w:val="en-US"/>
          </w:rPr>
          <w:t xml:space="preserve"> and</w:t>
        </w:r>
        <w:r w:rsidRPr="002F0732">
          <w:rPr>
            <w:sz w:val="24"/>
            <w:szCs w:val="24"/>
            <w:lang w:val="en-US"/>
          </w:rPr>
          <w:t xml:space="preserve"> denser structure </w:t>
        </w:r>
        <w:r>
          <w:rPr>
            <w:sz w:val="24"/>
            <w:szCs w:val="24"/>
            <w:lang w:val="en-US"/>
          </w:rPr>
          <w:t>with</w:t>
        </w:r>
        <w:r w:rsidRPr="002F0732">
          <w:rPr>
            <w:sz w:val="24"/>
            <w:szCs w:val="24"/>
            <w:lang w:val="en-US"/>
          </w:rPr>
          <w:t xml:space="preserve"> </w:t>
        </w:r>
        <w:r>
          <w:rPr>
            <w:sz w:val="24"/>
            <w:szCs w:val="24"/>
            <w:lang w:val="en-US"/>
          </w:rPr>
          <w:t>s</w:t>
        </w:r>
        <w:r w:rsidRPr="00A54930">
          <w:rPr>
            <w:sz w:val="24"/>
            <w:szCs w:val="24"/>
            <w:lang w:val="en-US"/>
          </w:rPr>
          <w:t>ufficient</w:t>
        </w:r>
        <w:r w:rsidRPr="002F0732">
          <w:rPr>
            <w:sz w:val="24"/>
            <w:szCs w:val="24"/>
            <w:lang w:val="en-US"/>
          </w:rPr>
          <w:t xml:space="preserve"> mechanical properties. </w:t>
        </w:r>
        <w:commentRangeStart w:id="110"/>
        <w:commentRangeEnd w:id="110"/>
        <w:r w:rsidRPr="002F0732">
          <w:rPr>
            <w:rStyle w:val="CommentReference"/>
            <w:sz w:val="24"/>
            <w:szCs w:val="24"/>
          </w:rPr>
          <w:commentReference w:id="110"/>
        </w:r>
        <w:r w:rsidRPr="00A54930">
          <w:rPr>
            <w:sz w:val="24"/>
            <w:szCs w:val="24"/>
            <w:lang w:val="en-US"/>
          </w:rPr>
          <w:t>For example, the elastic modulus and tensile yield stress of bones made of hydroxyapatite and collagen can reach 18,</w:t>
        </w:r>
        <w:r>
          <w:rPr>
            <w:sz w:val="24"/>
            <w:szCs w:val="24"/>
            <w:lang w:val="en-US"/>
          </w:rPr>
          <w:t>2</w:t>
        </w:r>
        <w:r w:rsidRPr="00A54930">
          <w:rPr>
            <w:sz w:val="24"/>
            <w:szCs w:val="24"/>
            <w:lang w:val="en-US"/>
          </w:rPr>
          <w:t xml:space="preserve"> ± 1,88 MPa and 71.</w:t>
        </w:r>
        <w:r>
          <w:rPr>
            <w:sz w:val="24"/>
            <w:szCs w:val="24"/>
            <w:lang w:val="en-US"/>
          </w:rPr>
          <w:t>6</w:t>
        </w:r>
        <w:r w:rsidRPr="00A54930">
          <w:rPr>
            <w:sz w:val="24"/>
            <w:szCs w:val="24"/>
            <w:lang w:val="en-US"/>
          </w:rPr>
          <w:t xml:space="preserve"> ± 10.</w:t>
        </w:r>
        <w:r>
          <w:rPr>
            <w:sz w:val="24"/>
            <w:szCs w:val="24"/>
            <w:lang w:val="en-US"/>
          </w:rPr>
          <w:t>2</w:t>
        </w:r>
        <w:r w:rsidRPr="00A54930">
          <w:rPr>
            <w:sz w:val="24"/>
            <w:szCs w:val="24"/>
            <w:lang w:val="en-US"/>
          </w:rPr>
          <w:t xml:space="preserve"> MPa respectively</w:t>
        </w:r>
      </w:ins>
      <w:ins w:id="111" w:author="Fan, Qi" w:date="2024-09-06T00:22:00Z">
        <w:r w:rsidR="002B015C">
          <w:rPr>
            <w:sz w:val="24"/>
            <w:szCs w:val="24"/>
            <w:lang w:val="en-US"/>
          </w:rPr>
          <w:t xml:space="preserve"> </w:t>
        </w:r>
        <w:r w:rsidR="002B015C" w:rsidRPr="002F0732">
          <w:rPr>
            <w:sz w:val="24"/>
            <w:szCs w:val="24"/>
            <w:lang w:val="en-US"/>
          </w:rPr>
          <w:t>[1].</w:t>
        </w:r>
      </w:ins>
      <w:del w:id="112" w:author="Fan, Qi" w:date="2024-09-06T00:20:00Z">
        <w:r w:rsidR="00060FE2" w:rsidRPr="003116A8" w:rsidDel="00A54930">
          <w:rPr>
            <w:sz w:val="24"/>
            <w:szCs w:val="24"/>
            <w:lang w:val="en-US"/>
          </w:rPr>
          <w:delText>Whether in the industrial sector or in nature, there are a variety of composite materials. Among these composite materials, the combination of organic and inorganic substances occupies a significant position</w:delText>
        </w:r>
      </w:del>
      <w:del w:id="113" w:author="Fan, Qi" w:date="2024-09-06T00:22:00Z">
        <w:r w:rsidR="00060FE2" w:rsidRPr="003116A8" w:rsidDel="002B015C">
          <w:rPr>
            <w:sz w:val="24"/>
            <w:szCs w:val="24"/>
            <w:lang w:val="en-US"/>
          </w:rPr>
          <w:delText>.</w:delText>
        </w:r>
      </w:del>
      <w:r w:rsidR="00060FE2" w:rsidRPr="003116A8">
        <w:rPr>
          <w:sz w:val="24"/>
          <w:szCs w:val="24"/>
          <w:lang w:val="en-US"/>
        </w:rPr>
        <w:t xml:space="preserve"> </w:t>
      </w:r>
      <w:ins w:id="114" w:author="Fan, Qi" w:date="2024-09-06T00:20:00Z">
        <w:r>
          <w:rPr>
            <w:sz w:val="24"/>
            <w:szCs w:val="24"/>
            <w:lang w:val="en-US"/>
          </w:rPr>
          <w:t>At the same time, a</w:t>
        </w:r>
      </w:ins>
      <w:del w:id="115" w:author="Fan, Qi" w:date="2024-09-06T00:20:00Z">
        <w:r w:rsidR="00060FE2" w:rsidRPr="003116A8" w:rsidDel="00A54930">
          <w:rPr>
            <w:sz w:val="24"/>
            <w:szCs w:val="24"/>
            <w:lang w:val="en-US"/>
          </w:rPr>
          <w:delText>A</w:delText>
        </w:r>
      </w:del>
      <w:r w:rsidR="00060FE2" w:rsidRPr="003116A8">
        <w:rPr>
          <w:sz w:val="24"/>
          <w:szCs w:val="24"/>
          <w:lang w:val="en-US"/>
        </w:rPr>
        <w:t xml:space="preserve">rtificially synthesized composite materials often require complex synthesis methods and high synthesis temperatures, along with high costs. </w:t>
      </w:r>
      <w:commentRangeStart w:id="116"/>
      <w:del w:id="117" w:author="Fan, Qi" w:date="2024-09-06T00:19:00Z">
        <w:r w:rsidR="00060FE2" w:rsidRPr="003116A8" w:rsidDel="00A54930">
          <w:rPr>
            <w:sz w:val="24"/>
            <w:szCs w:val="24"/>
            <w:lang w:val="en-US"/>
          </w:rPr>
          <w:delText>At the same time, through biomineralization organisms in nature achieve mineralized materials with more uniform</w:delText>
        </w:r>
      </w:del>
      <w:del w:id="118" w:author="Fan, Qi" w:date="2024-09-06T00:13:00Z">
        <w:r w:rsidR="00060FE2" w:rsidRPr="003116A8" w:rsidDel="00A54930">
          <w:rPr>
            <w:sz w:val="24"/>
            <w:szCs w:val="24"/>
            <w:lang w:val="en-US"/>
          </w:rPr>
          <w:delText>,</w:delText>
        </w:r>
      </w:del>
      <w:del w:id="119" w:author="Fan, Qi" w:date="2024-09-06T00:19:00Z">
        <w:r w:rsidR="00060FE2" w:rsidRPr="003116A8" w:rsidDel="00A54930">
          <w:rPr>
            <w:sz w:val="24"/>
            <w:szCs w:val="24"/>
            <w:lang w:val="en-US"/>
          </w:rPr>
          <w:delText xml:space="preserve"> denser structure </w:delText>
        </w:r>
      </w:del>
      <w:del w:id="120" w:author="Fan, Qi" w:date="2024-09-06T00:13:00Z">
        <w:r w:rsidR="00060FE2" w:rsidRPr="003116A8" w:rsidDel="00A54930">
          <w:rPr>
            <w:sz w:val="24"/>
            <w:szCs w:val="24"/>
            <w:lang w:val="en-US"/>
          </w:rPr>
          <w:delText>and</w:delText>
        </w:r>
      </w:del>
      <w:del w:id="121" w:author="Fan, Qi" w:date="2024-09-06T00:11:00Z">
        <w:r w:rsidR="00060FE2" w:rsidRPr="003116A8" w:rsidDel="003116A8">
          <w:rPr>
            <w:sz w:val="24"/>
            <w:szCs w:val="24"/>
            <w:lang w:val="en-US"/>
          </w:rPr>
          <w:delText xml:space="preserve"> better</w:delText>
        </w:r>
      </w:del>
      <w:del w:id="122" w:author="Fan, Qi" w:date="2024-09-06T00:19:00Z">
        <w:r w:rsidR="00060FE2" w:rsidRPr="003116A8" w:rsidDel="00A54930">
          <w:rPr>
            <w:sz w:val="24"/>
            <w:szCs w:val="24"/>
            <w:lang w:val="en-US"/>
          </w:rPr>
          <w:delText xml:space="preserve"> mechanical properties. </w:delText>
        </w:r>
        <w:commentRangeEnd w:id="116"/>
        <w:r w:rsidR="00BD4A55" w:rsidRPr="003116A8" w:rsidDel="00A54930">
          <w:rPr>
            <w:rStyle w:val="CommentReference"/>
            <w:sz w:val="24"/>
            <w:szCs w:val="24"/>
            <w:rPrChange w:id="123" w:author="Fan, Qi" w:date="2024-09-06T00:05:00Z">
              <w:rPr>
                <w:rStyle w:val="CommentReference"/>
              </w:rPr>
            </w:rPrChange>
          </w:rPr>
          <w:commentReference w:id="116"/>
        </w:r>
      </w:del>
      <w:r w:rsidR="00060FE2" w:rsidRPr="003116A8">
        <w:rPr>
          <w:sz w:val="24"/>
          <w:szCs w:val="24"/>
          <w:lang w:val="en-US"/>
        </w:rPr>
        <w:t>Therefore, one can look at mineralization as a tool that could be used to develop high-performance materials. It can be used as inspiration to design new processing routes that operate under mild conditions of temperature, pressure, and solvent type [</w:t>
      </w:r>
      <w:del w:id="124" w:author="Fan, Qi" w:date="2024-09-06T00:22:00Z">
        <w:r w:rsidR="00060FE2" w:rsidRPr="003116A8" w:rsidDel="002B015C">
          <w:rPr>
            <w:sz w:val="24"/>
            <w:szCs w:val="24"/>
            <w:lang w:val="en-US"/>
          </w:rPr>
          <w:delText>1</w:delText>
        </w:r>
      </w:del>
      <w:ins w:id="125" w:author="Fan, Qi" w:date="2024-09-06T00:22:00Z">
        <w:r w:rsidR="002B015C">
          <w:rPr>
            <w:sz w:val="24"/>
            <w:szCs w:val="24"/>
            <w:lang w:val="en-US"/>
          </w:rPr>
          <w:t>2</w:t>
        </w:r>
      </w:ins>
      <w:r w:rsidR="00060FE2" w:rsidRPr="003116A8">
        <w:rPr>
          <w:sz w:val="24"/>
          <w:szCs w:val="24"/>
          <w:lang w:val="en-US"/>
        </w:rPr>
        <w:t>].</w:t>
      </w:r>
    </w:p>
    <w:p w14:paraId="4D3D9515" w14:textId="3EAC4624" w:rsidR="00060FE2" w:rsidRPr="003116A8" w:rsidRDefault="00A54930">
      <w:pPr>
        <w:spacing w:line="360" w:lineRule="auto"/>
        <w:contextualSpacing/>
        <w:jc w:val="both"/>
        <w:rPr>
          <w:sz w:val="24"/>
          <w:szCs w:val="24"/>
          <w:lang w:val="en-US"/>
        </w:rPr>
        <w:pPrChange w:id="126" w:author="Fan, Qi" w:date="2024-09-06T00:05:00Z">
          <w:pPr>
            <w:contextualSpacing/>
            <w:jc w:val="both"/>
          </w:pPr>
        </w:pPrChange>
      </w:pPr>
      <w:ins w:id="127" w:author="Fan, Qi" w:date="2024-09-06T00:20:00Z">
        <w:r w:rsidRPr="002F0732">
          <w:rPr>
            <w:sz w:val="24"/>
            <w:szCs w:val="24"/>
            <w:lang w:val="en-US"/>
          </w:rPr>
          <w:t>Whether in the industrial sector or in nature, there are a variety of composite materials. Among these composite materials, the combination of organic and inorganic substances occupies a significant position</w:t>
        </w:r>
        <w:r>
          <w:rPr>
            <w:sz w:val="24"/>
            <w:szCs w:val="24"/>
            <w:lang w:val="en-US"/>
          </w:rPr>
          <w:t>.</w:t>
        </w:r>
      </w:ins>
      <w:ins w:id="128" w:author="Fan, Qi" w:date="2024-09-06T00:37:00Z">
        <w:r w:rsidR="00C97F30">
          <w:rPr>
            <w:sz w:val="24"/>
            <w:szCs w:val="24"/>
            <w:lang w:val="en-US"/>
          </w:rPr>
          <w:t xml:space="preserve"> </w:t>
        </w:r>
        <w:r w:rsidR="00C97F30" w:rsidRPr="00C97F30">
          <w:rPr>
            <w:sz w:val="24"/>
            <w:szCs w:val="24"/>
            <w:lang w:val="en-US"/>
          </w:rPr>
          <w:t>Many substances in nature, such as calcium phosphate (</w:t>
        </w:r>
        <w:r w:rsidR="00C97F30">
          <w:rPr>
            <w:sz w:val="24"/>
            <w:szCs w:val="24"/>
            <w:lang w:val="en-US"/>
          </w:rPr>
          <w:t xml:space="preserve">in </w:t>
        </w:r>
        <w:r w:rsidR="00C97F30" w:rsidRPr="00C97F30">
          <w:rPr>
            <w:sz w:val="24"/>
            <w:szCs w:val="24"/>
            <w:lang w:val="en-US"/>
          </w:rPr>
          <w:t>bone</w:t>
        </w:r>
        <w:r w:rsidR="00C97F30">
          <w:rPr>
            <w:sz w:val="24"/>
            <w:szCs w:val="24"/>
            <w:lang w:val="en-US"/>
          </w:rPr>
          <w:t>s</w:t>
        </w:r>
        <w:r w:rsidR="00C97F30" w:rsidRPr="00C97F30">
          <w:rPr>
            <w:sz w:val="24"/>
            <w:szCs w:val="24"/>
            <w:lang w:val="en-US"/>
          </w:rPr>
          <w:t>, t</w:t>
        </w:r>
        <w:r w:rsidR="00C97F30">
          <w:rPr>
            <w:sz w:val="24"/>
            <w:szCs w:val="24"/>
            <w:lang w:val="en-US"/>
          </w:rPr>
          <w:t>oo</w:t>
        </w:r>
        <w:r w:rsidR="00C97F30" w:rsidRPr="00C97F30">
          <w:rPr>
            <w:sz w:val="24"/>
            <w:szCs w:val="24"/>
            <w:lang w:val="en-US"/>
          </w:rPr>
          <w:t>th</w:t>
        </w:r>
        <w:r w:rsidR="00C97F30">
          <w:rPr>
            <w:sz w:val="24"/>
            <w:szCs w:val="24"/>
            <w:lang w:val="en-US"/>
          </w:rPr>
          <w:t>s</w:t>
        </w:r>
        <w:r w:rsidR="00C97F30" w:rsidRPr="00C97F30">
          <w:rPr>
            <w:sz w:val="24"/>
            <w:szCs w:val="24"/>
            <w:lang w:val="en-US"/>
          </w:rPr>
          <w:t>) and calcium carbonate (</w:t>
        </w:r>
        <w:r w:rsidR="00C97F30">
          <w:rPr>
            <w:sz w:val="24"/>
            <w:szCs w:val="24"/>
            <w:lang w:val="en-US"/>
          </w:rPr>
          <w:t xml:space="preserve">in </w:t>
        </w:r>
        <w:r w:rsidR="00C97F30" w:rsidRPr="00C97F30">
          <w:rPr>
            <w:sz w:val="24"/>
            <w:szCs w:val="24"/>
            <w:lang w:val="en-US"/>
          </w:rPr>
          <w:t>shell</w:t>
        </w:r>
        <w:r w:rsidR="00C97F30">
          <w:rPr>
            <w:sz w:val="24"/>
            <w:szCs w:val="24"/>
            <w:lang w:val="en-US"/>
          </w:rPr>
          <w:t>s</w:t>
        </w:r>
        <w:r w:rsidR="00C97F30" w:rsidRPr="00C97F30">
          <w:rPr>
            <w:sz w:val="24"/>
            <w:szCs w:val="24"/>
            <w:lang w:val="en-US"/>
          </w:rPr>
          <w:t xml:space="preserve">), </w:t>
        </w:r>
      </w:ins>
      <w:ins w:id="129" w:author="Fan, Qi" w:date="2024-09-06T00:38:00Z">
        <w:r w:rsidR="00C97F30">
          <w:rPr>
            <w:sz w:val="24"/>
            <w:szCs w:val="24"/>
            <w:lang w:val="en-US"/>
          </w:rPr>
          <w:t>exists</w:t>
        </w:r>
      </w:ins>
      <w:ins w:id="130" w:author="Fan, Qi" w:date="2024-09-06T00:37:00Z">
        <w:r w:rsidR="00C97F30" w:rsidRPr="00C97F30">
          <w:rPr>
            <w:sz w:val="24"/>
            <w:szCs w:val="24"/>
            <w:lang w:val="en-US"/>
          </w:rPr>
          <w:t xml:space="preserve"> </w:t>
        </w:r>
      </w:ins>
      <w:ins w:id="131" w:author="Fan, Qi" w:date="2024-09-06T00:38:00Z">
        <w:r w:rsidR="00C97F30">
          <w:rPr>
            <w:sz w:val="24"/>
            <w:szCs w:val="24"/>
            <w:lang w:val="en-US"/>
          </w:rPr>
          <w:t>not only in crystal phase, but also in</w:t>
        </w:r>
      </w:ins>
      <w:ins w:id="132" w:author="Fan, Qi" w:date="2024-09-06T00:37:00Z">
        <w:r w:rsidR="00C97F30" w:rsidRPr="00C97F30">
          <w:rPr>
            <w:sz w:val="24"/>
            <w:szCs w:val="24"/>
            <w:lang w:val="en-US"/>
          </w:rPr>
          <w:t xml:space="preserve"> amorphous structure. The most important point is that this amorphous structure can provide highly isotropic mechanical properties different from the crystalline phase as a precursor of crystall</w:t>
        </w:r>
      </w:ins>
      <w:ins w:id="133" w:author="Fan, Qi" w:date="2024-09-06T00:39:00Z">
        <w:r w:rsidR="00C97F30">
          <w:rPr>
            <w:sz w:val="24"/>
            <w:szCs w:val="24"/>
            <w:lang w:val="en-US"/>
          </w:rPr>
          <w:t>s</w:t>
        </w:r>
      </w:ins>
      <w:ins w:id="134" w:author="Fan, Qi" w:date="2024-09-06T00:37:00Z">
        <w:r w:rsidR="00C97F30" w:rsidRPr="00C97F30">
          <w:rPr>
            <w:sz w:val="24"/>
            <w:szCs w:val="24"/>
            <w:lang w:val="en-US"/>
          </w:rPr>
          <w:t>.</w:t>
        </w:r>
      </w:ins>
      <w:ins w:id="135" w:author="Fan, Qi" w:date="2024-09-06T00:21:00Z">
        <w:r>
          <w:rPr>
            <w:sz w:val="24"/>
            <w:szCs w:val="24"/>
            <w:lang w:val="en-US"/>
          </w:rPr>
          <w:t xml:space="preserve"> </w:t>
        </w:r>
      </w:ins>
      <w:r w:rsidR="00060FE2" w:rsidRPr="003116A8">
        <w:rPr>
          <w:sz w:val="24"/>
          <w:szCs w:val="24"/>
          <w:lang w:val="en-US"/>
        </w:rPr>
        <w:t xml:space="preserve">In this thesis, inspired by biomineralization, we are trying to mineralize </w:t>
      </w:r>
      <w:r w:rsidR="00060FE2" w:rsidRPr="003116A8">
        <w:rPr>
          <w:i/>
          <w:iCs/>
          <w:sz w:val="24"/>
          <w:szCs w:val="24"/>
          <w:lang w:val="en-US"/>
        </w:rPr>
        <w:t>Aspergillus niger</w:t>
      </w:r>
      <w:r w:rsidR="00060FE2" w:rsidRPr="003116A8">
        <w:rPr>
          <w:sz w:val="24"/>
          <w:szCs w:val="24"/>
          <w:lang w:val="en-US"/>
        </w:rPr>
        <w:t xml:space="preserve"> mycelium and cellulose nanocrystals which were used as matrix materials with one or two minerals, namely amorphous calcium phosphate and amorphous calcium carbonate. </w:t>
      </w:r>
    </w:p>
    <w:p w14:paraId="4E8D2556" w14:textId="2FA63E36" w:rsidR="00060FE2" w:rsidRPr="003116A8" w:rsidRDefault="00060FE2">
      <w:pPr>
        <w:spacing w:line="360" w:lineRule="auto"/>
        <w:contextualSpacing/>
        <w:jc w:val="both"/>
        <w:rPr>
          <w:sz w:val="24"/>
          <w:szCs w:val="24"/>
          <w:lang w:val="en-US"/>
        </w:rPr>
        <w:pPrChange w:id="136" w:author="Fan, Qi" w:date="2024-09-06T00:05:00Z">
          <w:pPr>
            <w:contextualSpacing/>
            <w:jc w:val="both"/>
          </w:pPr>
        </w:pPrChange>
      </w:pPr>
      <w:commentRangeStart w:id="137"/>
      <w:r w:rsidRPr="003116A8">
        <w:rPr>
          <w:i/>
          <w:iCs/>
          <w:sz w:val="24"/>
          <w:szCs w:val="24"/>
          <w:lang w:val="en-US"/>
        </w:rPr>
        <w:t>A. niger</w:t>
      </w:r>
      <w:r w:rsidRPr="003116A8">
        <w:rPr>
          <w:sz w:val="24"/>
          <w:szCs w:val="24"/>
          <w:lang w:val="en-US"/>
        </w:rPr>
        <w:t xml:space="preserve"> mycelium is a complex material due to its diverse composition</w:t>
      </w:r>
      <w:del w:id="138" w:author="Fan, Qi" w:date="2024-09-06T00:10:00Z">
        <w:r w:rsidRPr="003116A8" w:rsidDel="003116A8">
          <w:rPr>
            <w:sz w:val="24"/>
            <w:szCs w:val="24"/>
            <w:lang w:val="en-US"/>
          </w:rPr>
          <w:delText xml:space="preserve">. </w:delText>
        </w:r>
      </w:del>
      <w:ins w:id="139" w:author="Fan, Qi" w:date="2024-09-06T00:10:00Z">
        <w:r w:rsidR="003116A8" w:rsidRPr="003116A8">
          <w:rPr>
            <w:sz w:val="24"/>
            <w:szCs w:val="24"/>
            <w:lang w:val="en-US"/>
          </w:rPr>
          <w:t xml:space="preserve">. It is often used in industry because it can </w:t>
        </w:r>
        <w:r w:rsidR="003116A8">
          <w:rPr>
            <w:sz w:val="24"/>
            <w:szCs w:val="24"/>
            <w:lang w:val="en-US"/>
          </w:rPr>
          <w:t xml:space="preserve">efficiently </w:t>
        </w:r>
        <w:r w:rsidR="003116A8" w:rsidRPr="003116A8">
          <w:rPr>
            <w:sz w:val="24"/>
            <w:szCs w:val="24"/>
            <w:lang w:val="en-US"/>
          </w:rPr>
          <w:t>produce citric acid through the TCA cycle</w:t>
        </w:r>
      </w:ins>
      <w:del w:id="140" w:author="Fan, Qi" w:date="2024-09-06T00:10:00Z">
        <w:r w:rsidRPr="003116A8" w:rsidDel="003116A8">
          <w:rPr>
            <w:sz w:val="24"/>
            <w:szCs w:val="24"/>
            <w:lang w:val="en-US"/>
          </w:rPr>
          <w:delText>Its biggest application is the production of citric acid and animal feed</w:delText>
        </w:r>
      </w:del>
      <w:r w:rsidRPr="003116A8">
        <w:rPr>
          <w:sz w:val="24"/>
          <w:szCs w:val="24"/>
          <w:lang w:val="en-US"/>
        </w:rPr>
        <w:t>.</w:t>
      </w:r>
      <w:ins w:id="141" w:author="Fan, Qi" w:date="2024-09-06T00:30:00Z">
        <w:r w:rsidR="002B015C">
          <w:rPr>
            <w:sz w:val="24"/>
            <w:szCs w:val="24"/>
            <w:lang w:val="en-US"/>
          </w:rPr>
          <w:t xml:space="preserve"> </w:t>
        </w:r>
      </w:ins>
      <w:del w:id="142" w:author="Fan, Qi" w:date="2024-09-06T00:30:00Z">
        <w:r w:rsidRPr="003116A8" w:rsidDel="002B015C">
          <w:rPr>
            <w:sz w:val="24"/>
            <w:szCs w:val="24"/>
            <w:lang w:val="en-US"/>
          </w:rPr>
          <w:delText xml:space="preserve"> </w:delText>
        </w:r>
        <w:commentRangeEnd w:id="137"/>
        <w:r w:rsidR="00BD4A55" w:rsidRPr="003116A8" w:rsidDel="002B015C">
          <w:rPr>
            <w:rStyle w:val="CommentReference"/>
            <w:sz w:val="24"/>
            <w:szCs w:val="24"/>
            <w:rPrChange w:id="143" w:author="Fan, Qi" w:date="2024-09-06T00:05:00Z">
              <w:rPr>
                <w:rStyle w:val="CommentReference"/>
              </w:rPr>
            </w:rPrChange>
          </w:rPr>
          <w:commentReference w:id="137"/>
        </w:r>
        <w:r w:rsidRPr="003116A8" w:rsidDel="002B015C">
          <w:rPr>
            <w:sz w:val="24"/>
            <w:szCs w:val="24"/>
            <w:lang w:val="en-US"/>
          </w:rPr>
          <w:delText xml:space="preserve">We are pioneering the use of this material as a matrix material for mineralization matrix for inorganic substances. </w:delText>
        </w:r>
      </w:del>
      <w:r w:rsidRPr="003116A8">
        <w:rPr>
          <w:sz w:val="24"/>
          <w:szCs w:val="24"/>
          <w:lang w:val="en-US"/>
        </w:rPr>
        <w:t xml:space="preserve">Further, we will also study the complex matrix material of </w:t>
      </w:r>
      <w:r w:rsidRPr="003116A8">
        <w:rPr>
          <w:i/>
          <w:iCs/>
          <w:sz w:val="24"/>
          <w:szCs w:val="24"/>
          <w:lang w:val="en-US"/>
        </w:rPr>
        <w:t>A. niger</w:t>
      </w:r>
      <w:r w:rsidRPr="003116A8">
        <w:rPr>
          <w:sz w:val="24"/>
          <w:szCs w:val="24"/>
          <w:lang w:val="en-US"/>
        </w:rPr>
        <w:t xml:space="preserve"> mycelium</w:t>
      </w:r>
      <w:ins w:id="144" w:author="Fan, Qi" w:date="2024-09-06T00:24:00Z">
        <w:r w:rsidR="002B015C">
          <w:rPr>
            <w:sz w:val="24"/>
            <w:szCs w:val="24"/>
            <w:lang w:val="en-US"/>
          </w:rPr>
          <w:t xml:space="preserve"> because of its interesting structure</w:t>
        </w:r>
      </w:ins>
      <w:r w:rsidRPr="003116A8">
        <w:rPr>
          <w:sz w:val="24"/>
          <w:szCs w:val="24"/>
          <w:lang w:val="en-US"/>
        </w:rPr>
        <w:t xml:space="preserve">. </w:t>
      </w:r>
      <w:del w:id="145" w:author="Fan, Qi" w:date="2024-09-06T00:27:00Z">
        <w:r w:rsidRPr="003116A8" w:rsidDel="002B015C">
          <w:rPr>
            <w:sz w:val="24"/>
            <w:szCs w:val="24"/>
            <w:lang w:val="en-US"/>
          </w:rPr>
          <w:delText xml:space="preserve">For the mineralization, to achieve various degrees of mineralization on materials with biopolymer substrates under mild experimental conditions, we chose two synthesis methods. </w:delText>
        </w:r>
        <w:commentRangeStart w:id="146"/>
        <w:r w:rsidRPr="003116A8" w:rsidDel="002B015C">
          <w:rPr>
            <w:sz w:val="24"/>
            <w:szCs w:val="24"/>
            <w:lang w:val="en-US"/>
          </w:rPr>
          <w:delText>The first method is in-situ synthesis</w:delText>
        </w:r>
      </w:del>
      <w:del w:id="147" w:author="Fan, Qi" w:date="2024-09-06T00:26:00Z">
        <w:r w:rsidRPr="003116A8" w:rsidDel="002B015C">
          <w:rPr>
            <w:sz w:val="24"/>
            <w:szCs w:val="24"/>
            <w:lang w:val="en-US"/>
          </w:rPr>
          <w:delText xml:space="preserve">, which mimics the process within living organisms, similar to how cells transport ions and molecules required for mineralization to the site where mineralization occurs. </w:delText>
        </w:r>
        <w:commentRangeEnd w:id="146"/>
        <w:r w:rsidR="00BD4A55" w:rsidRPr="003116A8" w:rsidDel="002B015C">
          <w:rPr>
            <w:rStyle w:val="CommentReference"/>
            <w:sz w:val="24"/>
            <w:szCs w:val="24"/>
            <w:rPrChange w:id="148" w:author="Fan, Qi" w:date="2024-09-06T00:05:00Z">
              <w:rPr>
                <w:rStyle w:val="CommentReference"/>
              </w:rPr>
            </w:rPrChange>
          </w:rPr>
          <w:commentReference w:id="146"/>
        </w:r>
        <w:commentRangeStart w:id="149"/>
        <w:r w:rsidRPr="003116A8" w:rsidDel="002B015C">
          <w:rPr>
            <w:sz w:val="24"/>
            <w:szCs w:val="24"/>
            <w:lang w:val="en-US"/>
          </w:rPr>
          <w:delText xml:space="preserve">In this method, </w:delText>
        </w:r>
      </w:del>
      <w:del w:id="150" w:author="Fan, Qi" w:date="2024-09-06T00:27:00Z">
        <w:r w:rsidRPr="003116A8" w:rsidDel="002B015C">
          <w:rPr>
            <w:sz w:val="24"/>
            <w:szCs w:val="24"/>
            <w:lang w:val="en-US"/>
          </w:rPr>
          <w:delText xml:space="preserve">two solutions are incorporated into the biopolymer substrate to </w:delText>
        </w:r>
      </w:del>
      <w:del w:id="151" w:author="Fan, Qi" w:date="2024-09-06T00:26:00Z">
        <w:r w:rsidRPr="003116A8" w:rsidDel="002B015C">
          <w:rPr>
            <w:sz w:val="24"/>
            <w:szCs w:val="24"/>
            <w:lang w:val="en-US"/>
          </w:rPr>
          <w:delText>create supersaturated</w:delText>
        </w:r>
      </w:del>
      <w:del w:id="152" w:author="Fan, Qi" w:date="2024-09-06T00:27:00Z">
        <w:r w:rsidRPr="003116A8" w:rsidDel="002B015C">
          <w:rPr>
            <w:sz w:val="24"/>
            <w:szCs w:val="24"/>
            <w:lang w:val="en-US"/>
          </w:rPr>
          <w:delText xml:space="preserve"> minerals</w:delText>
        </w:r>
      </w:del>
      <w:del w:id="153" w:author="Fan, Qi" w:date="2024-09-06T00:26:00Z">
        <w:r w:rsidRPr="003116A8" w:rsidDel="002B015C">
          <w:rPr>
            <w:sz w:val="24"/>
            <w:szCs w:val="24"/>
            <w:lang w:val="en-US"/>
          </w:rPr>
          <w:delText xml:space="preserve"> </w:delText>
        </w:r>
        <w:commentRangeEnd w:id="149"/>
        <w:r w:rsidR="00BD4A55" w:rsidRPr="003116A8" w:rsidDel="002B015C">
          <w:rPr>
            <w:rStyle w:val="CommentReference"/>
            <w:sz w:val="24"/>
            <w:szCs w:val="24"/>
            <w:rPrChange w:id="154" w:author="Fan, Qi" w:date="2024-09-06T00:05:00Z">
              <w:rPr>
                <w:rStyle w:val="CommentReference"/>
              </w:rPr>
            </w:rPrChange>
          </w:rPr>
          <w:commentReference w:id="149"/>
        </w:r>
        <w:r w:rsidRPr="003116A8" w:rsidDel="002B015C">
          <w:rPr>
            <w:sz w:val="24"/>
            <w:szCs w:val="24"/>
            <w:lang w:val="en-US"/>
          </w:rPr>
          <w:delText>that precipitate and complete the mineralization.</w:delText>
        </w:r>
      </w:del>
      <w:del w:id="155" w:author="Fan, Qi" w:date="2024-09-06T00:27:00Z">
        <w:r w:rsidRPr="003116A8" w:rsidDel="002B015C">
          <w:rPr>
            <w:sz w:val="24"/>
            <w:szCs w:val="24"/>
            <w:lang w:val="en-US"/>
          </w:rPr>
          <w:delText xml:space="preserve"> Th</w:delText>
        </w:r>
        <w:commentRangeStart w:id="156"/>
        <w:r w:rsidRPr="003116A8" w:rsidDel="002B015C">
          <w:rPr>
            <w:sz w:val="24"/>
            <w:szCs w:val="24"/>
            <w:lang w:val="en-US"/>
          </w:rPr>
          <w:delText>e second method is precursor synthesis, which imitates the direct transport of pre-synthesized minerals to the site where they are needed, similar to how cells deliver synthesized minerals. In this approach, we incorporate pre-synthesized minerals into the biopolymer substrate.</w:delText>
        </w:r>
        <w:commentRangeEnd w:id="156"/>
        <w:r w:rsidR="00BD4A55" w:rsidRPr="003116A8" w:rsidDel="002B015C">
          <w:rPr>
            <w:rStyle w:val="CommentReference"/>
            <w:sz w:val="24"/>
            <w:szCs w:val="24"/>
            <w:rPrChange w:id="157" w:author="Fan, Qi" w:date="2024-09-06T00:05:00Z">
              <w:rPr>
                <w:rStyle w:val="CommentReference"/>
              </w:rPr>
            </w:rPrChange>
          </w:rPr>
          <w:commentReference w:id="156"/>
        </w:r>
      </w:del>
    </w:p>
    <w:p w14:paraId="17DE44DD" w14:textId="77777777" w:rsidR="00060FE2" w:rsidRPr="003116A8" w:rsidRDefault="00060FE2">
      <w:pPr>
        <w:spacing w:line="360" w:lineRule="auto"/>
        <w:contextualSpacing/>
        <w:jc w:val="both"/>
        <w:rPr>
          <w:sz w:val="24"/>
          <w:szCs w:val="24"/>
          <w:lang w:val="en-US"/>
        </w:rPr>
        <w:pPrChange w:id="158" w:author="Fan, Qi" w:date="2024-09-06T00:05:00Z">
          <w:pPr>
            <w:contextualSpacing/>
            <w:jc w:val="both"/>
          </w:pPr>
        </w:pPrChange>
      </w:pPr>
    </w:p>
    <w:p w14:paraId="30D85E5B" w14:textId="7FFAB28B" w:rsidR="000037B4" w:rsidRPr="003116A8" w:rsidDel="002B015C" w:rsidRDefault="00060FE2">
      <w:pPr>
        <w:spacing w:line="360" w:lineRule="auto"/>
        <w:contextualSpacing/>
        <w:jc w:val="both"/>
        <w:rPr>
          <w:del w:id="159" w:author="Fan, Qi" w:date="2024-09-06T00:22:00Z"/>
          <w:sz w:val="24"/>
          <w:szCs w:val="24"/>
          <w:lang w:val="en-US"/>
        </w:rPr>
        <w:pPrChange w:id="160" w:author="Fan, Qi" w:date="2024-09-06T00:05:00Z">
          <w:pPr>
            <w:contextualSpacing/>
            <w:jc w:val="both"/>
          </w:pPr>
        </w:pPrChange>
      </w:pPr>
      <w:r w:rsidRPr="003116A8">
        <w:rPr>
          <w:sz w:val="24"/>
          <w:szCs w:val="24"/>
          <w:lang w:val="en-US"/>
        </w:rPr>
        <w:t xml:space="preserve">Keywords: composite materials, biomineralization, </w:t>
      </w:r>
      <w:r w:rsidRPr="003116A8">
        <w:rPr>
          <w:i/>
          <w:iCs/>
          <w:sz w:val="24"/>
          <w:szCs w:val="24"/>
          <w:lang w:val="en-US"/>
        </w:rPr>
        <w:t>Aspergillus niger</w:t>
      </w:r>
      <w:r w:rsidRPr="003116A8">
        <w:rPr>
          <w:sz w:val="24"/>
          <w:szCs w:val="24"/>
          <w:lang w:val="en-US"/>
        </w:rPr>
        <w:t>, cellulose nanocrystals, amorphous calcium phosphate, amorphous calcium carbonate</w:t>
      </w:r>
    </w:p>
    <w:p w14:paraId="4FA06838" w14:textId="495E0B97" w:rsidR="00D86EB0" w:rsidRPr="003116A8" w:rsidDel="002B015C" w:rsidRDefault="00D86EB0">
      <w:pPr>
        <w:spacing w:line="360" w:lineRule="auto"/>
        <w:contextualSpacing/>
        <w:jc w:val="both"/>
        <w:rPr>
          <w:del w:id="161" w:author="Fan, Qi" w:date="2024-09-06T00:22:00Z"/>
          <w:sz w:val="24"/>
          <w:szCs w:val="24"/>
          <w:lang w:val="en-US"/>
        </w:rPr>
        <w:pPrChange w:id="162" w:author="Fan, Qi" w:date="2024-09-06T00:05:00Z">
          <w:pPr>
            <w:contextualSpacing/>
            <w:jc w:val="both"/>
          </w:pPr>
        </w:pPrChange>
      </w:pPr>
    </w:p>
    <w:p w14:paraId="1FBA6898" w14:textId="0E313F9E" w:rsidR="00370B0B" w:rsidRPr="00FC557A" w:rsidRDefault="00D86EB0">
      <w:pPr>
        <w:spacing w:line="360" w:lineRule="auto"/>
        <w:contextualSpacing/>
        <w:jc w:val="both"/>
        <w:rPr>
          <w:sz w:val="24"/>
          <w:szCs w:val="24"/>
          <w:lang w:val="en-US"/>
        </w:rPr>
        <w:pPrChange w:id="163" w:author="Fan, Qi" w:date="2024-09-06T00:22:00Z">
          <w:pPr/>
        </w:pPrChange>
      </w:pPr>
      <w:r>
        <w:rPr>
          <w:sz w:val="24"/>
          <w:szCs w:val="24"/>
          <w:lang w:val="en-US"/>
        </w:rPr>
        <w:br w:type="page"/>
      </w:r>
    </w:p>
    <w:p w14:paraId="384B78E0" w14:textId="3ECB7AEC" w:rsidR="00957F8A" w:rsidRPr="00DE6B88" w:rsidRDefault="00C94A68" w:rsidP="00386C79">
      <w:pPr>
        <w:pStyle w:val="Heading1"/>
        <w:numPr>
          <w:ilvl w:val="0"/>
          <w:numId w:val="2"/>
        </w:numPr>
        <w:spacing w:line="480" w:lineRule="auto"/>
        <w:ind w:left="426" w:hanging="426"/>
        <w:contextualSpacing/>
        <w:jc w:val="left"/>
        <w:rPr>
          <w:b/>
          <w:bCs/>
          <w:lang w:val="en-US"/>
        </w:rPr>
      </w:pPr>
      <w:bookmarkStart w:id="164" w:name="_Toc176208987"/>
      <w:bookmarkStart w:id="165" w:name="_Toc176464899"/>
      <w:bookmarkEnd w:id="164"/>
      <w:r w:rsidRPr="00DE6B88">
        <w:rPr>
          <w:b/>
          <w:bCs/>
          <w:lang w:val="en-US"/>
        </w:rPr>
        <w:lastRenderedPageBreak/>
        <w:t>Theoretical Background</w:t>
      </w:r>
      <w:bookmarkEnd w:id="165"/>
    </w:p>
    <w:p w14:paraId="7F0EF2F5" w14:textId="6576970D" w:rsidR="00B937BE" w:rsidRPr="00386C79" w:rsidRDefault="007116BC" w:rsidP="00386C79">
      <w:pPr>
        <w:pStyle w:val="Heading2"/>
        <w:spacing w:line="480" w:lineRule="auto"/>
        <w:contextualSpacing/>
        <w:jc w:val="both"/>
        <w:rPr>
          <w:b/>
          <w:bCs/>
          <w:color w:val="auto"/>
          <w:sz w:val="32"/>
          <w:szCs w:val="32"/>
          <w:lang w:val="en-US"/>
        </w:rPr>
      </w:pPr>
      <w:bookmarkStart w:id="166" w:name="_Toc176464900"/>
      <w:r>
        <w:rPr>
          <w:b/>
          <w:bCs/>
          <w:color w:val="auto"/>
          <w:sz w:val="32"/>
          <w:szCs w:val="32"/>
          <w:lang w:val="en-US"/>
        </w:rPr>
        <w:t xml:space="preserve">2.1 </w:t>
      </w:r>
      <w:r w:rsidR="00B937BE" w:rsidRPr="00386C79">
        <w:rPr>
          <w:b/>
          <w:bCs/>
          <w:color w:val="auto"/>
          <w:sz w:val="32"/>
          <w:szCs w:val="32"/>
          <w:lang w:val="en-US"/>
        </w:rPr>
        <w:t>Biomineralization</w:t>
      </w:r>
      <w:bookmarkEnd w:id="166"/>
    </w:p>
    <w:p w14:paraId="3D967335" w14:textId="2E25846D" w:rsidR="00B53580" w:rsidRDefault="00B53580" w:rsidP="002F40B8">
      <w:pPr>
        <w:spacing w:line="360" w:lineRule="auto"/>
        <w:contextualSpacing/>
        <w:jc w:val="both"/>
        <w:rPr>
          <w:sz w:val="24"/>
          <w:szCs w:val="24"/>
          <w:lang w:val="en-US"/>
        </w:rPr>
      </w:pPr>
      <w:r w:rsidRPr="00FC557A">
        <w:rPr>
          <w:sz w:val="24"/>
          <w:szCs w:val="24"/>
          <w:lang w:val="en-US"/>
        </w:rPr>
        <w:t>The definition of biomineralization was given as early as 1989</w:t>
      </w:r>
      <w:r w:rsidR="001701DE">
        <w:rPr>
          <w:sz w:val="24"/>
          <w:szCs w:val="24"/>
          <w:lang w:val="en-US"/>
        </w:rPr>
        <w:t>:</w:t>
      </w:r>
      <w:r w:rsidRPr="00FC557A">
        <w:rPr>
          <w:sz w:val="24"/>
          <w:szCs w:val="24"/>
          <w:lang w:val="en-US"/>
        </w:rPr>
        <w:t xml:space="preserve"> </w:t>
      </w:r>
      <w:r w:rsidR="001701DE">
        <w:rPr>
          <w:sz w:val="24"/>
          <w:szCs w:val="24"/>
          <w:lang w:val="en-US"/>
        </w:rPr>
        <w:t>biomineralization</w:t>
      </w:r>
      <w:r w:rsidRPr="00FC557A">
        <w:rPr>
          <w:sz w:val="24"/>
          <w:szCs w:val="24"/>
          <w:lang w:val="en-US"/>
        </w:rPr>
        <w:t xml:space="preserve"> describes the process of mineralization in biological settings, where an organic matrix or soluble biomolecules, along with biologically induced local environments, assist in the crystallization of minerals and regulate their shape and nucleation sites [</w:t>
      </w:r>
      <w:del w:id="167" w:author="Fan, Qi" w:date="2024-09-06T00:40:00Z">
        <w:r w:rsidRPr="00FC557A" w:rsidDel="00C97F30">
          <w:rPr>
            <w:sz w:val="24"/>
            <w:szCs w:val="24"/>
            <w:lang w:val="en-US"/>
          </w:rPr>
          <w:delText>6</w:delText>
        </w:r>
      </w:del>
      <w:ins w:id="168" w:author="Fan, Qi" w:date="2024-09-06T00:40:00Z">
        <w:r w:rsidR="00C97F30">
          <w:rPr>
            <w:sz w:val="24"/>
            <w:szCs w:val="24"/>
            <w:lang w:val="en-US"/>
          </w:rPr>
          <w:t>3</w:t>
        </w:r>
      </w:ins>
      <w:r w:rsidRPr="00FC557A">
        <w:rPr>
          <w:sz w:val="24"/>
          <w:szCs w:val="24"/>
          <w:lang w:val="en-US"/>
        </w:rPr>
        <w:t>]. Essentially, biomineralization involves organic substances such as small molecules, peptides, proteins, and nucleic acids, which control the formation of inorganic minerals. This process enables living organisms to interact with internal mineral ions, forming mineralized tissues that contribute to biological support, protection, and metabolic regulation [</w:t>
      </w:r>
      <w:del w:id="169" w:author="Fan, Qi" w:date="2024-09-06T00:41:00Z">
        <w:r w:rsidRPr="00FC557A" w:rsidDel="00C97F30">
          <w:rPr>
            <w:sz w:val="24"/>
            <w:szCs w:val="24"/>
            <w:lang w:val="en-US"/>
          </w:rPr>
          <w:delText>7</w:delText>
        </w:r>
      </w:del>
      <w:ins w:id="170" w:author="Fan, Qi" w:date="2024-09-06T00:41:00Z">
        <w:r w:rsidR="00C97F30">
          <w:rPr>
            <w:sz w:val="24"/>
            <w:szCs w:val="24"/>
            <w:lang w:val="en-US"/>
          </w:rPr>
          <w:t>4</w:t>
        </w:r>
      </w:ins>
      <w:r w:rsidRPr="00FC557A">
        <w:rPr>
          <w:sz w:val="24"/>
          <w:szCs w:val="24"/>
          <w:lang w:val="en-US"/>
        </w:rPr>
        <w:t xml:space="preserve">]. </w:t>
      </w:r>
    </w:p>
    <w:p w14:paraId="6A14DE06" w14:textId="230E9CE7" w:rsidR="00B53580" w:rsidRPr="00FC557A" w:rsidRDefault="00E86288" w:rsidP="002F40B8">
      <w:pPr>
        <w:spacing w:line="360" w:lineRule="auto"/>
        <w:contextualSpacing/>
        <w:jc w:val="both"/>
        <w:rPr>
          <w:sz w:val="24"/>
          <w:szCs w:val="24"/>
          <w:lang w:val="en-US"/>
        </w:rPr>
      </w:pPr>
      <w:r w:rsidRPr="00E8233B">
        <w:rPr>
          <w:sz w:val="24"/>
          <w:szCs w:val="24"/>
          <w:lang w:val="en-US"/>
        </w:rPr>
        <w:t>The process of biomineralization is achieved through two main mechanisms: bio</w:t>
      </w:r>
      <w:r>
        <w:rPr>
          <w:sz w:val="24"/>
          <w:szCs w:val="24"/>
          <w:lang w:val="en-US"/>
        </w:rPr>
        <w:t xml:space="preserve">logical </w:t>
      </w:r>
      <w:r w:rsidRPr="00E8233B">
        <w:rPr>
          <w:sz w:val="24"/>
          <w:szCs w:val="24"/>
          <w:lang w:val="en-US"/>
        </w:rPr>
        <w:t>induc</w:t>
      </w:r>
      <w:r>
        <w:rPr>
          <w:sz w:val="24"/>
          <w:szCs w:val="24"/>
          <w:lang w:val="en-US"/>
        </w:rPr>
        <w:t>tion</w:t>
      </w:r>
      <w:r w:rsidRPr="00E8233B">
        <w:rPr>
          <w:sz w:val="24"/>
          <w:szCs w:val="24"/>
          <w:lang w:val="en-US"/>
        </w:rPr>
        <w:t xml:space="preserve"> and bio</w:t>
      </w:r>
      <w:r>
        <w:rPr>
          <w:sz w:val="24"/>
          <w:szCs w:val="24"/>
          <w:lang w:val="en-US"/>
        </w:rPr>
        <w:t xml:space="preserve">logical </w:t>
      </w:r>
      <w:r w:rsidR="005D2992" w:rsidRPr="00E8233B">
        <w:rPr>
          <w:sz w:val="24"/>
          <w:szCs w:val="24"/>
          <w:lang w:val="en-US"/>
        </w:rPr>
        <w:t>control</w:t>
      </w:r>
      <w:r w:rsidRPr="00E8233B">
        <w:rPr>
          <w:sz w:val="24"/>
          <w:szCs w:val="24"/>
          <w:lang w:val="en-US"/>
        </w:rPr>
        <w:t>. Bio</w:t>
      </w:r>
      <w:r>
        <w:rPr>
          <w:sz w:val="24"/>
          <w:szCs w:val="24"/>
          <w:lang w:val="en-US"/>
        </w:rPr>
        <w:t>-</w:t>
      </w:r>
      <w:r w:rsidRPr="00E8233B">
        <w:rPr>
          <w:sz w:val="24"/>
          <w:szCs w:val="24"/>
          <w:lang w:val="en-US"/>
        </w:rPr>
        <w:t xml:space="preserve">induced mineralization refers to the process by which organisms promote the formation of minerals by changing the chemical conditions of their local environment. This process is usually achieved through chemical reactions in the extracellular environment. </w:t>
      </w:r>
      <w:r w:rsidRPr="00E86288">
        <w:rPr>
          <w:sz w:val="24"/>
          <w:szCs w:val="24"/>
          <w:lang w:val="en-US"/>
        </w:rPr>
        <w:t xml:space="preserve">For example, physiological activities such as metabolism and respiration cause changes in the physical and chemical environment around cells. This type of mineralization is not controlled by specific tissues, cells, or biological factors, thus forming minerals with different crystal orientations and </w:t>
      </w:r>
      <w:r w:rsidR="005D2992">
        <w:rPr>
          <w:sz w:val="24"/>
          <w:szCs w:val="24"/>
          <w:lang w:val="en-US"/>
        </w:rPr>
        <w:t xml:space="preserve">a </w:t>
      </w:r>
      <w:r w:rsidRPr="00E86288">
        <w:rPr>
          <w:sz w:val="24"/>
          <w:szCs w:val="24"/>
          <w:lang w:val="en-US"/>
        </w:rPr>
        <w:t>lack of unique morphology.</w:t>
      </w:r>
      <w:r>
        <w:rPr>
          <w:sz w:val="24"/>
          <w:szCs w:val="24"/>
          <w:lang w:val="en-US"/>
        </w:rPr>
        <w:t xml:space="preserve"> </w:t>
      </w:r>
      <w:r w:rsidRPr="00E8233B">
        <w:rPr>
          <w:sz w:val="24"/>
          <w:szCs w:val="24"/>
          <w:lang w:val="en-US"/>
        </w:rPr>
        <w:t>On the other hand, bio</w:t>
      </w:r>
      <w:r>
        <w:rPr>
          <w:sz w:val="24"/>
          <w:szCs w:val="24"/>
          <w:lang w:val="en-US"/>
        </w:rPr>
        <w:t>-</w:t>
      </w:r>
      <w:r w:rsidRPr="00E8233B">
        <w:rPr>
          <w:sz w:val="24"/>
          <w:szCs w:val="24"/>
          <w:lang w:val="en-US"/>
        </w:rPr>
        <w:t xml:space="preserve">controlled mineralization involves more complex mechanisms, in which organisms precisely regulate the morphology, structure and distribution of minerals </w:t>
      </w:r>
      <w:r w:rsidR="005D2992">
        <w:rPr>
          <w:sz w:val="24"/>
          <w:szCs w:val="24"/>
          <w:lang w:val="en-US"/>
        </w:rPr>
        <w:t>t</w:t>
      </w:r>
      <w:r w:rsidR="001701DE" w:rsidRPr="00E8233B">
        <w:rPr>
          <w:sz w:val="24"/>
          <w:szCs w:val="24"/>
          <w:lang w:val="en-US"/>
        </w:rPr>
        <w:t>hrough</w:t>
      </w:r>
      <w:r w:rsidRPr="00E8233B">
        <w:rPr>
          <w:sz w:val="24"/>
          <w:szCs w:val="24"/>
          <w:lang w:val="en-US"/>
        </w:rPr>
        <w:t xml:space="preserve"> a series of highly controlled biochemical reactions.</w:t>
      </w:r>
      <w:r>
        <w:rPr>
          <w:sz w:val="24"/>
          <w:szCs w:val="24"/>
          <w:lang w:val="en-US"/>
        </w:rPr>
        <w:t xml:space="preserve">  </w:t>
      </w:r>
      <w:r w:rsidRPr="00E86288">
        <w:rPr>
          <w:sz w:val="24"/>
          <w:szCs w:val="24"/>
          <w:lang w:val="en-US"/>
        </w:rPr>
        <w:t xml:space="preserve">The resulting biominerals </w:t>
      </w:r>
      <w:r w:rsidR="004A5864">
        <w:rPr>
          <w:sz w:val="24"/>
          <w:szCs w:val="24"/>
          <w:lang w:val="en-US"/>
        </w:rPr>
        <w:t>contain</w:t>
      </w:r>
      <w:r w:rsidRPr="00E86288">
        <w:rPr>
          <w:sz w:val="24"/>
          <w:szCs w:val="24"/>
          <w:lang w:val="en-US"/>
        </w:rPr>
        <w:t xml:space="preserve"> organic matter, with consistent crystal shape and arrangement and uniform </w:t>
      </w:r>
      <w:r>
        <w:rPr>
          <w:sz w:val="24"/>
          <w:szCs w:val="24"/>
          <w:lang w:val="en-US"/>
        </w:rPr>
        <w:t>dimension</w:t>
      </w:r>
      <w:r w:rsidRPr="00E86288">
        <w:rPr>
          <w:sz w:val="24"/>
          <w:szCs w:val="24"/>
          <w:lang w:val="en-US"/>
        </w:rPr>
        <w:t xml:space="preserve"> </w:t>
      </w:r>
      <w:r w:rsidRPr="00FC557A">
        <w:rPr>
          <w:sz w:val="24"/>
          <w:szCs w:val="24"/>
          <w:lang w:val="en-US"/>
        </w:rPr>
        <w:t>[</w:t>
      </w:r>
      <w:del w:id="171" w:author="Fan, Qi" w:date="2024-09-06T00:41:00Z">
        <w:r w:rsidDel="00C97F30">
          <w:rPr>
            <w:sz w:val="24"/>
            <w:szCs w:val="24"/>
            <w:lang w:val="en-US"/>
          </w:rPr>
          <w:delText>9</w:delText>
        </w:r>
      </w:del>
      <w:ins w:id="172" w:author="Fan, Qi" w:date="2024-09-06T00:41:00Z">
        <w:r w:rsidR="00C97F30">
          <w:rPr>
            <w:sz w:val="24"/>
            <w:szCs w:val="24"/>
            <w:lang w:val="en-US"/>
          </w:rPr>
          <w:t>5</w:t>
        </w:r>
      </w:ins>
      <w:r w:rsidRPr="00FC557A">
        <w:rPr>
          <w:sz w:val="24"/>
          <w:szCs w:val="24"/>
          <w:lang w:val="en-US"/>
        </w:rPr>
        <w:t>].</w:t>
      </w:r>
      <w:commentRangeStart w:id="173"/>
      <w:commentRangeStart w:id="174"/>
    </w:p>
    <w:p w14:paraId="0A7F082A" w14:textId="5117A7B1" w:rsidR="00C3005A" w:rsidRDefault="002D09B9" w:rsidP="002F40B8">
      <w:pPr>
        <w:spacing w:line="360" w:lineRule="auto"/>
        <w:contextualSpacing/>
        <w:jc w:val="both"/>
        <w:rPr>
          <w:sz w:val="24"/>
          <w:szCs w:val="24"/>
          <w:lang w:val="en-US"/>
        </w:rPr>
      </w:pPr>
      <w:r w:rsidRPr="002D09B9">
        <w:rPr>
          <w:sz w:val="24"/>
          <w:szCs w:val="24"/>
          <w:lang w:val="en-US"/>
        </w:rPr>
        <w:t xml:space="preserve">A biomaterial is a material that is </w:t>
      </w:r>
      <w:r>
        <w:rPr>
          <w:sz w:val="24"/>
          <w:szCs w:val="24"/>
          <w:lang w:val="en-US"/>
        </w:rPr>
        <w:t>engineered</w:t>
      </w:r>
      <w:r w:rsidRPr="002D09B9">
        <w:rPr>
          <w:sz w:val="24"/>
          <w:szCs w:val="24"/>
          <w:lang w:val="en-US"/>
        </w:rPr>
        <w:t xml:space="preserve"> to interact with a biological system to achieve a medical purpose, which can be either therapeutic (treating, enhancing, repairing or replacing tissue function in the body) or diagnostic.</w:t>
      </w:r>
      <w:r>
        <w:rPr>
          <w:sz w:val="24"/>
          <w:szCs w:val="24"/>
          <w:lang w:val="en-US"/>
        </w:rPr>
        <w:t xml:space="preserve"> </w:t>
      </w:r>
      <w:r w:rsidRPr="002D09B9">
        <w:rPr>
          <w:sz w:val="24"/>
          <w:szCs w:val="24"/>
          <w:lang w:val="en-US"/>
        </w:rPr>
        <w:t>Biomineralization, in turn, fundamentally involves biological processes and factors in the development of biomaterials</w:t>
      </w:r>
      <w:r>
        <w:rPr>
          <w:sz w:val="24"/>
          <w:szCs w:val="24"/>
          <w:lang w:val="en-US"/>
        </w:rPr>
        <w:t xml:space="preserve"> </w:t>
      </w:r>
      <w:ins w:id="175" w:author="Fan, Qi" w:date="2024-09-06T00:42:00Z">
        <w:r w:rsidR="00C97F30" w:rsidRPr="002F0732">
          <w:rPr>
            <w:sz w:val="24"/>
            <w:szCs w:val="24"/>
            <w:lang w:val="en-US"/>
          </w:rPr>
          <w:t>[</w:t>
        </w:r>
        <w:r w:rsidR="00C97F30">
          <w:rPr>
            <w:sz w:val="24"/>
            <w:szCs w:val="24"/>
            <w:lang w:val="en-US"/>
          </w:rPr>
          <w:t>6,</w:t>
        </w:r>
      </w:ins>
      <w:del w:id="176" w:author="Fan, Qi" w:date="2024-09-06T00:42:00Z">
        <w:r w:rsidR="005D2992" w:rsidRPr="005D2992" w:rsidDel="00C97F30">
          <w:rPr>
            <w:sz w:val="24"/>
            <w:szCs w:val="24"/>
            <w:lang w:val="en-US"/>
          </w:rPr>
          <w:delText>[</w:delText>
        </w:r>
      </w:del>
      <w:del w:id="177" w:author="Fan, Qi" w:date="2024-09-06T00:41:00Z">
        <w:r w:rsidR="005D2992" w:rsidRPr="005D2992" w:rsidDel="00C97F30">
          <w:rPr>
            <w:sz w:val="24"/>
            <w:szCs w:val="24"/>
            <w:lang w:val="en-US"/>
          </w:rPr>
          <w:delText>2</w:delText>
        </w:r>
      </w:del>
      <w:ins w:id="178" w:author="Fan, Qi" w:date="2024-09-06T00:42:00Z">
        <w:r w:rsidR="00C97F30">
          <w:rPr>
            <w:sz w:val="24"/>
            <w:szCs w:val="24"/>
            <w:lang w:val="en-US"/>
          </w:rPr>
          <w:t>7</w:t>
        </w:r>
      </w:ins>
      <w:r w:rsidR="005D2992" w:rsidRPr="005D2992">
        <w:rPr>
          <w:sz w:val="24"/>
          <w:szCs w:val="24"/>
          <w:lang w:val="en-US"/>
        </w:rPr>
        <w:t>]. This natural phenomenon allows organic compounds and inorganic minerals to combine to form structural biomaterials that can withstand a variety of multidimensional stress conditions well [</w:t>
      </w:r>
      <w:del w:id="179" w:author="Fan, Qi" w:date="2024-09-06T00:41:00Z">
        <w:r w:rsidR="005D2992" w:rsidRPr="005D2992" w:rsidDel="00C97F30">
          <w:rPr>
            <w:sz w:val="24"/>
            <w:szCs w:val="24"/>
            <w:lang w:val="en-US"/>
          </w:rPr>
          <w:delText>3</w:delText>
        </w:r>
      </w:del>
      <w:ins w:id="180" w:author="Fan, Qi" w:date="2024-09-06T00:42:00Z">
        <w:r w:rsidR="00C97F30">
          <w:rPr>
            <w:sz w:val="24"/>
            <w:szCs w:val="24"/>
            <w:lang w:val="en-US"/>
          </w:rPr>
          <w:t>8</w:t>
        </w:r>
      </w:ins>
      <w:r w:rsidR="005D2992" w:rsidRPr="005D2992">
        <w:rPr>
          <w:sz w:val="24"/>
          <w:szCs w:val="24"/>
          <w:lang w:val="en-US"/>
        </w:rPr>
        <w:t xml:space="preserve">]. Therefore, because of the role of biomineralization a variety of biomaterials with highly complex structures and functions exist in nature. These materials </w:t>
      </w:r>
      <w:r w:rsidR="005D2992">
        <w:rPr>
          <w:sz w:val="24"/>
          <w:szCs w:val="24"/>
          <w:lang w:val="en-US"/>
        </w:rPr>
        <w:t>exhibit remarkable</w:t>
      </w:r>
      <w:r w:rsidR="005D2992" w:rsidRPr="005D2992">
        <w:rPr>
          <w:sz w:val="24"/>
          <w:szCs w:val="24"/>
          <w:lang w:val="en-US"/>
        </w:rPr>
        <w:t xml:space="preserve"> performance at the microscopic cell or molecular level, as well as at the macroscopic organ </w:t>
      </w:r>
      <w:r w:rsidR="005D2992" w:rsidRPr="005D2992">
        <w:rPr>
          <w:sz w:val="24"/>
          <w:szCs w:val="24"/>
          <w:lang w:val="en-US"/>
        </w:rPr>
        <w:lastRenderedPageBreak/>
        <w:t>and biological levels Mollusk shells, fish scales, arthropod exoskeletons, mammalian bones, and sponge spicules are examples of such natural composites that exhibit such a remarkably rich and isotropic combination of mechanical properties and functions [</w:t>
      </w:r>
      <w:del w:id="181" w:author="Fan, Qi" w:date="2024-09-06T00:41:00Z">
        <w:r w:rsidR="005D2992" w:rsidRPr="005D2992" w:rsidDel="00C97F30">
          <w:rPr>
            <w:sz w:val="24"/>
            <w:szCs w:val="24"/>
            <w:lang w:val="en-US"/>
          </w:rPr>
          <w:delText>4</w:delText>
        </w:r>
      </w:del>
      <w:ins w:id="182" w:author="Fan, Qi" w:date="2024-09-06T00:42:00Z">
        <w:r w:rsidR="00C97F30">
          <w:rPr>
            <w:sz w:val="24"/>
            <w:szCs w:val="24"/>
            <w:lang w:val="en-US"/>
          </w:rPr>
          <w:t>9,</w:t>
        </w:r>
      </w:ins>
      <w:del w:id="183" w:author="Fan, Qi" w:date="2024-09-06T00:42:00Z">
        <w:r w:rsidR="005D2992" w:rsidRPr="005D2992" w:rsidDel="00C97F30">
          <w:rPr>
            <w:sz w:val="24"/>
            <w:szCs w:val="24"/>
            <w:lang w:val="en-US"/>
          </w:rPr>
          <w:delText>][</w:delText>
        </w:r>
      </w:del>
      <w:del w:id="184" w:author="Fan, Qi" w:date="2024-09-06T00:41:00Z">
        <w:r w:rsidR="005D2992" w:rsidRPr="005D2992" w:rsidDel="00C97F30">
          <w:rPr>
            <w:sz w:val="24"/>
            <w:szCs w:val="24"/>
            <w:lang w:val="en-US"/>
          </w:rPr>
          <w:delText>5</w:delText>
        </w:r>
      </w:del>
      <w:ins w:id="185" w:author="Fan, Qi" w:date="2024-09-06T00:42:00Z">
        <w:r w:rsidR="00C97F30">
          <w:rPr>
            <w:sz w:val="24"/>
            <w:szCs w:val="24"/>
            <w:lang w:val="en-US"/>
          </w:rPr>
          <w:t>10</w:t>
        </w:r>
      </w:ins>
      <w:r w:rsidR="005D2992" w:rsidRPr="005D2992">
        <w:rPr>
          <w:sz w:val="24"/>
          <w:szCs w:val="24"/>
          <w:lang w:val="en-US"/>
        </w:rPr>
        <w:t>]. As a teacher of mankind, nature has provided us with another new way to create composite materials: to develop biomineralized materials suitable for us by learning and imitating biomineralization.</w:t>
      </w:r>
      <w:commentRangeEnd w:id="173"/>
      <w:r w:rsidR="004A5864">
        <w:rPr>
          <w:rStyle w:val="CommentReference"/>
        </w:rPr>
        <w:commentReference w:id="173"/>
      </w:r>
      <w:commentRangeEnd w:id="174"/>
      <w:r>
        <w:rPr>
          <w:rStyle w:val="CommentReference"/>
        </w:rPr>
        <w:commentReference w:id="174"/>
      </w:r>
    </w:p>
    <w:p w14:paraId="34CBBD15" w14:textId="77777777" w:rsidR="005D2992" w:rsidRDefault="005D2992" w:rsidP="002F40B8">
      <w:pPr>
        <w:spacing w:line="360" w:lineRule="auto"/>
        <w:contextualSpacing/>
        <w:jc w:val="both"/>
        <w:rPr>
          <w:lang w:val="en-US"/>
        </w:rPr>
      </w:pPr>
    </w:p>
    <w:p w14:paraId="0D21EF1A" w14:textId="091C20D1" w:rsidR="00C3005A" w:rsidRPr="00FC557A" w:rsidRDefault="005D2992" w:rsidP="00386C79">
      <w:pPr>
        <w:spacing w:line="360" w:lineRule="auto"/>
        <w:contextualSpacing/>
        <w:jc w:val="both"/>
        <w:rPr>
          <w:lang w:val="en-US"/>
        </w:rPr>
      </w:pPr>
      <w:r w:rsidRPr="005D2992">
        <w:rPr>
          <w:sz w:val="24"/>
          <w:szCs w:val="24"/>
          <w:lang w:val="en-US"/>
        </w:rPr>
        <w:t>Biomineralization has important applications in many fields. For example, in medicine, the principles of biomineralization are used to develop biocompatible materials that can be used for bone and tooth repairs. In industry, biomineralization is used for environmental remediation, such as the use of mineralizing microorganisms to treat heavy metal pollution. In addition, by mimicking the biomineralization process in nature, scientists are also able to develop new functional materials with excellent mechanical properties and biocompatibility.</w:t>
      </w:r>
    </w:p>
    <w:p w14:paraId="25E83F8B" w14:textId="6E1DD543" w:rsidR="00C94A68" w:rsidRPr="00EA26A8" w:rsidRDefault="007116BC" w:rsidP="00EA26A8">
      <w:pPr>
        <w:pStyle w:val="Heading2"/>
        <w:spacing w:line="480" w:lineRule="auto"/>
        <w:contextualSpacing/>
        <w:jc w:val="both"/>
        <w:rPr>
          <w:b/>
          <w:bCs/>
          <w:color w:val="auto"/>
          <w:sz w:val="32"/>
          <w:szCs w:val="32"/>
          <w:lang w:val="en-US"/>
        </w:rPr>
      </w:pPr>
      <w:bookmarkStart w:id="186" w:name="_Toc176464901"/>
      <w:r>
        <w:rPr>
          <w:b/>
          <w:bCs/>
          <w:color w:val="auto"/>
          <w:sz w:val="32"/>
          <w:szCs w:val="32"/>
          <w:lang w:val="en-US"/>
        </w:rPr>
        <w:t xml:space="preserve">2.2 </w:t>
      </w:r>
      <w:r w:rsidR="001B0780" w:rsidRPr="00EA26A8">
        <w:rPr>
          <w:b/>
          <w:bCs/>
          <w:color w:val="auto"/>
          <w:sz w:val="32"/>
          <w:szCs w:val="32"/>
          <w:lang w:val="en-US"/>
        </w:rPr>
        <w:t>Bio-c</w:t>
      </w:r>
      <w:r w:rsidR="00C94A68" w:rsidRPr="00EA26A8">
        <w:rPr>
          <w:b/>
          <w:bCs/>
          <w:color w:val="auto"/>
          <w:sz w:val="32"/>
          <w:szCs w:val="32"/>
          <w:lang w:val="en-US"/>
        </w:rPr>
        <w:t xml:space="preserve">omposite </w:t>
      </w:r>
      <w:r w:rsidR="00671CD2" w:rsidRPr="00EA26A8">
        <w:rPr>
          <w:b/>
          <w:bCs/>
          <w:color w:val="auto"/>
          <w:sz w:val="32"/>
          <w:szCs w:val="32"/>
          <w:lang w:val="en-US"/>
        </w:rPr>
        <w:t>M</w:t>
      </w:r>
      <w:r w:rsidR="00C94A68" w:rsidRPr="00EA26A8">
        <w:rPr>
          <w:b/>
          <w:bCs/>
          <w:color w:val="auto"/>
          <w:sz w:val="32"/>
          <w:szCs w:val="32"/>
          <w:lang w:val="en-US"/>
        </w:rPr>
        <w:t>aterial</w:t>
      </w:r>
      <w:bookmarkEnd w:id="186"/>
    </w:p>
    <w:p w14:paraId="54C86084" w14:textId="32A298D7" w:rsidR="005D2992" w:rsidRPr="001B0780" w:rsidRDefault="005D2992" w:rsidP="00EA26A8">
      <w:pPr>
        <w:spacing w:line="360" w:lineRule="auto"/>
        <w:contextualSpacing/>
        <w:jc w:val="both"/>
        <w:rPr>
          <w:sz w:val="24"/>
          <w:szCs w:val="24"/>
          <w:lang w:val="en-US"/>
        </w:rPr>
      </w:pPr>
      <w:r>
        <w:rPr>
          <w:sz w:val="24"/>
          <w:szCs w:val="24"/>
          <w:lang w:val="en-US"/>
        </w:rPr>
        <w:t>Nowadays c</w:t>
      </w:r>
      <w:r w:rsidR="00381BFC" w:rsidRPr="001B0780">
        <w:rPr>
          <w:sz w:val="24"/>
          <w:szCs w:val="24"/>
          <w:lang w:val="en-US"/>
        </w:rPr>
        <w:t xml:space="preserve">ountless composite materials </w:t>
      </w:r>
      <w:r>
        <w:rPr>
          <w:sz w:val="24"/>
          <w:szCs w:val="24"/>
          <w:lang w:val="en-US"/>
        </w:rPr>
        <w:t xml:space="preserve">are used </w:t>
      </w:r>
      <w:r w:rsidR="00381BFC" w:rsidRPr="001B0780">
        <w:rPr>
          <w:sz w:val="24"/>
          <w:szCs w:val="24"/>
          <w:lang w:val="en-US"/>
        </w:rPr>
        <w:t xml:space="preserve">in human society. </w:t>
      </w:r>
      <w:r w:rsidRPr="005D2992">
        <w:rPr>
          <w:sz w:val="24"/>
          <w:szCs w:val="24"/>
          <w:lang w:val="en-US"/>
        </w:rPr>
        <w:t>These materials can be classified into ceramic-based, metal-based and polymer-based composite materials according to the matrix [</w:t>
      </w:r>
      <w:del w:id="187" w:author="Fan, Qi" w:date="2024-09-06T00:43:00Z">
        <w:r w:rsidRPr="005D2992" w:rsidDel="00C97F30">
          <w:rPr>
            <w:sz w:val="24"/>
            <w:szCs w:val="24"/>
            <w:lang w:val="en-US"/>
          </w:rPr>
          <w:delText>25</w:delText>
        </w:r>
      </w:del>
      <w:ins w:id="188" w:author="Fan, Qi" w:date="2024-09-06T00:43:00Z">
        <w:r w:rsidR="00C97F30">
          <w:rPr>
            <w:sz w:val="24"/>
            <w:szCs w:val="24"/>
            <w:lang w:val="en-US"/>
          </w:rPr>
          <w:t>11</w:t>
        </w:r>
      </w:ins>
      <w:r w:rsidRPr="005D2992">
        <w:rPr>
          <w:sz w:val="24"/>
          <w:szCs w:val="24"/>
          <w:lang w:val="en-US"/>
        </w:rPr>
        <w:t>]. Most composite materials have many disadvantages such as complex production processes, high synthesis temperatures, high costs, and non-degradability [</w:t>
      </w:r>
      <w:del w:id="189" w:author="Fan, Qi" w:date="2024-09-06T00:43:00Z">
        <w:r w:rsidRPr="005D2992" w:rsidDel="00C97F30">
          <w:rPr>
            <w:sz w:val="24"/>
            <w:szCs w:val="24"/>
            <w:lang w:val="en-US"/>
          </w:rPr>
          <w:delText>26</w:delText>
        </w:r>
      </w:del>
      <w:ins w:id="190" w:author="Fan, Qi" w:date="2024-09-06T00:43:00Z">
        <w:r w:rsidR="00C97F30">
          <w:rPr>
            <w:sz w:val="24"/>
            <w:szCs w:val="24"/>
            <w:lang w:val="en-US"/>
          </w:rPr>
          <w:t>12</w:t>
        </w:r>
      </w:ins>
      <w:r w:rsidRPr="005D2992">
        <w:rPr>
          <w:sz w:val="24"/>
          <w:szCs w:val="24"/>
          <w:lang w:val="en-US"/>
        </w:rPr>
        <w:t>]. To meet the needs of modern social development and the concept of sustainable development, biopolymer composite materials combined with inorganic materials in polymer-based composite materials are becoming increasingly important [</w:t>
      </w:r>
      <w:del w:id="191" w:author="Fan, Qi" w:date="2024-09-06T00:43:00Z">
        <w:r w:rsidRPr="005D2992" w:rsidDel="00C97F30">
          <w:rPr>
            <w:sz w:val="24"/>
            <w:szCs w:val="24"/>
            <w:lang w:val="en-US"/>
          </w:rPr>
          <w:delText>27</w:delText>
        </w:r>
      </w:del>
      <w:ins w:id="192" w:author="Fan, Qi" w:date="2024-09-06T00:43:00Z">
        <w:r w:rsidR="00C97F30">
          <w:rPr>
            <w:sz w:val="24"/>
            <w:szCs w:val="24"/>
            <w:lang w:val="en-US"/>
          </w:rPr>
          <w:t>13</w:t>
        </w:r>
      </w:ins>
      <w:r w:rsidRPr="005D2992">
        <w:rPr>
          <w:sz w:val="24"/>
          <w:szCs w:val="24"/>
          <w:lang w:val="en-US"/>
        </w:rPr>
        <w:t>].</w:t>
      </w:r>
    </w:p>
    <w:p w14:paraId="23ADD476" w14:textId="150DEEE2" w:rsidR="005D2992" w:rsidRDefault="005D2992" w:rsidP="00EA26A8">
      <w:pPr>
        <w:spacing w:line="360" w:lineRule="auto"/>
        <w:contextualSpacing/>
        <w:jc w:val="both"/>
        <w:rPr>
          <w:sz w:val="24"/>
          <w:szCs w:val="24"/>
          <w:lang w:val="en-US"/>
        </w:rPr>
      </w:pPr>
      <w:r w:rsidRPr="005D2992">
        <w:rPr>
          <w:sz w:val="24"/>
          <w:szCs w:val="24"/>
          <w:lang w:val="en-US"/>
        </w:rPr>
        <w:t xml:space="preserve">Biomineralization has greatly promoted the development of bio-composites and inspired us to learn this new idea to develop new materials. In this </w:t>
      </w:r>
      <w:r w:rsidR="007A3872">
        <w:rPr>
          <w:sz w:val="24"/>
          <w:szCs w:val="24"/>
          <w:lang w:val="en-US"/>
        </w:rPr>
        <w:t>thesis</w:t>
      </w:r>
      <w:r w:rsidRPr="005D2992">
        <w:rPr>
          <w:sz w:val="24"/>
          <w:szCs w:val="24"/>
          <w:lang w:val="en-US"/>
        </w:rPr>
        <w:t xml:space="preserve">, we developed new bio-composites by mineralizing amorphous calcium phosphate (ACP) and amorphous calcium carbonate (ACC) onto </w:t>
      </w:r>
      <w:commentRangeStart w:id="193"/>
      <w:r w:rsidRPr="004A5864">
        <w:rPr>
          <w:i/>
          <w:sz w:val="24"/>
          <w:szCs w:val="24"/>
          <w:lang w:val="en-US"/>
        </w:rPr>
        <w:t>Aspergillus niger</w:t>
      </w:r>
      <w:r w:rsidRPr="005D2992">
        <w:rPr>
          <w:sz w:val="24"/>
          <w:szCs w:val="24"/>
          <w:lang w:val="en-US"/>
        </w:rPr>
        <w:t xml:space="preserve"> </w:t>
      </w:r>
      <w:commentRangeEnd w:id="193"/>
      <w:r w:rsidR="004A5864">
        <w:rPr>
          <w:rStyle w:val="CommentReference"/>
        </w:rPr>
        <w:commentReference w:id="193"/>
      </w:r>
      <w:r w:rsidRPr="005D2992">
        <w:rPr>
          <w:sz w:val="24"/>
          <w:szCs w:val="24"/>
          <w:lang w:val="en-US"/>
        </w:rPr>
        <w:t xml:space="preserve">mycelium and cellulose </w:t>
      </w:r>
      <w:r>
        <w:rPr>
          <w:sz w:val="24"/>
          <w:szCs w:val="24"/>
          <w:lang w:val="en-US"/>
        </w:rPr>
        <w:t xml:space="preserve">nanocrystal </w:t>
      </w:r>
      <w:r w:rsidRPr="005D2992">
        <w:rPr>
          <w:sz w:val="24"/>
          <w:szCs w:val="24"/>
          <w:lang w:val="en-US"/>
        </w:rPr>
        <w:t xml:space="preserve">matrices. We learned </w:t>
      </w:r>
      <w:r>
        <w:rPr>
          <w:sz w:val="24"/>
          <w:szCs w:val="24"/>
          <w:lang w:val="en-US"/>
        </w:rPr>
        <w:t xml:space="preserve">from </w:t>
      </w:r>
      <w:r w:rsidRPr="005D2992">
        <w:rPr>
          <w:sz w:val="24"/>
          <w:szCs w:val="24"/>
          <w:lang w:val="en-US"/>
        </w:rPr>
        <w:t xml:space="preserve">biomineralization to synthesize and process </w:t>
      </w:r>
      <w:r w:rsidR="007A3872">
        <w:rPr>
          <w:sz w:val="24"/>
          <w:szCs w:val="24"/>
          <w:lang w:val="en-US"/>
        </w:rPr>
        <w:t>these two</w:t>
      </w:r>
      <w:r w:rsidRPr="005D2992">
        <w:rPr>
          <w:sz w:val="24"/>
          <w:szCs w:val="24"/>
          <w:lang w:val="en-US"/>
        </w:rPr>
        <w:t xml:space="preserve"> minerals at room temperature and mild chemical environments [</w:t>
      </w:r>
      <w:del w:id="194" w:author="Fan, Qi" w:date="2024-09-06T00:43:00Z">
        <w:r w:rsidRPr="005D2992" w:rsidDel="00C97F30">
          <w:rPr>
            <w:sz w:val="24"/>
            <w:szCs w:val="24"/>
            <w:lang w:val="en-US"/>
          </w:rPr>
          <w:delText>28</w:delText>
        </w:r>
      </w:del>
      <w:ins w:id="195" w:author="Fan, Qi" w:date="2024-09-06T00:43:00Z">
        <w:r w:rsidR="00C97F30">
          <w:rPr>
            <w:sz w:val="24"/>
            <w:szCs w:val="24"/>
            <w:lang w:val="en-US"/>
          </w:rPr>
          <w:t>14</w:t>
        </w:r>
      </w:ins>
      <w:r w:rsidRPr="005D2992">
        <w:rPr>
          <w:sz w:val="24"/>
          <w:szCs w:val="24"/>
          <w:lang w:val="en-US"/>
        </w:rPr>
        <w:t>][</w:t>
      </w:r>
      <w:del w:id="196" w:author="Fan, Qi" w:date="2024-09-06T00:43:00Z">
        <w:r w:rsidRPr="005D2992" w:rsidDel="00C97F30">
          <w:rPr>
            <w:sz w:val="24"/>
            <w:szCs w:val="24"/>
            <w:lang w:val="en-US"/>
          </w:rPr>
          <w:delText>29</w:delText>
        </w:r>
      </w:del>
      <w:ins w:id="197" w:author="Fan, Qi" w:date="2024-09-06T00:43:00Z">
        <w:r w:rsidR="00C97F30">
          <w:rPr>
            <w:sz w:val="24"/>
            <w:szCs w:val="24"/>
            <w:lang w:val="en-US"/>
          </w:rPr>
          <w:t>15</w:t>
        </w:r>
      </w:ins>
      <w:r w:rsidRPr="005D2992">
        <w:rPr>
          <w:sz w:val="24"/>
          <w:szCs w:val="24"/>
          <w:lang w:val="en-US"/>
        </w:rPr>
        <w:t>]</w:t>
      </w:r>
      <w:r w:rsidR="004A5864">
        <w:rPr>
          <w:sz w:val="24"/>
          <w:szCs w:val="24"/>
          <w:lang w:val="en-US"/>
        </w:rPr>
        <w:t xml:space="preserve"> in aqueous suspension</w:t>
      </w:r>
      <w:commentRangeStart w:id="198"/>
      <w:r w:rsidRPr="005D2992">
        <w:rPr>
          <w:sz w:val="24"/>
          <w:szCs w:val="24"/>
          <w:lang w:val="en-US"/>
        </w:rPr>
        <w:t>.</w:t>
      </w:r>
      <w:commentRangeEnd w:id="198"/>
      <w:r w:rsidR="004A5864">
        <w:rPr>
          <w:rStyle w:val="CommentReference"/>
        </w:rPr>
        <w:commentReference w:id="198"/>
      </w:r>
    </w:p>
    <w:p w14:paraId="72118E4B" w14:textId="546B145B" w:rsidR="003E1567" w:rsidRPr="001B0780" w:rsidRDefault="00EA26A8" w:rsidP="00EA26A8">
      <w:pPr>
        <w:spacing w:line="360" w:lineRule="auto"/>
        <w:contextualSpacing/>
        <w:jc w:val="both"/>
        <w:rPr>
          <w:sz w:val="24"/>
          <w:szCs w:val="24"/>
          <w:lang w:val="en-US"/>
        </w:rPr>
      </w:pPr>
      <w:r w:rsidRPr="00386C79">
        <w:rPr>
          <w:i/>
          <w:iCs/>
          <w:sz w:val="24"/>
          <w:szCs w:val="24"/>
          <w:lang w:val="en-US"/>
        </w:rPr>
        <w:t>A. niger</w:t>
      </w:r>
      <w:r w:rsidRPr="00EA26A8">
        <w:rPr>
          <w:sz w:val="24"/>
          <w:szCs w:val="24"/>
          <w:lang w:val="en-US"/>
        </w:rPr>
        <w:t xml:space="preserve"> is a filamentous fungus. The mycelium composed of its hyphae extracted from industrial waste is a complex bio-based material with certain mechanical properties and flexibility after drying</w:t>
      </w:r>
      <w:r w:rsidR="00386C79">
        <w:rPr>
          <w:sz w:val="24"/>
          <w:szCs w:val="24"/>
          <w:lang w:val="en-US"/>
        </w:rPr>
        <w:t xml:space="preserve"> </w:t>
      </w:r>
      <w:r w:rsidR="00386C79" w:rsidRPr="001B0780">
        <w:rPr>
          <w:sz w:val="24"/>
          <w:szCs w:val="24"/>
          <w:lang w:val="en-US"/>
        </w:rPr>
        <w:t>[</w:t>
      </w:r>
      <w:del w:id="199" w:author="Fan, Qi" w:date="2024-09-06T00:43:00Z">
        <w:r w:rsidR="00386C79" w:rsidRPr="001B0780" w:rsidDel="00C97F30">
          <w:rPr>
            <w:sz w:val="24"/>
            <w:szCs w:val="24"/>
            <w:lang w:val="en-US"/>
          </w:rPr>
          <w:delText>30</w:delText>
        </w:r>
      </w:del>
      <w:ins w:id="200" w:author="Fan, Qi" w:date="2024-09-06T00:43:00Z">
        <w:r w:rsidR="00C97F30">
          <w:rPr>
            <w:sz w:val="24"/>
            <w:szCs w:val="24"/>
            <w:lang w:val="en-US"/>
          </w:rPr>
          <w:t>16</w:t>
        </w:r>
      </w:ins>
      <w:r w:rsidR="00386C79" w:rsidRPr="001B0780">
        <w:rPr>
          <w:sz w:val="24"/>
          <w:szCs w:val="24"/>
          <w:lang w:val="en-US"/>
        </w:rPr>
        <w:t>]</w:t>
      </w:r>
      <w:r w:rsidRPr="00EA26A8">
        <w:rPr>
          <w:sz w:val="24"/>
          <w:szCs w:val="24"/>
          <w:lang w:val="en-US"/>
        </w:rPr>
        <w:t>.</w:t>
      </w:r>
      <w:r>
        <w:rPr>
          <w:sz w:val="24"/>
          <w:szCs w:val="24"/>
          <w:lang w:val="en-US"/>
        </w:rPr>
        <w:t xml:space="preserve"> </w:t>
      </w:r>
      <w:r w:rsidRPr="00EA26A8">
        <w:rPr>
          <w:sz w:val="24"/>
          <w:szCs w:val="24"/>
          <w:lang w:val="en-US"/>
        </w:rPr>
        <w:t>Cellulose nanocrystals (CNC)</w:t>
      </w:r>
      <w:r>
        <w:rPr>
          <w:sz w:val="24"/>
          <w:szCs w:val="24"/>
          <w:lang w:val="en-US"/>
        </w:rPr>
        <w:t xml:space="preserve"> </w:t>
      </w:r>
      <w:r w:rsidRPr="00EA26A8">
        <w:rPr>
          <w:sz w:val="24"/>
          <w:szCs w:val="24"/>
          <w:lang w:val="en-US"/>
        </w:rPr>
        <w:t>are highly crystalline, rod-like nanoparticles.</w:t>
      </w:r>
      <w:r>
        <w:rPr>
          <w:sz w:val="24"/>
          <w:szCs w:val="24"/>
          <w:lang w:val="en-US"/>
        </w:rPr>
        <w:t xml:space="preserve"> </w:t>
      </w:r>
      <w:r w:rsidRPr="00EA26A8">
        <w:rPr>
          <w:sz w:val="24"/>
          <w:szCs w:val="24"/>
          <w:lang w:val="en-US"/>
        </w:rPr>
        <w:t xml:space="preserve">They are usually covered by negatively charged groups </w:t>
      </w:r>
      <w:r>
        <w:rPr>
          <w:sz w:val="24"/>
          <w:szCs w:val="24"/>
          <w:lang w:val="en-US"/>
        </w:rPr>
        <w:t>and</w:t>
      </w:r>
      <w:r w:rsidRPr="00EA26A8">
        <w:rPr>
          <w:sz w:val="24"/>
          <w:szCs w:val="24"/>
          <w:lang w:val="en-US"/>
        </w:rPr>
        <w:t xml:space="preserve"> colloidally stable in water</w:t>
      </w:r>
      <w:r w:rsidR="00386C79">
        <w:rPr>
          <w:sz w:val="24"/>
          <w:szCs w:val="24"/>
          <w:lang w:val="en-US"/>
        </w:rPr>
        <w:t xml:space="preserve"> </w:t>
      </w:r>
      <w:r w:rsidR="00386C79" w:rsidRPr="001B0780">
        <w:rPr>
          <w:sz w:val="24"/>
          <w:szCs w:val="24"/>
          <w:lang w:val="en-US"/>
        </w:rPr>
        <w:t>[</w:t>
      </w:r>
      <w:del w:id="201" w:author="Fan, Qi" w:date="2024-09-06T00:43:00Z">
        <w:r w:rsidR="00386C79" w:rsidRPr="001B0780" w:rsidDel="00C97F30">
          <w:rPr>
            <w:sz w:val="24"/>
            <w:szCs w:val="24"/>
            <w:lang w:val="en-US"/>
          </w:rPr>
          <w:delText>31][32</w:delText>
        </w:r>
      </w:del>
      <w:ins w:id="202" w:author="Fan, Qi" w:date="2024-09-06T00:43:00Z">
        <w:r w:rsidR="00C97F30">
          <w:rPr>
            <w:sz w:val="24"/>
            <w:szCs w:val="24"/>
            <w:lang w:val="en-US"/>
          </w:rPr>
          <w:t>17,18</w:t>
        </w:r>
      </w:ins>
      <w:r w:rsidR="00386C79" w:rsidRPr="001B0780">
        <w:rPr>
          <w:sz w:val="24"/>
          <w:szCs w:val="24"/>
          <w:lang w:val="en-US"/>
        </w:rPr>
        <w:t>]</w:t>
      </w:r>
      <w:r w:rsidRPr="00EA26A8">
        <w:rPr>
          <w:sz w:val="24"/>
          <w:szCs w:val="24"/>
          <w:lang w:val="en-US"/>
        </w:rPr>
        <w:t>.</w:t>
      </w:r>
      <w:r>
        <w:rPr>
          <w:sz w:val="24"/>
          <w:szCs w:val="24"/>
          <w:lang w:val="en-US"/>
        </w:rPr>
        <w:t xml:space="preserve"> </w:t>
      </w:r>
      <w:r w:rsidR="00386C79">
        <w:rPr>
          <w:sz w:val="24"/>
          <w:szCs w:val="24"/>
          <w:lang w:val="en-US"/>
        </w:rPr>
        <w:t>T</w:t>
      </w:r>
      <w:r w:rsidR="003E1567" w:rsidRPr="001B0780">
        <w:rPr>
          <w:sz w:val="24"/>
          <w:szCs w:val="24"/>
          <w:lang w:val="en-US"/>
        </w:rPr>
        <w:t xml:space="preserve">he use of </w:t>
      </w:r>
      <w:commentRangeStart w:id="203"/>
      <w:r w:rsidR="003E1567" w:rsidRPr="007A3872">
        <w:rPr>
          <w:i/>
          <w:iCs/>
          <w:sz w:val="24"/>
          <w:szCs w:val="24"/>
          <w:lang w:val="en-US"/>
        </w:rPr>
        <w:t>A</w:t>
      </w:r>
      <w:r w:rsidR="007A3872" w:rsidRPr="007A3872">
        <w:rPr>
          <w:i/>
          <w:iCs/>
          <w:sz w:val="24"/>
          <w:szCs w:val="24"/>
          <w:lang w:val="en-US"/>
        </w:rPr>
        <w:t>.</w:t>
      </w:r>
      <w:r w:rsidR="003E1567" w:rsidRPr="007A3872">
        <w:rPr>
          <w:i/>
          <w:iCs/>
          <w:sz w:val="24"/>
          <w:szCs w:val="24"/>
          <w:lang w:val="en-US"/>
        </w:rPr>
        <w:t xml:space="preserve"> niger</w:t>
      </w:r>
      <w:r w:rsidR="003E1567" w:rsidRPr="001B0780">
        <w:rPr>
          <w:sz w:val="24"/>
          <w:szCs w:val="24"/>
          <w:lang w:val="en-US"/>
        </w:rPr>
        <w:t xml:space="preserve"> mycelium </w:t>
      </w:r>
      <w:commentRangeEnd w:id="203"/>
      <w:r w:rsidR="004A5864">
        <w:rPr>
          <w:rStyle w:val="CommentReference"/>
        </w:rPr>
        <w:commentReference w:id="203"/>
      </w:r>
      <w:r w:rsidR="003E1567" w:rsidRPr="001B0780">
        <w:rPr>
          <w:sz w:val="24"/>
          <w:szCs w:val="24"/>
          <w:lang w:val="en-US"/>
        </w:rPr>
        <w:t xml:space="preserve">and </w:t>
      </w:r>
      <w:r w:rsidR="00386C79">
        <w:rPr>
          <w:sz w:val="24"/>
          <w:szCs w:val="24"/>
          <w:lang w:val="en-US"/>
        </w:rPr>
        <w:t>CNC</w:t>
      </w:r>
      <w:r w:rsidR="00631AF8">
        <w:rPr>
          <w:sz w:val="24"/>
          <w:szCs w:val="24"/>
          <w:lang w:val="en-US"/>
        </w:rPr>
        <w:t xml:space="preserve"> </w:t>
      </w:r>
      <w:r w:rsidR="003E1567" w:rsidRPr="001B0780">
        <w:rPr>
          <w:sz w:val="24"/>
          <w:szCs w:val="24"/>
          <w:lang w:val="en-US"/>
        </w:rPr>
        <w:t xml:space="preserve">as matrix materials not only provides </w:t>
      </w:r>
      <w:r w:rsidR="003E1567" w:rsidRPr="001B0780">
        <w:rPr>
          <w:sz w:val="24"/>
          <w:szCs w:val="24"/>
          <w:lang w:val="en-US"/>
        </w:rPr>
        <w:lastRenderedPageBreak/>
        <w:t>good biocompatibility, but also improves the loading and distribution uniformity of minerals through its natural porous structure and high specific surface area</w:t>
      </w:r>
      <w:r w:rsidR="007A3872">
        <w:rPr>
          <w:sz w:val="24"/>
          <w:szCs w:val="24"/>
          <w:lang w:val="en-US"/>
        </w:rPr>
        <w:t xml:space="preserve"> </w:t>
      </w:r>
      <w:r w:rsidR="007A3872" w:rsidRPr="005D2992">
        <w:rPr>
          <w:sz w:val="24"/>
          <w:szCs w:val="24"/>
          <w:lang w:val="en-US"/>
        </w:rPr>
        <w:t>[</w:t>
      </w:r>
      <w:del w:id="204" w:author="Fan, Qi" w:date="2024-09-06T00:44:00Z">
        <w:r w:rsidR="007A3872" w:rsidRPr="005D2992" w:rsidDel="00C97F30">
          <w:rPr>
            <w:sz w:val="24"/>
            <w:szCs w:val="24"/>
            <w:lang w:val="en-US"/>
          </w:rPr>
          <w:delText>26</w:delText>
        </w:r>
      </w:del>
      <w:ins w:id="205" w:author="Fan, Qi" w:date="2024-09-06T00:44:00Z">
        <w:r w:rsidR="00C97F30">
          <w:rPr>
            <w:sz w:val="24"/>
            <w:szCs w:val="24"/>
            <w:lang w:val="en-US"/>
          </w:rPr>
          <w:t>12</w:t>
        </w:r>
      </w:ins>
      <w:r w:rsidR="007A3872" w:rsidRPr="005D2992">
        <w:rPr>
          <w:sz w:val="24"/>
          <w:szCs w:val="24"/>
          <w:lang w:val="en-US"/>
        </w:rPr>
        <w:t>]</w:t>
      </w:r>
      <w:r w:rsidR="003E1567" w:rsidRPr="001B0780">
        <w:rPr>
          <w:sz w:val="24"/>
          <w:szCs w:val="24"/>
          <w:lang w:val="en-US"/>
        </w:rPr>
        <w:t xml:space="preserve">. The study of such composite materials not only enriches the theory of materials science, but also shows great potential in practical applications. In the future, by further exploring the combination mechanism of organic and inorganic substances, we are expected to develop more new composite materials with excellent performance to meet the needs of different industries. </w:t>
      </w:r>
    </w:p>
    <w:p w14:paraId="58C86057" w14:textId="1CE89473" w:rsidR="00307A33" w:rsidRPr="00386C79" w:rsidRDefault="007116BC" w:rsidP="00386C79">
      <w:pPr>
        <w:pStyle w:val="Heading2"/>
        <w:spacing w:line="480" w:lineRule="auto"/>
        <w:contextualSpacing/>
        <w:jc w:val="both"/>
        <w:rPr>
          <w:b/>
          <w:bCs/>
          <w:color w:val="auto"/>
          <w:sz w:val="32"/>
          <w:szCs w:val="32"/>
          <w:lang w:val="en-US"/>
        </w:rPr>
      </w:pPr>
      <w:bookmarkStart w:id="206" w:name="_Toc176464902"/>
      <w:r>
        <w:rPr>
          <w:b/>
          <w:bCs/>
          <w:color w:val="auto"/>
          <w:sz w:val="32"/>
          <w:szCs w:val="32"/>
          <w:lang w:val="en-US"/>
        </w:rPr>
        <w:t xml:space="preserve">2.3 </w:t>
      </w:r>
      <w:r w:rsidR="00D774C1" w:rsidRPr="00386C79">
        <w:rPr>
          <w:b/>
          <w:bCs/>
          <w:color w:val="auto"/>
          <w:sz w:val="32"/>
          <w:szCs w:val="32"/>
          <w:lang w:val="en-US"/>
        </w:rPr>
        <w:t>Rule of mixtures (ROM)</w:t>
      </w:r>
      <w:bookmarkEnd w:id="206"/>
    </w:p>
    <w:p w14:paraId="36FDDE03" w14:textId="256C6687" w:rsidR="007A3872" w:rsidRPr="003A3854" w:rsidRDefault="007A3872" w:rsidP="002F40B8">
      <w:pPr>
        <w:spacing w:line="360" w:lineRule="auto"/>
        <w:contextualSpacing/>
        <w:jc w:val="both"/>
        <w:rPr>
          <w:sz w:val="24"/>
          <w:szCs w:val="24"/>
          <w:lang w:val="en-US"/>
        </w:rPr>
      </w:pPr>
      <w:r w:rsidRPr="003A3854">
        <w:rPr>
          <w:sz w:val="24"/>
          <w:szCs w:val="24"/>
          <w:lang w:val="en-US"/>
        </w:rPr>
        <w:t xml:space="preserve">Because the various physical and chemical properties of composite materials are usually determined by their individual components, the rule of mixtures is </w:t>
      </w:r>
      <w:commentRangeStart w:id="207"/>
      <w:commentRangeStart w:id="208"/>
      <w:commentRangeEnd w:id="207"/>
      <w:r w:rsidRPr="003A3854">
        <w:rPr>
          <w:rStyle w:val="CommentReference"/>
          <w:sz w:val="24"/>
          <w:szCs w:val="24"/>
        </w:rPr>
        <w:commentReference w:id="207"/>
      </w:r>
      <w:commentRangeEnd w:id="208"/>
      <w:r w:rsidR="00386C79">
        <w:rPr>
          <w:rStyle w:val="CommentReference"/>
        </w:rPr>
        <w:commentReference w:id="208"/>
      </w:r>
      <w:r w:rsidRPr="003A3854">
        <w:rPr>
          <w:sz w:val="24"/>
          <w:szCs w:val="24"/>
          <w:lang w:val="en-US"/>
        </w:rPr>
        <w:t>used to predict and calculate these properties [</w:t>
      </w:r>
      <w:del w:id="209" w:author="Fan, Qi" w:date="2024-09-06T00:44:00Z">
        <w:r w:rsidRPr="003A3854" w:rsidDel="00C97F30">
          <w:rPr>
            <w:sz w:val="24"/>
            <w:szCs w:val="24"/>
            <w:lang w:val="en-US"/>
          </w:rPr>
          <w:delText>33</w:delText>
        </w:r>
      </w:del>
      <w:ins w:id="210" w:author="Fan, Qi" w:date="2024-09-06T00:44:00Z">
        <w:r w:rsidR="00C97F30">
          <w:rPr>
            <w:sz w:val="24"/>
            <w:szCs w:val="24"/>
            <w:lang w:val="en-US"/>
          </w:rPr>
          <w:t>19</w:t>
        </w:r>
      </w:ins>
      <w:r w:rsidRPr="003A3854">
        <w:rPr>
          <w:sz w:val="24"/>
          <w:szCs w:val="24"/>
          <w:lang w:val="en-US"/>
        </w:rPr>
        <w:t>]. Theoretically, materials described by the mixing rule have the following characteristics [</w:t>
      </w:r>
      <w:del w:id="211" w:author="Fan, Qi" w:date="2024-09-06T00:44:00Z">
        <w:r w:rsidRPr="003A3854" w:rsidDel="00C97F30">
          <w:rPr>
            <w:sz w:val="24"/>
            <w:szCs w:val="24"/>
            <w:lang w:val="en-US"/>
          </w:rPr>
          <w:delText>34</w:delText>
        </w:r>
      </w:del>
      <w:ins w:id="212" w:author="Fan, Qi" w:date="2024-09-06T00:44:00Z">
        <w:r w:rsidR="00C97F30">
          <w:rPr>
            <w:sz w:val="24"/>
            <w:szCs w:val="24"/>
            <w:lang w:val="en-US"/>
          </w:rPr>
          <w:t>20</w:t>
        </w:r>
      </w:ins>
      <w:ins w:id="213" w:author="Fan, Qi" w:date="2024-09-06T00:46:00Z">
        <w:r w:rsidR="00C97F30">
          <w:rPr>
            <w:sz w:val="24"/>
            <w:szCs w:val="24"/>
            <w:lang w:val="en-US"/>
          </w:rPr>
          <w:t>,</w:t>
        </w:r>
      </w:ins>
      <w:del w:id="214" w:author="Fan, Qi" w:date="2024-09-06T00:46:00Z">
        <w:r w:rsidRPr="003A3854" w:rsidDel="00C97F30">
          <w:rPr>
            <w:sz w:val="24"/>
            <w:szCs w:val="24"/>
            <w:lang w:val="en-US"/>
          </w:rPr>
          <w:delText>][35</w:delText>
        </w:r>
      </w:del>
      <w:ins w:id="215" w:author="Fan, Qi" w:date="2024-09-06T00:46:00Z">
        <w:r w:rsidR="00C97F30">
          <w:rPr>
            <w:sz w:val="24"/>
            <w:szCs w:val="24"/>
            <w:lang w:val="en-US"/>
          </w:rPr>
          <w:t>21</w:t>
        </w:r>
      </w:ins>
      <w:ins w:id="216" w:author="Fan, Qi" w:date="2024-09-06T00:47:00Z">
        <w:r w:rsidR="005A78A9">
          <w:rPr>
            <w:sz w:val="24"/>
            <w:szCs w:val="24"/>
            <w:lang w:val="en-US"/>
          </w:rPr>
          <w:t>,22</w:t>
        </w:r>
      </w:ins>
      <w:r w:rsidRPr="003A3854">
        <w:rPr>
          <w:sz w:val="24"/>
          <w:szCs w:val="24"/>
          <w:lang w:val="en-US"/>
        </w:rPr>
        <w:t xml:space="preserve">]: </w:t>
      </w:r>
    </w:p>
    <w:p w14:paraId="443AFA7F" w14:textId="77777777" w:rsidR="007A3872" w:rsidRPr="003A3854" w:rsidRDefault="007A3872" w:rsidP="002F40B8">
      <w:pPr>
        <w:pStyle w:val="ListParagraph"/>
        <w:numPr>
          <w:ilvl w:val="0"/>
          <w:numId w:val="6"/>
        </w:numPr>
        <w:spacing w:line="360" w:lineRule="auto"/>
        <w:jc w:val="both"/>
        <w:rPr>
          <w:sz w:val="24"/>
          <w:szCs w:val="24"/>
          <w:lang w:val="en-US"/>
        </w:rPr>
      </w:pPr>
      <w:r w:rsidRPr="003A3854">
        <w:rPr>
          <w:sz w:val="24"/>
          <w:szCs w:val="24"/>
          <w:lang w:val="en-US"/>
        </w:rPr>
        <w:t xml:space="preserve">Uniform distribution of the component </w:t>
      </w:r>
    </w:p>
    <w:p w14:paraId="25A8B913" w14:textId="659CF8B6" w:rsidR="007A3872" w:rsidRPr="003A3854" w:rsidRDefault="007A3872" w:rsidP="002F40B8">
      <w:pPr>
        <w:pStyle w:val="ListParagraph"/>
        <w:numPr>
          <w:ilvl w:val="0"/>
          <w:numId w:val="6"/>
        </w:numPr>
        <w:spacing w:line="360" w:lineRule="auto"/>
        <w:jc w:val="both"/>
        <w:rPr>
          <w:sz w:val="24"/>
          <w:szCs w:val="24"/>
          <w:lang w:val="en-US"/>
        </w:rPr>
      </w:pPr>
      <w:r w:rsidRPr="003A3854">
        <w:rPr>
          <w:sz w:val="24"/>
          <w:szCs w:val="24"/>
          <w:lang w:val="en-US"/>
        </w:rPr>
        <w:t>No chemical reaction between the component and matrix materials</w:t>
      </w:r>
    </w:p>
    <w:p w14:paraId="54D0C6B2" w14:textId="1ADE049E" w:rsidR="007A3872" w:rsidRPr="003A3854" w:rsidRDefault="007A3872" w:rsidP="002F40B8">
      <w:pPr>
        <w:pStyle w:val="ListParagraph"/>
        <w:numPr>
          <w:ilvl w:val="0"/>
          <w:numId w:val="6"/>
        </w:numPr>
        <w:spacing w:line="360" w:lineRule="auto"/>
        <w:jc w:val="both"/>
        <w:rPr>
          <w:sz w:val="24"/>
          <w:szCs w:val="24"/>
          <w:lang w:val="en-US"/>
        </w:rPr>
      </w:pPr>
      <w:r w:rsidRPr="003A3854">
        <w:rPr>
          <w:sz w:val="24"/>
          <w:szCs w:val="24"/>
          <w:lang w:val="en-US"/>
        </w:rPr>
        <w:t>Uniform distribution of stress or strain: For the Voigt model, it is assumed that the strain is uniform in all components; that is, all materials experience the same strain. For the Reuss model, it is assumed that the stress is uniform in all components; that is, all materials are subjected to the same stress.</w:t>
      </w:r>
    </w:p>
    <w:p w14:paraId="68638EBA" w14:textId="14161153" w:rsidR="007A3872" w:rsidRPr="003A3854" w:rsidRDefault="00372F16" w:rsidP="002F40B8">
      <w:pPr>
        <w:pStyle w:val="ListParagraph"/>
        <w:numPr>
          <w:ilvl w:val="0"/>
          <w:numId w:val="6"/>
        </w:numPr>
        <w:spacing w:line="360" w:lineRule="auto"/>
        <w:jc w:val="both"/>
        <w:rPr>
          <w:sz w:val="24"/>
          <w:szCs w:val="24"/>
          <w:lang w:val="en-US"/>
        </w:rPr>
      </w:pPr>
      <w:r w:rsidRPr="003A3854">
        <w:rPr>
          <w:sz w:val="24"/>
          <w:szCs w:val="24"/>
          <w:lang w:val="en-US"/>
        </w:rPr>
        <w:t>T</w:t>
      </w:r>
      <w:r w:rsidR="007A3872" w:rsidRPr="003A3854">
        <w:rPr>
          <w:sz w:val="24"/>
          <w:szCs w:val="24"/>
          <w:lang w:val="en-US"/>
        </w:rPr>
        <w:t>here are no interface defects or detachment to ensure that stress and strain can be effectively transmitted.</w:t>
      </w:r>
    </w:p>
    <w:p w14:paraId="38F486D7" w14:textId="26BA6255" w:rsidR="00C813E8" w:rsidRPr="003A3854" w:rsidRDefault="007A3872" w:rsidP="00386C79">
      <w:pPr>
        <w:spacing w:line="360" w:lineRule="auto"/>
        <w:jc w:val="both"/>
        <w:rPr>
          <w:sz w:val="24"/>
          <w:szCs w:val="24"/>
          <w:lang w:val="en-US"/>
        </w:rPr>
      </w:pPr>
      <w:r w:rsidRPr="003A3854">
        <w:rPr>
          <w:sz w:val="24"/>
          <w:szCs w:val="24"/>
          <w:lang w:val="en-US"/>
        </w:rPr>
        <w:t xml:space="preserve">In general, there are two models, namely, an upper boundary obtained according to the Voigt model and a lower boundary obtained according to the Reuss model </w:t>
      </w:r>
      <w:commentRangeStart w:id="217"/>
      <w:commentRangeEnd w:id="217"/>
      <w:r w:rsidRPr="003A3854">
        <w:rPr>
          <w:rStyle w:val="CommentReference"/>
          <w:sz w:val="24"/>
          <w:szCs w:val="24"/>
        </w:rPr>
        <w:commentReference w:id="217"/>
      </w:r>
      <w:r w:rsidRPr="003A3854">
        <w:rPr>
          <w:sz w:val="24"/>
          <w:szCs w:val="24"/>
          <w:lang w:val="en-US"/>
        </w:rPr>
        <w:t>[</w:t>
      </w:r>
      <w:ins w:id="218" w:author="Fan, Qi" w:date="2024-09-06T00:47:00Z">
        <w:r w:rsidR="005A78A9">
          <w:rPr>
            <w:sz w:val="24"/>
            <w:szCs w:val="24"/>
            <w:lang w:val="en-US"/>
          </w:rPr>
          <w:t>23</w:t>
        </w:r>
      </w:ins>
      <w:del w:id="219" w:author="Fan, Qi" w:date="2024-09-06T00:47:00Z">
        <w:r w:rsidRPr="003A3854" w:rsidDel="005A78A9">
          <w:rPr>
            <w:sz w:val="24"/>
            <w:szCs w:val="24"/>
            <w:lang w:val="en-US"/>
          </w:rPr>
          <w:delText>37</w:delText>
        </w:r>
      </w:del>
      <w:ins w:id="220" w:author="Fan, Qi" w:date="2024-09-06T00:47:00Z">
        <w:r w:rsidR="005A78A9">
          <w:rPr>
            <w:sz w:val="24"/>
            <w:szCs w:val="24"/>
            <w:lang w:val="en-US"/>
          </w:rPr>
          <w:t>,</w:t>
        </w:r>
      </w:ins>
      <w:del w:id="221" w:author="Fan, Qi" w:date="2024-09-06T00:47:00Z">
        <w:r w:rsidRPr="003A3854" w:rsidDel="005A78A9">
          <w:rPr>
            <w:sz w:val="24"/>
            <w:szCs w:val="24"/>
            <w:lang w:val="en-US"/>
          </w:rPr>
          <w:delText>][</w:delText>
        </w:r>
      </w:del>
      <w:ins w:id="222" w:author="Fan, Qi" w:date="2024-09-06T00:47:00Z">
        <w:r w:rsidR="005A78A9">
          <w:rPr>
            <w:sz w:val="24"/>
            <w:szCs w:val="24"/>
            <w:lang w:val="en-US"/>
          </w:rPr>
          <w:t>24</w:t>
        </w:r>
      </w:ins>
      <w:del w:id="223" w:author="Fan, Qi" w:date="2024-09-06T00:47:00Z">
        <w:r w:rsidRPr="003A3854" w:rsidDel="005A78A9">
          <w:rPr>
            <w:sz w:val="24"/>
            <w:szCs w:val="24"/>
            <w:lang w:val="en-US"/>
          </w:rPr>
          <w:delText>38</w:delText>
        </w:r>
      </w:del>
      <w:r w:rsidRPr="003A3854">
        <w:rPr>
          <w:sz w:val="24"/>
          <w:szCs w:val="24"/>
          <w:lang w:val="en-US"/>
        </w:rPr>
        <w:t xml:space="preserve">]. </w:t>
      </w:r>
      <w:commentRangeStart w:id="224"/>
      <w:r w:rsidRPr="003A3854">
        <w:rPr>
          <w:sz w:val="24"/>
          <w:szCs w:val="24"/>
          <w:lang w:val="en-US"/>
        </w:rPr>
        <w:t xml:space="preserve">Figure 1 </w:t>
      </w:r>
      <w:commentRangeEnd w:id="224"/>
      <w:r w:rsidRPr="003A3854">
        <w:rPr>
          <w:rStyle w:val="CommentReference"/>
          <w:sz w:val="24"/>
          <w:szCs w:val="24"/>
        </w:rPr>
        <w:commentReference w:id="224"/>
      </w:r>
      <w:r w:rsidRPr="003A3854">
        <w:rPr>
          <w:sz w:val="24"/>
          <w:szCs w:val="24"/>
          <w:lang w:val="en-US"/>
        </w:rPr>
        <w:t>depicts the stress and strain scenarios corresponding to the Voigt model (a) and the Reuss model (b) [</w:t>
      </w:r>
      <w:del w:id="225" w:author="Fan, Qi" w:date="2024-09-06T00:47:00Z">
        <w:r w:rsidRPr="003A3854" w:rsidDel="005A78A9">
          <w:rPr>
            <w:sz w:val="24"/>
            <w:szCs w:val="24"/>
            <w:lang w:val="en-US"/>
          </w:rPr>
          <w:delText>37][38</w:delText>
        </w:r>
      </w:del>
      <w:ins w:id="226" w:author="Fan, Qi" w:date="2024-09-06T00:47:00Z">
        <w:r w:rsidR="005A78A9">
          <w:rPr>
            <w:sz w:val="24"/>
            <w:szCs w:val="24"/>
            <w:lang w:val="en-US"/>
          </w:rPr>
          <w:t>23,24</w:t>
        </w:r>
      </w:ins>
      <w:r w:rsidRPr="003A3854">
        <w:rPr>
          <w:sz w:val="24"/>
          <w:szCs w:val="24"/>
          <w:lang w:val="en-US"/>
        </w:rPr>
        <w:t>]:</w:t>
      </w:r>
    </w:p>
    <w:p w14:paraId="2244F78E" w14:textId="77777777" w:rsidR="00C813E8" w:rsidRDefault="00C813E8" w:rsidP="002F40B8">
      <w:pPr>
        <w:spacing w:line="360" w:lineRule="auto"/>
        <w:ind w:left="360"/>
        <w:jc w:val="both"/>
        <w:rPr>
          <w:lang w:val="en-US"/>
        </w:rPr>
      </w:pPr>
      <w:r>
        <w:rPr>
          <w:noProof/>
          <w:lang w:val="en-US"/>
        </w:rPr>
        <w:drawing>
          <wp:inline distT="0" distB="0" distL="0" distR="0" wp14:anchorId="525AE57E" wp14:editId="0422E653">
            <wp:extent cx="5486400" cy="1323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1323975"/>
                    </a:xfrm>
                    <a:prstGeom prst="rect">
                      <a:avLst/>
                    </a:prstGeom>
                    <a:noFill/>
                    <a:ln>
                      <a:noFill/>
                    </a:ln>
                  </pic:spPr>
                </pic:pic>
              </a:graphicData>
            </a:graphic>
          </wp:inline>
        </w:drawing>
      </w:r>
    </w:p>
    <w:p w14:paraId="4AD9C678" w14:textId="77777777" w:rsidR="00C813E8" w:rsidRPr="00C813E8" w:rsidRDefault="00C813E8" w:rsidP="002F40B8">
      <w:pPr>
        <w:spacing w:line="360" w:lineRule="auto"/>
        <w:ind w:left="360"/>
        <w:jc w:val="both"/>
        <w:rPr>
          <w:rStyle w:val="SubtleEmphasis"/>
          <w:sz w:val="18"/>
          <w:szCs w:val="18"/>
          <w:lang w:val="en-US"/>
        </w:rPr>
      </w:pPr>
      <w:r w:rsidRPr="008772F2">
        <w:rPr>
          <w:rStyle w:val="SubtleEmphasis"/>
          <w:sz w:val="18"/>
          <w:szCs w:val="18"/>
          <w:lang w:val="en-US"/>
        </w:rPr>
        <w:t xml:space="preserve">Figure </w:t>
      </w:r>
      <w:r w:rsidRPr="00C813E8">
        <w:rPr>
          <w:rStyle w:val="SubtleEmphasis"/>
          <w:sz w:val="18"/>
          <w:szCs w:val="18"/>
          <w:lang w:val="en-US"/>
        </w:rPr>
        <w:t>1</w:t>
      </w:r>
      <w:r w:rsidRPr="008772F2">
        <w:rPr>
          <w:rStyle w:val="SubtleEmphasis"/>
          <w:sz w:val="18"/>
          <w:szCs w:val="18"/>
          <w:lang w:val="en-US"/>
        </w:rPr>
        <w:t>. Schematic diagram of the stresses in the matrix and reinforcement phase in (a) direction 1 and (b) direction 2</w:t>
      </w:r>
      <w:r w:rsidRPr="00C813E8">
        <w:rPr>
          <w:rStyle w:val="SubtleEmphasis"/>
          <w:sz w:val="18"/>
          <w:szCs w:val="18"/>
          <w:lang w:val="en-US"/>
        </w:rPr>
        <w:t>.</w:t>
      </w:r>
    </w:p>
    <w:p w14:paraId="48F87E54" w14:textId="5716CA1D" w:rsidR="00C813E8" w:rsidRDefault="00C813E8" w:rsidP="00386C79">
      <w:pPr>
        <w:spacing w:line="360" w:lineRule="auto"/>
        <w:jc w:val="both"/>
        <w:rPr>
          <w:lang w:val="en-US"/>
        </w:rPr>
      </w:pPr>
      <w:r w:rsidRPr="003A3854">
        <w:rPr>
          <w:sz w:val="24"/>
          <w:szCs w:val="24"/>
          <w:lang w:val="en-US"/>
        </w:rPr>
        <w:lastRenderedPageBreak/>
        <w:t xml:space="preserve">The Voigt model describes the </w:t>
      </w:r>
      <w:r w:rsidR="009A33FB" w:rsidRPr="003A3854">
        <w:rPr>
          <w:sz w:val="24"/>
          <w:szCs w:val="24"/>
          <w:lang w:val="en-US"/>
        </w:rPr>
        <w:t>modulus</w:t>
      </w:r>
      <w:r w:rsidRPr="003A3854">
        <w:rPr>
          <w:sz w:val="24"/>
          <w:szCs w:val="24"/>
          <w:lang w:val="en-US"/>
        </w:rPr>
        <w:t xml:space="preserve"> of composite materia</w:t>
      </w:r>
      <w:r w:rsidR="00347FA3" w:rsidRPr="003A3854">
        <w:rPr>
          <w:sz w:val="24"/>
          <w:szCs w:val="24"/>
          <w:lang w:val="en-US"/>
        </w:rPr>
        <w:t>ls</w:t>
      </w:r>
      <w:r w:rsidRPr="003A3854">
        <w:rPr>
          <w:sz w:val="24"/>
          <w:szCs w:val="24"/>
          <w:lang w:val="en-US"/>
        </w:rPr>
        <w:t xml:space="preserve"> under uniform strain</w:t>
      </w:r>
      <w:r w:rsidR="008F3CC7" w:rsidRPr="003A3854">
        <w:rPr>
          <w:sz w:val="24"/>
          <w:szCs w:val="24"/>
          <w:lang w:val="en-US"/>
        </w:rPr>
        <w:t xml:space="preserve"> [</w:t>
      </w:r>
      <w:del w:id="227" w:author="Fan, Qi" w:date="2024-09-06T00:47:00Z">
        <w:r w:rsidR="008F3CC7" w:rsidRPr="003A3854" w:rsidDel="005A78A9">
          <w:rPr>
            <w:sz w:val="24"/>
            <w:szCs w:val="24"/>
            <w:lang w:val="en-US"/>
          </w:rPr>
          <w:delText>39</w:delText>
        </w:r>
      </w:del>
      <w:ins w:id="228" w:author="Fan, Qi" w:date="2024-09-06T00:47:00Z">
        <w:r w:rsidR="005A78A9">
          <w:rPr>
            <w:sz w:val="24"/>
            <w:szCs w:val="24"/>
            <w:lang w:val="en-US"/>
          </w:rPr>
          <w:t>25</w:t>
        </w:r>
      </w:ins>
      <w:r w:rsidR="008F3CC7" w:rsidRPr="003A3854">
        <w:rPr>
          <w:sz w:val="24"/>
          <w:szCs w:val="24"/>
          <w:lang w:val="en-US"/>
        </w:rPr>
        <w:t>]</w:t>
      </w:r>
      <w:r w:rsidRPr="003A3854">
        <w:rPr>
          <w:sz w:val="24"/>
          <w:szCs w:val="24"/>
          <w:lang w:val="en-US"/>
        </w:rPr>
        <w:t>. When a composite material is subjected to transverse stress, the strains of the matrix and the reinforcement phase (fiber) are the same, and its equivalent elastic modulus</w:t>
      </w:r>
      <w:r w:rsidR="00A752A7" w:rsidRPr="003A3854">
        <w:rPr>
          <w:sz w:val="24"/>
          <w:szCs w:val="24"/>
          <w:lang w:val="en-US"/>
        </w:rPr>
        <w:t>(E</w:t>
      </w:r>
      <w:r w:rsidR="008F3CC7" w:rsidRPr="003A3854">
        <w:rPr>
          <w:sz w:val="24"/>
          <w:szCs w:val="24"/>
          <w:vertAlign w:val="subscript"/>
          <w:lang w:val="en-US"/>
        </w:rPr>
        <w:t>↔</w:t>
      </w:r>
      <w:r w:rsidR="00A752A7" w:rsidRPr="003A3854">
        <w:rPr>
          <w:sz w:val="24"/>
          <w:szCs w:val="24"/>
          <w:lang w:val="en-US"/>
        </w:rPr>
        <w:t>)</w:t>
      </w:r>
      <w:r w:rsidRPr="003A3854">
        <w:rPr>
          <w:sz w:val="24"/>
          <w:szCs w:val="24"/>
          <w:lang w:val="en-US"/>
        </w:rPr>
        <w:t xml:space="preserve"> is obtained by the following formula</w:t>
      </w:r>
      <w:r w:rsidR="009A33FB" w:rsidRPr="003A3854">
        <w:rPr>
          <w:sz w:val="24"/>
          <w:szCs w:val="24"/>
          <w:lang w:val="en-US"/>
        </w:rPr>
        <w:t xml:space="preserve"> [</w:t>
      </w:r>
      <w:del w:id="229" w:author="Fan, Qi" w:date="2024-09-06T00:48:00Z">
        <w:r w:rsidR="009A33FB" w:rsidRPr="003A3854" w:rsidDel="005A78A9">
          <w:rPr>
            <w:sz w:val="24"/>
            <w:szCs w:val="24"/>
            <w:lang w:val="en-US"/>
          </w:rPr>
          <w:delText>43</w:delText>
        </w:r>
      </w:del>
      <w:ins w:id="230" w:author="Fan, Qi" w:date="2024-09-06T00:48:00Z">
        <w:r w:rsidR="005A78A9">
          <w:rPr>
            <w:sz w:val="24"/>
            <w:szCs w:val="24"/>
            <w:lang w:val="en-US"/>
          </w:rPr>
          <w:t>26</w:t>
        </w:r>
      </w:ins>
      <w:r w:rsidR="009A33FB" w:rsidRPr="003A3854">
        <w:rPr>
          <w:sz w:val="24"/>
          <w:szCs w:val="24"/>
          <w:lang w:val="en-US"/>
        </w:rPr>
        <w:t>]</w:t>
      </w:r>
      <w:r w:rsidRPr="003A3854">
        <w:rPr>
          <w:sz w:val="24"/>
          <w:szCs w:val="24"/>
          <w:lang w:val="en-US"/>
        </w:rPr>
        <w:t>:</w:t>
      </w:r>
    </w:p>
    <w:p w14:paraId="22DEA510" w14:textId="1B4AB6F5" w:rsidR="00A752A7" w:rsidRPr="003A3854" w:rsidRDefault="001B6328" w:rsidP="002F40B8">
      <w:pPr>
        <w:spacing w:line="360" w:lineRule="auto"/>
        <w:ind w:left="360"/>
        <w:jc w:val="both"/>
        <w:rPr>
          <w:i/>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E</m:t>
              </m:r>
            </m:e>
            <m:sub>
              <m:r>
                <m:rPr>
                  <m:sty m:val="p"/>
                </m:rPr>
                <w:rPr>
                  <w:rFonts w:ascii="Cambria Math" w:hAnsi="Cambria Math"/>
                  <w:sz w:val="24"/>
                  <w:szCs w:val="24"/>
                </w:rPr>
                <m:t>↔</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F</m:t>
              </m:r>
            </m:sub>
          </m:sSub>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F</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M</m:t>
              </m:r>
            </m:sub>
          </m:sSub>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M</m:t>
              </m:r>
            </m:sub>
          </m:sSub>
        </m:oMath>
      </m:oMathPara>
    </w:p>
    <w:p w14:paraId="2AB1F66B" w14:textId="61A2E62B" w:rsidR="00A752A7" w:rsidRPr="003A3854" w:rsidRDefault="00A752A7" w:rsidP="00386C79">
      <w:pPr>
        <w:spacing w:line="360" w:lineRule="auto"/>
        <w:jc w:val="both"/>
        <w:rPr>
          <w:sz w:val="24"/>
          <w:szCs w:val="24"/>
          <w:lang w:val="en-US"/>
        </w:rPr>
      </w:pPr>
      <w:r w:rsidRPr="003A3854">
        <w:rPr>
          <w:sz w:val="24"/>
          <w:szCs w:val="24"/>
          <w:lang w:val="en-US"/>
        </w:rPr>
        <w:t>Where E</w:t>
      </w:r>
      <w:r w:rsidRPr="003A3854">
        <w:rPr>
          <w:sz w:val="24"/>
          <w:szCs w:val="24"/>
          <w:vertAlign w:val="subscript"/>
          <w:lang w:val="en-US"/>
        </w:rPr>
        <w:t>F</w:t>
      </w:r>
      <w:r w:rsidRPr="003A3854">
        <w:rPr>
          <w:sz w:val="24"/>
          <w:szCs w:val="24"/>
          <w:lang w:val="en-US"/>
        </w:rPr>
        <w:t>, E</w:t>
      </w:r>
      <w:r w:rsidRPr="003A3854">
        <w:rPr>
          <w:sz w:val="24"/>
          <w:szCs w:val="24"/>
          <w:vertAlign w:val="subscript"/>
          <w:lang w:val="en-US"/>
        </w:rPr>
        <w:t>M</w:t>
      </w:r>
      <w:r w:rsidRPr="003A3854">
        <w:rPr>
          <w:sz w:val="24"/>
          <w:szCs w:val="24"/>
          <w:lang w:val="en-US"/>
        </w:rPr>
        <w:t>, V</w:t>
      </w:r>
      <w:r w:rsidRPr="003A3854">
        <w:rPr>
          <w:sz w:val="24"/>
          <w:szCs w:val="24"/>
          <w:vertAlign w:val="subscript"/>
          <w:lang w:val="en-US"/>
        </w:rPr>
        <w:t>F</w:t>
      </w:r>
      <w:r w:rsidRPr="003A3854">
        <w:rPr>
          <w:sz w:val="24"/>
          <w:szCs w:val="24"/>
          <w:lang w:val="en-US"/>
        </w:rPr>
        <w:t xml:space="preserve"> and V</w:t>
      </w:r>
      <w:r w:rsidRPr="003A3854">
        <w:rPr>
          <w:sz w:val="24"/>
          <w:szCs w:val="24"/>
          <w:vertAlign w:val="subscript"/>
          <w:lang w:val="en-US"/>
        </w:rPr>
        <w:t>M</w:t>
      </w:r>
      <w:r w:rsidRPr="003A3854">
        <w:rPr>
          <w:sz w:val="24"/>
          <w:szCs w:val="24"/>
          <w:lang w:val="en-US"/>
        </w:rPr>
        <w:t xml:space="preserve"> are the modulus and volume fraction of the reinforcement phase(fiber) and matrix materials respectively.</w:t>
      </w:r>
    </w:p>
    <w:p w14:paraId="4164F4CF" w14:textId="77A4BDBB" w:rsidR="00A752A7" w:rsidRPr="003A3854" w:rsidRDefault="00A752A7" w:rsidP="00386C79">
      <w:pPr>
        <w:spacing w:line="360" w:lineRule="auto"/>
        <w:jc w:val="both"/>
        <w:rPr>
          <w:sz w:val="24"/>
          <w:szCs w:val="24"/>
          <w:lang w:val="en-US"/>
        </w:rPr>
      </w:pPr>
      <w:r w:rsidRPr="003A3854">
        <w:rPr>
          <w:sz w:val="24"/>
          <w:szCs w:val="24"/>
          <w:lang w:val="en-US"/>
        </w:rPr>
        <w:t>The R</w:t>
      </w:r>
      <w:r w:rsidR="008F3CC7" w:rsidRPr="003A3854">
        <w:rPr>
          <w:sz w:val="24"/>
          <w:szCs w:val="24"/>
          <w:lang w:val="en-US"/>
        </w:rPr>
        <w:t>eu</w:t>
      </w:r>
      <w:r w:rsidRPr="003A3854">
        <w:rPr>
          <w:sz w:val="24"/>
          <w:szCs w:val="24"/>
          <w:lang w:val="en-US"/>
        </w:rPr>
        <w:t xml:space="preserve">ss model describes the </w:t>
      </w:r>
      <w:r w:rsidR="009A33FB" w:rsidRPr="003A3854">
        <w:rPr>
          <w:sz w:val="24"/>
          <w:szCs w:val="24"/>
          <w:lang w:val="en-US"/>
        </w:rPr>
        <w:t>modulus</w:t>
      </w:r>
      <w:r w:rsidRPr="003A3854">
        <w:rPr>
          <w:sz w:val="24"/>
          <w:szCs w:val="24"/>
          <w:lang w:val="en-US"/>
        </w:rPr>
        <w:t xml:space="preserve"> of </w:t>
      </w:r>
      <w:r w:rsidR="00446223" w:rsidRPr="003A3854">
        <w:rPr>
          <w:sz w:val="24"/>
          <w:szCs w:val="24"/>
          <w:lang w:val="en-US"/>
        </w:rPr>
        <w:t xml:space="preserve">a </w:t>
      </w:r>
      <w:r w:rsidRPr="003A3854">
        <w:rPr>
          <w:sz w:val="24"/>
          <w:szCs w:val="24"/>
          <w:lang w:val="en-US"/>
        </w:rPr>
        <w:t>composite material under uniform stress</w:t>
      </w:r>
      <w:r w:rsidR="008F3CC7" w:rsidRPr="003A3854">
        <w:rPr>
          <w:sz w:val="24"/>
          <w:szCs w:val="24"/>
          <w:lang w:val="en-US"/>
        </w:rPr>
        <w:t xml:space="preserve"> [</w:t>
      </w:r>
      <w:del w:id="231" w:author="Fan, Qi" w:date="2024-09-06T00:48:00Z">
        <w:r w:rsidR="008F3CC7" w:rsidRPr="003A3854" w:rsidDel="005A78A9">
          <w:rPr>
            <w:sz w:val="24"/>
            <w:szCs w:val="24"/>
            <w:lang w:val="en-US"/>
          </w:rPr>
          <w:delText>40</w:delText>
        </w:r>
      </w:del>
      <w:ins w:id="232" w:author="Fan, Qi" w:date="2024-09-06T00:48:00Z">
        <w:r w:rsidR="005A78A9">
          <w:rPr>
            <w:sz w:val="24"/>
            <w:szCs w:val="24"/>
            <w:lang w:val="en-US"/>
          </w:rPr>
          <w:t>26</w:t>
        </w:r>
      </w:ins>
      <w:r w:rsidR="008F3CC7" w:rsidRPr="003A3854">
        <w:rPr>
          <w:sz w:val="24"/>
          <w:szCs w:val="24"/>
          <w:lang w:val="en-US"/>
        </w:rPr>
        <w:t>]</w:t>
      </w:r>
      <w:r w:rsidRPr="003A3854">
        <w:rPr>
          <w:sz w:val="24"/>
          <w:szCs w:val="24"/>
          <w:lang w:val="en-US"/>
        </w:rPr>
        <w:t>. When a composite material is subjected to longitudinal stress, the stress in the matrix and the reinforcement phase (fiber) is the same, and its equivalent elastic modulus</w:t>
      </w:r>
      <w:r w:rsidR="008F3CC7" w:rsidRPr="003A3854">
        <w:rPr>
          <w:sz w:val="24"/>
          <w:szCs w:val="24"/>
          <w:lang w:val="en-US"/>
        </w:rPr>
        <w:t>(E</w:t>
      </w:r>
      <w:r w:rsidR="008F3CC7" w:rsidRPr="003A3854">
        <w:rPr>
          <w:sz w:val="24"/>
          <w:szCs w:val="24"/>
          <w:vertAlign w:val="subscript"/>
          <w:lang w:val="en-US"/>
        </w:rPr>
        <w:t>↕</w:t>
      </w:r>
      <w:r w:rsidR="008F3CC7" w:rsidRPr="003A3854">
        <w:rPr>
          <w:sz w:val="24"/>
          <w:szCs w:val="24"/>
          <w:lang w:val="en-US"/>
        </w:rPr>
        <w:t>)</w:t>
      </w:r>
      <w:r w:rsidRPr="003A3854">
        <w:rPr>
          <w:sz w:val="24"/>
          <w:szCs w:val="24"/>
          <w:lang w:val="en-US"/>
        </w:rPr>
        <w:t xml:space="preserve"> is obtained by the following formula</w:t>
      </w:r>
      <w:r w:rsidR="009A33FB" w:rsidRPr="003A3854">
        <w:rPr>
          <w:sz w:val="24"/>
          <w:szCs w:val="24"/>
          <w:lang w:val="en-US"/>
        </w:rPr>
        <w:t xml:space="preserve"> [</w:t>
      </w:r>
      <w:del w:id="233" w:author="Fan, Qi" w:date="2024-09-06T00:48:00Z">
        <w:r w:rsidR="009A33FB" w:rsidRPr="003A3854" w:rsidDel="005A78A9">
          <w:rPr>
            <w:sz w:val="24"/>
            <w:szCs w:val="24"/>
            <w:lang w:val="en-US"/>
          </w:rPr>
          <w:delText>43</w:delText>
        </w:r>
      </w:del>
      <w:ins w:id="234" w:author="Fan, Qi" w:date="2024-09-06T00:48:00Z">
        <w:r w:rsidR="005A78A9">
          <w:rPr>
            <w:sz w:val="24"/>
            <w:szCs w:val="24"/>
            <w:lang w:val="en-US"/>
          </w:rPr>
          <w:t>27</w:t>
        </w:r>
      </w:ins>
      <w:r w:rsidR="009A33FB" w:rsidRPr="003A3854">
        <w:rPr>
          <w:sz w:val="24"/>
          <w:szCs w:val="24"/>
          <w:lang w:val="en-US"/>
        </w:rPr>
        <w:t>]</w:t>
      </w:r>
      <w:r w:rsidRPr="003A3854">
        <w:rPr>
          <w:sz w:val="24"/>
          <w:szCs w:val="24"/>
          <w:lang w:val="en-US"/>
        </w:rPr>
        <w:t>:</w:t>
      </w:r>
    </w:p>
    <w:p w14:paraId="0DFF4FEC" w14:textId="69277D7E" w:rsidR="008F3CC7" w:rsidRPr="003A3854" w:rsidRDefault="001B6328" w:rsidP="002F40B8">
      <w:pPr>
        <w:spacing w:line="360" w:lineRule="auto"/>
        <w:ind w:left="360"/>
        <w:jc w:val="both"/>
        <w:rPr>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E</m:t>
              </m:r>
            </m:e>
            <m:sub>
              <m:r>
                <m:rPr>
                  <m:sty m:val="p"/>
                </m:rPr>
                <w:rPr>
                  <w:rFonts w:ascii="Cambria Math" w:hAnsi="Cambria Math"/>
                  <w:sz w:val="24"/>
                  <w:szCs w:val="24"/>
                </w:rPr>
                <m:t>↕</m:t>
              </m:r>
            </m:sub>
          </m:sSub>
          <m:r>
            <w:rPr>
              <w:rFonts w:ascii="Cambria Math" w:hAnsi="Cambria Math"/>
              <w:sz w:val="24"/>
              <w:szCs w:val="24"/>
              <w:lang w:val="en-US"/>
            </w:rPr>
            <m:t>=</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F</m:t>
                  </m:r>
                </m:sub>
              </m:sSub>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M</m:t>
                  </m:r>
                </m:sub>
              </m:sSub>
            </m:num>
            <m:den>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M</m:t>
                  </m:r>
                </m:sub>
              </m:sSub>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F</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F</m:t>
                  </m:r>
                </m:sub>
              </m:sSub>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M</m:t>
                  </m:r>
                </m:sub>
              </m:sSub>
            </m:den>
          </m:f>
        </m:oMath>
      </m:oMathPara>
    </w:p>
    <w:p w14:paraId="5D66BCD9" w14:textId="4057CFD4" w:rsidR="00A71B52" w:rsidRPr="003A3854" w:rsidRDefault="00C70974" w:rsidP="00386C79">
      <w:pPr>
        <w:spacing w:line="360" w:lineRule="auto"/>
        <w:jc w:val="both"/>
        <w:rPr>
          <w:sz w:val="24"/>
          <w:szCs w:val="24"/>
          <w:lang w:val="en-US"/>
        </w:rPr>
      </w:pPr>
      <w:r w:rsidRPr="003A3854">
        <w:rPr>
          <w:sz w:val="24"/>
          <w:szCs w:val="24"/>
          <w:lang w:val="en-US"/>
        </w:rPr>
        <w:t>Through the mixing rule, we can obtain a graph</w:t>
      </w:r>
      <w:r w:rsidR="00446223" w:rsidRPr="003A3854">
        <w:rPr>
          <w:sz w:val="24"/>
          <w:szCs w:val="24"/>
          <w:lang w:val="en-US"/>
        </w:rPr>
        <w:t xml:space="preserve"> (Figure 2)</w:t>
      </w:r>
      <w:r w:rsidRPr="003A3854">
        <w:rPr>
          <w:sz w:val="24"/>
          <w:szCs w:val="24"/>
          <w:lang w:val="en-US"/>
        </w:rPr>
        <w:t xml:space="preserve"> with the volume fraction of the reinforcement phase as the horizontal axis and Young's modulus of the composite material as the vertical axis</w:t>
      </w:r>
      <w:r w:rsidR="00C813E8" w:rsidRPr="003A3854">
        <w:rPr>
          <w:sz w:val="24"/>
          <w:szCs w:val="24"/>
          <w:lang w:val="en-US"/>
        </w:rPr>
        <w:t xml:space="preserve"> [</w:t>
      </w:r>
      <w:del w:id="235" w:author="Fan, Qi" w:date="2024-09-06T00:48:00Z">
        <w:r w:rsidR="00C813E8" w:rsidRPr="003A3854" w:rsidDel="005A78A9">
          <w:rPr>
            <w:sz w:val="24"/>
            <w:szCs w:val="24"/>
            <w:lang w:val="en-US"/>
          </w:rPr>
          <w:delText>36</w:delText>
        </w:r>
      </w:del>
      <w:ins w:id="236" w:author="Fan, Qi" w:date="2024-09-06T00:48:00Z">
        <w:r w:rsidR="005A78A9">
          <w:rPr>
            <w:sz w:val="24"/>
            <w:szCs w:val="24"/>
            <w:lang w:val="en-US"/>
          </w:rPr>
          <w:t>22</w:t>
        </w:r>
      </w:ins>
      <w:r w:rsidR="00C813E8" w:rsidRPr="003A3854">
        <w:rPr>
          <w:sz w:val="24"/>
          <w:szCs w:val="24"/>
          <w:lang w:val="en-US"/>
        </w:rPr>
        <w:t>]</w:t>
      </w:r>
      <w:r w:rsidR="00CC300C" w:rsidRPr="003A3854">
        <w:rPr>
          <w:sz w:val="24"/>
          <w:szCs w:val="24"/>
          <w:lang w:val="en-US"/>
        </w:rPr>
        <w:t xml:space="preserve">. </w:t>
      </w:r>
      <w:r w:rsidR="00C813E8" w:rsidRPr="003A3854">
        <w:rPr>
          <w:sz w:val="24"/>
          <w:szCs w:val="24"/>
          <w:lang w:val="en-US"/>
        </w:rPr>
        <w:t xml:space="preserve">The performance of the composite material </w:t>
      </w:r>
      <w:r w:rsidR="00446223" w:rsidRPr="003A3854">
        <w:rPr>
          <w:sz w:val="24"/>
          <w:szCs w:val="24"/>
          <w:lang w:val="en-US"/>
        </w:rPr>
        <w:t>lies</w:t>
      </w:r>
      <w:r w:rsidR="00C813E8" w:rsidRPr="003A3854">
        <w:rPr>
          <w:sz w:val="24"/>
          <w:szCs w:val="24"/>
          <w:lang w:val="en-US"/>
        </w:rPr>
        <w:t xml:space="preserve"> between the two boundaries.</w:t>
      </w:r>
    </w:p>
    <w:p w14:paraId="6203A6A6" w14:textId="77777777" w:rsidR="00C813E8" w:rsidRDefault="00C813E8" w:rsidP="003A3854">
      <w:pPr>
        <w:spacing w:line="360" w:lineRule="auto"/>
        <w:ind w:left="360"/>
        <w:jc w:val="center"/>
        <w:rPr>
          <w:rStyle w:val="SubtleEmphasis"/>
        </w:rPr>
      </w:pPr>
      <w:r>
        <w:rPr>
          <w:rStyle w:val="SubtleEmphasis"/>
          <w:noProof/>
        </w:rPr>
        <w:drawing>
          <wp:inline distT="0" distB="0" distL="0" distR="0" wp14:anchorId="142CC9D4" wp14:editId="154789DC">
            <wp:extent cx="2538484" cy="1973779"/>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086" cy="1978912"/>
                    </a:xfrm>
                    <a:prstGeom prst="rect">
                      <a:avLst/>
                    </a:prstGeom>
                    <a:noFill/>
                    <a:ln>
                      <a:noFill/>
                    </a:ln>
                  </pic:spPr>
                </pic:pic>
              </a:graphicData>
            </a:graphic>
          </wp:inline>
        </w:drawing>
      </w:r>
    </w:p>
    <w:p w14:paraId="557AC13E" w14:textId="16079FA7" w:rsidR="00C813E8" w:rsidRDefault="00C813E8" w:rsidP="003A3854">
      <w:pPr>
        <w:spacing w:line="360" w:lineRule="auto"/>
        <w:ind w:left="360"/>
        <w:jc w:val="center"/>
        <w:rPr>
          <w:rStyle w:val="SubtleEmphasis"/>
          <w:sz w:val="18"/>
          <w:szCs w:val="18"/>
          <w:lang w:val="en-US"/>
        </w:rPr>
      </w:pPr>
      <w:r w:rsidRPr="008772F2">
        <w:rPr>
          <w:rStyle w:val="SubtleEmphasis"/>
          <w:sz w:val="18"/>
          <w:szCs w:val="18"/>
          <w:lang w:val="en-US"/>
        </w:rPr>
        <w:t xml:space="preserve">Figure </w:t>
      </w:r>
      <w:r>
        <w:rPr>
          <w:rStyle w:val="SubtleEmphasis"/>
          <w:sz w:val="18"/>
          <w:szCs w:val="18"/>
          <w:lang w:val="en-US"/>
        </w:rPr>
        <w:t>2</w:t>
      </w:r>
      <w:r w:rsidRPr="008772F2">
        <w:rPr>
          <w:rStyle w:val="SubtleEmphasis"/>
          <w:sz w:val="18"/>
          <w:szCs w:val="18"/>
          <w:lang w:val="en-US"/>
        </w:rPr>
        <w:t xml:space="preserve">: Schematic diagram of </w:t>
      </w:r>
      <w:r>
        <w:rPr>
          <w:rStyle w:val="SubtleEmphasis"/>
          <w:sz w:val="18"/>
          <w:szCs w:val="18"/>
          <w:lang w:val="en-US"/>
        </w:rPr>
        <w:t>rule of mixture</w:t>
      </w:r>
      <w:r w:rsidR="00446223">
        <w:rPr>
          <w:rStyle w:val="SubtleEmphasis"/>
          <w:sz w:val="18"/>
          <w:szCs w:val="18"/>
          <w:lang w:val="en-US"/>
        </w:rPr>
        <w:t xml:space="preserve"> </w:t>
      </w:r>
      <w:r w:rsidR="00446223" w:rsidRPr="00446223">
        <w:rPr>
          <w:rStyle w:val="SubtleEmphasis"/>
          <w:sz w:val="18"/>
          <w:szCs w:val="18"/>
          <w:lang w:val="en-US"/>
        </w:rPr>
        <w:t>[37][38]</w:t>
      </w:r>
    </w:p>
    <w:p w14:paraId="5E4B19E3" w14:textId="7D707611" w:rsidR="00446223" w:rsidRPr="003A3854" w:rsidRDefault="00446223" w:rsidP="00386C79">
      <w:pPr>
        <w:spacing w:line="360" w:lineRule="auto"/>
        <w:rPr>
          <w:sz w:val="24"/>
          <w:szCs w:val="24"/>
          <w:lang w:val="en-US"/>
        </w:rPr>
      </w:pPr>
      <w:r w:rsidRPr="003A3854">
        <w:rPr>
          <w:sz w:val="24"/>
          <w:szCs w:val="24"/>
          <w:lang w:val="en-US"/>
        </w:rPr>
        <w:t>In nature, various biomaterials formed by biomineralization</w:t>
      </w:r>
      <w:r w:rsidR="001F08EB">
        <w:rPr>
          <w:sz w:val="24"/>
          <w:szCs w:val="24"/>
          <w:lang w:val="en-US"/>
        </w:rPr>
        <w:t>,</w:t>
      </w:r>
      <w:r w:rsidRPr="003A3854">
        <w:rPr>
          <w:sz w:val="24"/>
          <w:szCs w:val="24"/>
          <w:lang w:val="en-US"/>
        </w:rPr>
        <w:t xml:space="preserve"> </w:t>
      </w:r>
      <w:r w:rsidR="001F08EB" w:rsidRPr="001F08EB">
        <w:rPr>
          <w:sz w:val="24"/>
          <w:szCs w:val="24"/>
          <w:lang w:val="en-US"/>
        </w:rPr>
        <w:t>such as nacre and enamel</w:t>
      </w:r>
      <w:r w:rsidR="001F08EB" w:rsidRPr="00222B5D">
        <w:rPr>
          <w:sz w:val="24"/>
          <w:szCs w:val="24"/>
          <w:lang w:val="en-US"/>
        </w:rPr>
        <w:t xml:space="preserve"> </w:t>
      </w:r>
      <w:r w:rsidRPr="003A3854">
        <w:rPr>
          <w:sz w:val="24"/>
          <w:szCs w:val="24"/>
          <w:lang w:val="en-US"/>
        </w:rPr>
        <w:t>have a Young's modulus that is far higher than that of the upper boundary</w:t>
      </w:r>
      <w:commentRangeStart w:id="237"/>
      <w:commentRangeStart w:id="238"/>
      <w:r w:rsidRPr="003A3854">
        <w:rPr>
          <w:sz w:val="24"/>
          <w:szCs w:val="24"/>
          <w:lang w:val="en-US"/>
        </w:rPr>
        <w:t xml:space="preserve"> [</w:t>
      </w:r>
      <w:del w:id="239" w:author="Fan, Qi" w:date="2024-09-06T00:48:00Z">
        <w:r w:rsidRPr="003A3854" w:rsidDel="005A78A9">
          <w:rPr>
            <w:sz w:val="24"/>
            <w:szCs w:val="24"/>
            <w:lang w:val="en-US"/>
          </w:rPr>
          <w:delText>41][42</w:delText>
        </w:r>
      </w:del>
      <w:ins w:id="240" w:author="Fan, Qi" w:date="2024-09-06T00:48:00Z">
        <w:r w:rsidR="005A78A9">
          <w:rPr>
            <w:sz w:val="24"/>
            <w:szCs w:val="24"/>
            <w:lang w:val="en-US"/>
          </w:rPr>
          <w:t>27,28</w:t>
        </w:r>
      </w:ins>
      <w:r w:rsidRPr="003A3854">
        <w:rPr>
          <w:sz w:val="24"/>
          <w:szCs w:val="24"/>
          <w:lang w:val="en-US"/>
        </w:rPr>
        <w:t xml:space="preserve">]. </w:t>
      </w:r>
      <w:commentRangeEnd w:id="237"/>
      <w:r w:rsidR="00372F16" w:rsidRPr="003A3854">
        <w:rPr>
          <w:sz w:val="24"/>
          <w:szCs w:val="24"/>
          <w:lang w:val="en-US"/>
        </w:rPr>
        <w:commentReference w:id="237"/>
      </w:r>
      <w:commentRangeEnd w:id="238"/>
      <w:r w:rsidR="00855612">
        <w:rPr>
          <w:rStyle w:val="CommentReference"/>
        </w:rPr>
        <w:commentReference w:id="238"/>
      </w:r>
      <w:r w:rsidRPr="003A3854">
        <w:rPr>
          <w:sz w:val="24"/>
          <w:szCs w:val="24"/>
          <w:lang w:val="en-US"/>
        </w:rPr>
        <w:t xml:space="preserve">At the same time, in industry, the performance of synthetic composite materials is often lower than the lower boundary. While we marvel at the ingenuity of nature, we are also committed to </w:t>
      </w:r>
      <w:r w:rsidRPr="003A3854">
        <w:rPr>
          <w:sz w:val="24"/>
          <w:szCs w:val="24"/>
          <w:lang w:val="en-US"/>
        </w:rPr>
        <w:lastRenderedPageBreak/>
        <w:t>creating a composite material that can</w:t>
      </w:r>
      <w:r w:rsidR="00307A33" w:rsidRPr="003A3854">
        <w:rPr>
          <w:sz w:val="24"/>
          <w:szCs w:val="24"/>
          <w:lang w:val="en-US"/>
        </w:rPr>
        <w:t xml:space="preserve"> </w:t>
      </w:r>
      <w:r w:rsidRPr="003A3854">
        <w:rPr>
          <w:sz w:val="24"/>
          <w:szCs w:val="24"/>
          <w:lang w:val="en-US"/>
        </w:rPr>
        <w:t>meet the mixing rule; that is, its modulus is between the two models or even close to the upper</w:t>
      </w:r>
      <w:r w:rsidR="00307A33" w:rsidRPr="003A3854">
        <w:rPr>
          <w:sz w:val="24"/>
          <w:szCs w:val="24"/>
          <w:lang w:val="en-US"/>
        </w:rPr>
        <w:t xml:space="preserve"> </w:t>
      </w:r>
      <w:r w:rsidRPr="003A3854">
        <w:rPr>
          <w:sz w:val="24"/>
          <w:szCs w:val="24"/>
          <w:lang w:val="en-US"/>
        </w:rPr>
        <w:t>boundary.</w:t>
      </w:r>
    </w:p>
    <w:p w14:paraId="42CB719A" w14:textId="2631DC01" w:rsidR="00B937BE" w:rsidRPr="00386C79" w:rsidRDefault="007116BC" w:rsidP="00386C79">
      <w:pPr>
        <w:pStyle w:val="Heading2"/>
        <w:spacing w:line="480" w:lineRule="auto"/>
        <w:contextualSpacing/>
        <w:jc w:val="both"/>
        <w:rPr>
          <w:b/>
          <w:bCs/>
          <w:color w:val="auto"/>
          <w:sz w:val="32"/>
          <w:szCs w:val="32"/>
          <w:lang w:val="en-US"/>
        </w:rPr>
      </w:pPr>
      <w:bookmarkStart w:id="241" w:name="_Toc176464903"/>
      <w:r>
        <w:rPr>
          <w:b/>
          <w:bCs/>
          <w:color w:val="auto"/>
          <w:sz w:val="32"/>
          <w:szCs w:val="32"/>
          <w:lang w:val="en-US"/>
        </w:rPr>
        <w:t xml:space="preserve">2.4 </w:t>
      </w:r>
      <w:r w:rsidR="00424EE3" w:rsidRPr="00386C79">
        <w:rPr>
          <w:b/>
          <w:bCs/>
          <w:color w:val="auto"/>
          <w:sz w:val="32"/>
          <w:szCs w:val="32"/>
          <w:lang w:val="en-US"/>
        </w:rPr>
        <w:t>Classification</w:t>
      </w:r>
      <w:r w:rsidR="00D20AA6" w:rsidRPr="00386C79">
        <w:rPr>
          <w:b/>
          <w:bCs/>
          <w:color w:val="auto"/>
          <w:sz w:val="32"/>
          <w:szCs w:val="32"/>
          <w:lang w:val="en-US"/>
        </w:rPr>
        <w:t xml:space="preserve"> of c</w:t>
      </w:r>
      <w:r w:rsidR="00B937BE" w:rsidRPr="00386C79">
        <w:rPr>
          <w:b/>
          <w:bCs/>
          <w:color w:val="auto"/>
          <w:sz w:val="32"/>
          <w:szCs w:val="32"/>
          <w:lang w:val="en-US"/>
        </w:rPr>
        <w:t>alcium phosphate</w:t>
      </w:r>
      <w:bookmarkEnd w:id="241"/>
    </w:p>
    <w:p w14:paraId="494732F9" w14:textId="63484395" w:rsidR="00671CD2" w:rsidRPr="003A3854" w:rsidRDefault="00855612">
      <w:pPr>
        <w:spacing w:line="360" w:lineRule="auto"/>
        <w:contextualSpacing/>
        <w:jc w:val="both"/>
        <w:rPr>
          <w:sz w:val="24"/>
          <w:szCs w:val="24"/>
          <w:lang w:val="en-US"/>
        </w:rPr>
      </w:pPr>
      <w:r w:rsidRPr="003A3854">
        <w:rPr>
          <w:sz w:val="24"/>
          <w:szCs w:val="24"/>
          <w:lang w:val="en-US"/>
        </w:rPr>
        <w:t>Ca</w:t>
      </w:r>
      <w:r w:rsidR="00A9396F" w:rsidRPr="003A3854">
        <w:rPr>
          <w:sz w:val="24"/>
          <w:szCs w:val="24"/>
          <w:lang w:val="en-US"/>
        </w:rPr>
        <w:t xml:space="preserve">lcium orthophosphates are widely and abundantly found in nature and living organisms. Therefore, they </w:t>
      </w:r>
      <w:r w:rsidR="00446223" w:rsidRPr="003A3854">
        <w:rPr>
          <w:sz w:val="24"/>
          <w:szCs w:val="24"/>
          <w:lang w:val="en-US"/>
        </w:rPr>
        <w:t>are</w:t>
      </w:r>
      <w:r w:rsidR="00A9396F" w:rsidRPr="003A3854">
        <w:rPr>
          <w:sz w:val="24"/>
          <w:szCs w:val="24"/>
          <w:lang w:val="en-US"/>
        </w:rPr>
        <w:t xml:space="preserve"> compounds of particular interest in many scientific fields such as geology, chemistry, biology</w:t>
      </w:r>
      <w:r w:rsidR="00446223" w:rsidRPr="003A3854">
        <w:rPr>
          <w:sz w:val="24"/>
          <w:szCs w:val="24"/>
          <w:lang w:val="en-US"/>
        </w:rPr>
        <w:t>,</w:t>
      </w:r>
      <w:r w:rsidR="00A9396F" w:rsidRPr="003A3854">
        <w:rPr>
          <w:sz w:val="24"/>
          <w:szCs w:val="24"/>
          <w:lang w:val="en-US"/>
        </w:rPr>
        <w:t xml:space="preserve"> and medicine [</w:t>
      </w:r>
      <w:del w:id="242" w:author="Fan, Qi" w:date="2024-09-06T00:49:00Z">
        <w:r w:rsidR="00A9396F" w:rsidRPr="003A3854" w:rsidDel="005A78A9">
          <w:rPr>
            <w:sz w:val="24"/>
            <w:szCs w:val="24"/>
            <w:lang w:val="en-US"/>
          </w:rPr>
          <w:delText>44</w:delText>
        </w:r>
      </w:del>
      <w:ins w:id="243" w:author="Fan, Qi" w:date="2024-09-06T00:49:00Z">
        <w:r w:rsidR="005A78A9">
          <w:rPr>
            <w:sz w:val="24"/>
            <w:szCs w:val="24"/>
            <w:lang w:val="en-US"/>
          </w:rPr>
          <w:t>29</w:t>
        </w:r>
      </w:ins>
      <w:r w:rsidR="00A9396F" w:rsidRPr="003A3854">
        <w:rPr>
          <w:sz w:val="24"/>
          <w:szCs w:val="24"/>
          <w:lang w:val="en-US"/>
        </w:rPr>
        <w:t xml:space="preserve">]. </w:t>
      </w:r>
      <w:r w:rsidR="00446223" w:rsidRPr="003A3854">
        <w:rPr>
          <w:sz w:val="24"/>
          <w:szCs w:val="24"/>
          <w:lang w:val="en-US"/>
        </w:rPr>
        <w:t>The c</w:t>
      </w:r>
      <w:r w:rsidR="00A9396F" w:rsidRPr="003A3854">
        <w:rPr>
          <w:sz w:val="24"/>
          <w:szCs w:val="24"/>
          <w:lang w:val="en-US"/>
        </w:rPr>
        <w:t xml:space="preserve">alcium orthophosphate phase has received </w:t>
      </w:r>
      <w:r w:rsidR="00446223" w:rsidRPr="003A3854">
        <w:rPr>
          <w:sz w:val="24"/>
          <w:szCs w:val="24"/>
          <w:lang w:val="en-US"/>
        </w:rPr>
        <w:t>considerable</w:t>
      </w:r>
      <w:r w:rsidR="00A9396F" w:rsidRPr="003A3854">
        <w:rPr>
          <w:sz w:val="24"/>
          <w:szCs w:val="24"/>
          <w:lang w:val="en-US"/>
        </w:rPr>
        <w:t xml:space="preserve"> attention </w:t>
      </w:r>
      <w:r w:rsidR="00446223" w:rsidRPr="003A3854">
        <w:rPr>
          <w:sz w:val="24"/>
          <w:szCs w:val="24"/>
          <w:lang w:val="en-US"/>
        </w:rPr>
        <w:t>owing</w:t>
      </w:r>
      <w:r w:rsidR="00A9396F" w:rsidRPr="003A3854">
        <w:rPr>
          <w:sz w:val="24"/>
          <w:szCs w:val="24"/>
          <w:lang w:val="en-US"/>
        </w:rPr>
        <w:t xml:space="preserve"> to its biological importance. The first systematic studies were conducted by Cameron </w:t>
      </w:r>
      <w:r w:rsidR="00206D2D" w:rsidRPr="003A3854">
        <w:rPr>
          <w:sz w:val="24"/>
          <w:szCs w:val="24"/>
          <w:lang w:val="en-US"/>
        </w:rPr>
        <w:t xml:space="preserve">and </w:t>
      </w:r>
      <w:r w:rsidR="00A60033" w:rsidRPr="003A3854">
        <w:rPr>
          <w:i/>
          <w:iCs/>
          <w:sz w:val="24"/>
          <w:szCs w:val="24"/>
          <w:lang w:val="en-US"/>
        </w:rPr>
        <w:t>et al.</w:t>
      </w:r>
      <w:r w:rsidR="00A9396F" w:rsidRPr="003A3854">
        <w:rPr>
          <w:sz w:val="24"/>
          <w:szCs w:val="24"/>
          <w:lang w:val="en-US"/>
        </w:rPr>
        <w:t xml:space="preserve"> [</w:t>
      </w:r>
      <w:del w:id="244" w:author="Fan, Qi" w:date="2024-09-06T00:49:00Z">
        <w:r w:rsidR="00206D2D" w:rsidRPr="003A3854" w:rsidDel="005A78A9">
          <w:rPr>
            <w:sz w:val="24"/>
            <w:szCs w:val="24"/>
            <w:lang w:val="en-US"/>
          </w:rPr>
          <w:delText>45</w:delText>
        </w:r>
        <w:r w:rsidR="00A9396F" w:rsidRPr="003A3854" w:rsidDel="005A78A9">
          <w:rPr>
            <w:sz w:val="24"/>
            <w:szCs w:val="24"/>
            <w:lang w:val="en-US"/>
          </w:rPr>
          <w:delText>]</w:delText>
        </w:r>
        <w:r w:rsidR="00206D2D" w:rsidRPr="003A3854" w:rsidDel="005A78A9">
          <w:rPr>
            <w:sz w:val="24"/>
            <w:szCs w:val="24"/>
            <w:lang w:val="en-US"/>
          </w:rPr>
          <w:delText>[46][47][48</w:delText>
        </w:r>
      </w:del>
      <w:ins w:id="245" w:author="Fan, Qi" w:date="2024-09-06T00:49:00Z">
        <w:r w:rsidR="005A78A9">
          <w:rPr>
            <w:sz w:val="24"/>
            <w:szCs w:val="24"/>
            <w:lang w:val="en-US"/>
          </w:rPr>
          <w:t>30,31,32,33</w:t>
        </w:r>
      </w:ins>
      <w:r w:rsidR="00206D2D" w:rsidRPr="003A3854">
        <w:rPr>
          <w:sz w:val="24"/>
          <w:szCs w:val="24"/>
          <w:lang w:val="en-US"/>
        </w:rPr>
        <w:t xml:space="preserve">] </w:t>
      </w:r>
      <w:r w:rsidR="00A9396F" w:rsidRPr="003A3854">
        <w:rPr>
          <w:sz w:val="24"/>
          <w:szCs w:val="24"/>
          <w:lang w:val="en-US"/>
        </w:rPr>
        <w:t>and</w:t>
      </w:r>
      <w:r w:rsidR="00A60033" w:rsidRPr="003A3854">
        <w:rPr>
          <w:sz w:val="24"/>
          <w:szCs w:val="24"/>
          <w:lang w:val="en-US"/>
        </w:rPr>
        <w:t xml:space="preserve"> </w:t>
      </w:r>
      <w:r w:rsidR="00A9396F" w:rsidRPr="003A3854">
        <w:rPr>
          <w:sz w:val="24"/>
          <w:szCs w:val="24"/>
          <w:lang w:val="en-US"/>
        </w:rPr>
        <w:t>Bassett [</w:t>
      </w:r>
      <w:del w:id="246" w:author="Fan, Qi" w:date="2024-09-06T00:50:00Z">
        <w:r w:rsidR="00206D2D" w:rsidRPr="003A3854" w:rsidDel="005A78A9">
          <w:rPr>
            <w:sz w:val="24"/>
            <w:szCs w:val="24"/>
            <w:lang w:val="en-US"/>
          </w:rPr>
          <w:delText>49</w:delText>
        </w:r>
        <w:r w:rsidR="00A9396F" w:rsidRPr="003A3854" w:rsidDel="005A78A9">
          <w:rPr>
            <w:sz w:val="24"/>
            <w:szCs w:val="24"/>
            <w:lang w:val="en-US"/>
          </w:rPr>
          <w:delText>]</w:delText>
        </w:r>
        <w:r w:rsidR="00206D2D" w:rsidRPr="003A3854" w:rsidDel="005A78A9">
          <w:rPr>
            <w:sz w:val="24"/>
            <w:szCs w:val="24"/>
            <w:lang w:val="en-US"/>
          </w:rPr>
          <w:delText>[50][51][52</w:delText>
        </w:r>
      </w:del>
      <w:ins w:id="247" w:author="Fan, Qi" w:date="2024-09-06T00:50:00Z">
        <w:r w:rsidR="005A78A9">
          <w:rPr>
            <w:sz w:val="24"/>
            <w:szCs w:val="24"/>
            <w:lang w:val="en-US"/>
          </w:rPr>
          <w:t>34,35,36,37</w:t>
        </w:r>
      </w:ins>
      <w:r w:rsidR="00206D2D" w:rsidRPr="003A3854">
        <w:rPr>
          <w:sz w:val="24"/>
          <w:szCs w:val="24"/>
          <w:lang w:val="en-US"/>
        </w:rPr>
        <w:t xml:space="preserve">] </w:t>
      </w:r>
      <w:r w:rsidR="00A9396F" w:rsidRPr="003A3854">
        <w:rPr>
          <w:sz w:val="24"/>
          <w:szCs w:val="24"/>
          <w:lang w:val="en-US"/>
        </w:rPr>
        <w:t>in the early 20</w:t>
      </w:r>
      <w:r w:rsidR="00A9396F" w:rsidRPr="003A3854">
        <w:rPr>
          <w:sz w:val="24"/>
          <w:szCs w:val="24"/>
          <w:vertAlign w:val="superscript"/>
          <w:lang w:val="en-US"/>
        </w:rPr>
        <w:t>th</w:t>
      </w:r>
      <w:r w:rsidR="00A9396F" w:rsidRPr="003A3854">
        <w:rPr>
          <w:sz w:val="24"/>
          <w:szCs w:val="24"/>
          <w:lang w:val="en-US"/>
        </w:rPr>
        <w:t xml:space="preserve"> century. Both researchers studied individual </w:t>
      </w:r>
      <w:r w:rsidR="00372F16" w:rsidRPr="003A3854">
        <w:rPr>
          <w:sz w:val="24"/>
          <w:szCs w:val="24"/>
          <w:lang w:val="en-US"/>
        </w:rPr>
        <w:t xml:space="preserve">phases </w:t>
      </w:r>
      <w:r w:rsidR="00A9396F" w:rsidRPr="003A3854">
        <w:rPr>
          <w:sz w:val="24"/>
          <w:szCs w:val="24"/>
          <w:lang w:val="en-US"/>
        </w:rPr>
        <w:t>of various calcium orthophosphates.</w:t>
      </w:r>
      <w:r w:rsidR="00206D2D" w:rsidRPr="003A3854">
        <w:rPr>
          <w:sz w:val="24"/>
          <w:szCs w:val="24"/>
          <w:lang w:val="en-US"/>
        </w:rPr>
        <w:t xml:space="preserve"> Table 1 summarizes biologically significant </w:t>
      </w:r>
      <w:r w:rsidR="0068024F" w:rsidRPr="003A3854">
        <w:rPr>
          <w:sz w:val="24"/>
          <w:szCs w:val="24"/>
          <w:lang w:val="en-US"/>
        </w:rPr>
        <w:t xml:space="preserve">and common </w:t>
      </w:r>
      <w:r w:rsidR="00372F16" w:rsidRPr="003A3854">
        <w:rPr>
          <w:sz w:val="24"/>
          <w:szCs w:val="24"/>
          <w:lang w:val="en-US"/>
        </w:rPr>
        <w:t xml:space="preserve">phases of </w:t>
      </w:r>
      <w:r w:rsidR="00206D2D" w:rsidRPr="003A3854">
        <w:rPr>
          <w:sz w:val="24"/>
          <w:szCs w:val="24"/>
          <w:lang w:val="en-US"/>
        </w:rPr>
        <w:t>calcium phosphates.</w:t>
      </w:r>
    </w:p>
    <w:p w14:paraId="11B3FFF0" w14:textId="77777777" w:rsidR="00A60033" w:rsidRDefault="00A60033" w:rsidP="002F40B8">
      <w:pPr>
        <w:spacing w:line="360" w:lineRule="auto"/>
        <w:contextualSpacing/>
        <w:jc w:val="both"/>
        <w:rPr>
          <w:lang w:val="en-US"/>
        </w:rPr>
      </w:pPr>
    </w:p>
    <w:p w14:paraId="63409F8E" w14:textId="2DD14252" w:rsidR="00206D2D" w:rsidRDefault="00A60033" w:rsidP="002F40B8">
      <w:pPr>
        <w:spacing w:line="360" w:lineRule="auto"/>
        <w:contextualSpacing/>
        <w:jc w:val="both"/>
        <w:rPr>
          <w:lang w:val="en-US"/>
        </w:rPr>
      </w:pPr>
      <w:r w:rsidRPr="0068024F">
        <w:rPr>
          <w:lang w:val="en-US"/>
        </w:rPr>
        <w:t xml:space="preserve">Table 1. Summary of biologically significant </w:t>
      </w:r>
      <w:r>
        <w:rPr>
          <w:lang w:val="en-US"/>
        </w:rPr>
        <w:t xml:space="preserve">and common </w:t>
      </w:r>
      <w:r w:rsidR="00DC5F6A">
        <w:rPr>
          <w:lang w:val="en-US"/>
        </w:rPr>
        <w:t xml:space="preserve">phases of </w:t>
      </w:r>
      <w:r w:rsidRPr="0068024F">
        <w:rPr>
          <w:lang w:val="en-US"/>
        </w:rPr>
        <w:t>calcium phosphates</w:t>
      </w:r>
      <w:r>
        <w:rPr>
          <w:lang w:val="en-US"/>
        </w:rPr>
        <w:t xml:space="preserve"> [</w:t>
      </w:r>
      <w:del w:id="248" w:author="Fan, Qi" w:date="2024-09-06T00:50:00Z">
        <w:r w:rsidDel="005A78A9">
          <w:rPr>
            <w:lang w:val="en-US"/>
          </w:rPr>
          <w:delText>53</w:delText>
        </w:r>
      </w:del>
      <w:ins w:id="249" w:author="Fan, Qi" w:date="2024-09-06T00:50:00Z">
        <w:r w:rsidR="005A78A9">
          <w:rPr>
            <w:lang w:val="en-US"/>
          </w:rPr>
          <w:t>38</w:t>
        </w:r>
      </w:ins>
      <w:r>
        <w:rPr>
          <w:lang w:val="en-US"/>
        </w:rPr>
        <w:t>]</w:t>
      </w:r>
      <w:r w:rsidRPr="0068024F">
        <w:rPr>
          <w:lang w:val="en-US"/>
        </w:rPr>
        <w:t>.</w:t>
      </w:r>
    </w:p>
    <w:tbl>
      <w:tblPr>
        <w:tblStyle w:val="ListTable6Colorful"/>
        <w:tblW w:w="0" w:type="auto"/>
        <w:jc w:val="center"/>
        <w:tblLook w:val="04A0" w:firstRow="1" w:lastRow="0" w:firstColumn="1" w:lastColumn="0" w:noHBand="0" w:noVBand="1"/>
      </w:tblPr>
      <w:tblGrid>
        <w:gridCol w:w="3324"/>
        <w:gridCol w:w="1779"/>
        <w:gridCol w:w="2017"/>
        <w:gridCol w:w="1385"/>
      </w:tblGrid>
      <w:tr w:rsidR="0068024F" w14:paraId="32DAED88" w14:textId="61AF2F2E" w:rsidTr="006802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4" w:type="dxa"/>
          </w:tcPr>
          <w:p w14:paraId="02B191F0" w14:textId="5A4865EB" w:rsidR="0068024F" w:rsidRDefault="0068024F" w:rsidP="002F40B8">
            <w:pPr>
              <w:spacing w:line="360" w:lineRule="auto"/>
              <w:contextualSpacing/>
              <w:jc w:val="both"/>
              <w:rPr>
                <w:lang w:val="en-US"/>
              </w:rPr>
            </w:pPr>
            <w:r w:rsidRPr="00206D2D">
              <w:rPr>
                <w:lang w:val="en-US"/>
              </w:rPr>
              <w:t>Calcium phosphate phase</w:t>
            </w:r>
          </w:p>
        </w:tc>
        <w:tc>
          <w:tcPr>
            <w:tcW w:w="1779" w:type="dxa"/>
          </w:tcPr>
          <w:p w14:paraId="71385F14" w14:textId="08766138" w:rsidR="0068024F" w:rsidRDefault="0068024F" w:rsidP="002F40B8">
            <w:pPr>
              <w:spacing w:line="360" w:lineRule="auto"/>
              <w:contextualSpacing/>
              <w:jc w:val="both"/>
              <w:cnfStyle w:val="100000000000" w:firstRow="1" w:lastRow="0" w:firstColumn="0" w:lastColumn="0" w:oddVBand="0" w:evenVBand="0" w:oddHBand="0" w:evenHBand="0" w:firstRowFirstColumn="0" w:firstRowLastColumn="0" w:lastRowFirstColumn="0" w:lastRowLastColumn="0"/>
              <w:rPr>
                <w:lang w:val="en-US"/>
              </w:rPr>
            </w:pPr>
            <w:r w:rsidRPr="00206D2D">
              <w:rPr>
                <w:lang w:val="en-US"/>
              </w:rPr>
              <w:t>Abbreviation</w:t>
            </w:r>
          </w:p>
        </w:tc>
        <w:tc>
          <w:tcPr>
            <w:tcW w:w="2017" w:type="dxa"/>
          </w:tcPr>
          <w:p w14:paraId="1AA479A2" w14:textId="43BD7ECC" w:rsidR="0068024F" w:rsidRDefault="0068024F" w:rsidP="002F40B8">
            <w:pPr>
              <w:spacing w:line="360" w:lineRule="auto"/>
              <w:contextualSpacing/>
              <w:jc w:val="both"/>
              <w:cnfStyle w:val="100000000000" w:firstRow="1" w:lastRow="0" w:firstColumn="0" w:lastColumn="0" w:oddVBand="0" w:evenVBand="0" w:oddHBand="0" w:evenHBand="0" w:firstRowFirstColumn="0" w:firstRowLastColumn="0" w:lastRowFirstColumn="0" w:lastRowLastColumn="0"/>
              <w:rPr>
                <w:lang w:val="en-US"/>
              </w:rPr>
            </w:pPr>
            <w:r w:rsidRPr="00206D2D">
              <w:rPr>
                <w:lang w:val="en-US"/>
              </w:rPr>
              <w:t>Chemical formula</w:t>
            </w:r>
          </w:p>
        </w:tc>
        <w:tc>
          <w:tcPr>
            <w:tcW w:w="1385" w:type="dxa"/>
          </w:tcPr>
          <w:p w14:paraId="61465FC7" w14:textId="77777777" w:rsidR="0068024F" w:rsidRDefault="0068024F" w:rsidP="002F40B8">
            <w:pPr>
              <w:spacing w:line="360" w:lineRule="auto"/>
              <w:contextualSpacing/>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68024F">
              <w:rPr>
                <w:lang w:val="en-US"/>
              </w:rPr>
              <w:t xml:space="preserve">Ca/P </w:t>
            </w:r>
          </w:p>
          <w:p w14:paraId="18B1E569" w14:textId="61003D8E" w:rsidR="0068024F" w:rsidRPr="00206D2D" w:rsidRDefault="0068024F" w:rsidP="002F40B8">
            <w:pPr>
              <w:spacing w:line="360" w:lineRule="auto"/>
              <w:contextualSpacing/>
              <w:jc w:val="both"/>
              <w:cnfStyle w:val="100000000000" w:firstRow="1" w:lastRow="0" w:firstColumn="0" w:lastColumn="0" w:oddVBand="0" w:evenVBand="0" w:oddHBand="0" w:evenHBand="0" w:firstRowFirstColumn="0" w:firstRowLastColumn="0" w:lastRowFirstColumn="0" w:lastRowLastColumn="0"/>
              <w:rPr>
                <w:lang w:val="en-US"/>
              </w:rPr>
            </w:pPr>
            <w:r w:rsidRPr="0068024F">
              <w:rPr>
                <w:lang w:val="en-US"/>
              </w:rPr>
              <w:t>molar ratio</w:t>
            </w:r>
          </w:p>
        </w:tc>
      </w:tr>
      <w:tr w:rsidR="0068024F" w14:paraId="10C84D6C" w14:textId="7BBA9D9F" w:rsidTr="006802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4" w:type="dxa"/>
          </w:tcPr>
          <w:p w14:paraId="13D73E4B" w14:textId="1881A3EE" w:rsidR="0068024F" w:rsidRDefault="0068024F" w:rsidP="002F40B8">
            <w:pPr>
              <w:spacing w:line="360" w:lineRule="auto"/>
              <w:contextualSpacing/>
              <w:jc w:val="both"/>
              <w:rPr>
                <w:lang w:val="en-US"/>
              </w:rPr>
            </w:pPr>
            <w:r w:rsidRPr="0068024F">
              <w:rPr>
                <w:lang w:val="en-US"/>
              </w:rPr>
              <w:t>Dicalcium phosphate anhydrous</w:t>
            </w:r>
          </w:p>
        </w:tc>
        <w:tc>
          <w:tcPr>
            <w:tcW w:w="1779" w:type="dxa"/>
          </w:tcPr>
          <w:p w14:paraId="437D8C73" w14:textId="41A036AA" w:rsidR="0068024F" w:rsidRDefault="0068024F"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68024F">
              <w:rPr>
                <w:lang w:val="en-US"/>
              </w:rPr>
              <w:t>DCPA, monetite</w:t>
            </w:r>
          </w:p>
        </w:tc>
        <w:tc>
          <w:tcPr>
            <w:tcW w:w="2017" w:type="dxa"/>
          </w:tcPr>
          <w:p w14:paraId="42820360" w14:textId="06E1D87F" w:rsidR="0068024F" w:rsidRDefault="0068024F"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68024F">
              <w:rPr>
                <w:lang w:val="en-US"/>
              </w:rPr>
              <w:t>CaHPO</w:t>
            </w:r>
            <w:r w:rsidRPr="00826A45">
              <w:rPr>
                <w:vertAlign w:val="subscript"/>
                <w:lang w:val="en-US"/>
              </w:rPr>
              <w:t>4</w:t>
            </w:r>
          </w:p>
        </w:tc>
        <w:tc>
          <w:tcPr>
            <w:tcW w:w="1385" w:type="dxa"/>
          </w:tcPr>
          <w:p w14:paraId="413DCA9B" w14:textId="1420914C" w:rsidR="0068024F" w:rsidRPr="0068024F" w:rsidRDefault="0068024F"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68024F" w14:paraId="3B2B7CFA" w14:textId="7A92813C" w:rsidTr="0068024F">
        <w:trPr>
          <w:jc w:val="center"/>
        </w:trPr>
        <w:tc>
          <w:tcPr>
            <w:cnfStyle w:val="001000000000" w:firstRow="0" w:lastRow="0" w:firstColumn="1" w:lastColumn="0" w:oddVBand="0" w:evenVBand="0" w:oddHBand="0" w:evenHBand="0" w:firstRowFirstColumn="0" w:firstRowLastColumn="0" w:lastRowFirstColumn="0" w:lastRowLastColumn="0"/>
            <w:tcW w:w="3324" w:type="dxa"/>
          </w:tcPr>
          <w:p w14:paraId="6F4EF003" w14:textId="04BB1085" w:rsidR="0068024F" w:rsidRDefault="0068024F" w:rsidP="002F40B8">
            <w:pPr>
              <w:spacing w:line="360" w:lineRule="auto"/>
              <w:contextualSpacing/>
              <w:jc w:val="both"/>
              <w:rPr>
                <w:lang w:val="en-US"/>
              </w:rPr>
            </w:pPr>
            <w:r w:rsidRPr="0068024F">
              <w:rPr>
                <w:lang w:val="en-US"/>
              </w:rPr>
              <w:t>Dicalcium phosphate dihydrate</w:t>
            </w:r>
          </w:p>
        </w:tc>
        <w:tc>
          <w:tcPr>
            <w:tcW w:w="1779" w:type="dxa"/>
          </w:tcPr>
          <w:p w14:paraId="425AA3BE" w14:textId="4075C3AF" w:rsidR="0068024F" w:rsidRDefault="0068024F"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68024F">
              <w:rPr>
                <w:lang w:val="en-US"/>
              </w:rPr>
              <w:t>DCPD, brushite</w:t>
            </w:r>
          </w:p>
        </w:tc>
        <w:tc>
          <w:tcPr>
            <w:tcW w:w="2017" w:type="dxa"/>
          </w:tcPr>
          <w:p w14:paraId="2A488538" w14:textId="2034D826" w:rsidR="0068024F" w:rsidRDefault="0068024F"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68024F">
              <w:rPr>
                <w:lang w:val="en-US"/>
              </w:rPr>
              <w:t>CaHPO</w:t>
            </w:r>
            <w:r w:rsidRPr="00826A45">
              <w:rPr>
                <w:vertAlign w:val="subscript"/>
                <w:lang w:val="en-US"/>
              </w:rPr>
              <w:t>4</w:t>
            </w:r>
            <w:r w:rsidRPr="0068024F">
              <w:rPr>
                <w:lang w:val="en-US"/>
              </w:rPr>
              <w:t xml:space="preserve"> x 2H</w:t>
            </w:r>
            <w:r w:rsidRPr="00826A45">
              <w:rPr>
                <w:vertAlign w:val="subscript"/>
                <w:lang w:val="en-US"/>
              </w:rPr>
              <w:t>2</w:t>
            </w:r>
            <w:r w:rsidRPr="0068024F">
              <w:rPr>
                <w:lang w:val="en-US"/>
              </w:rPr>
              <w:t>O</w:t>
            </w:r>
          </w:p>
        </w:tc>
        <w:tc>
          <w:tcPr>
            <w:tcW w:w="1385" w:type="dxa"/>
          </w:tcPr>
          <w:p w14:paraId="6174CE56" w14:textId="4F3A0A97" w:rsidR="0068024F" w:rsidRPr="0068024F" w:rsidRDefault="0068024F"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r>
      <w:tr w:rsidR="0068024F" w14:paraId="1033AE68" w14:textId="591C96AD" w:rsidTr="006802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4" w:type="dxa"/>
          </w:tcPr>
          <w:p w14:paraId="0E664F2D" w14:textId="39BF7B8B" w:rsidR="0068024F" w:rsidRDefault="0068024F" w:rsidP="002F40B8">
            <w:pPr>
              <w:spacing w:line="360" w:lineRule="auto"/>
              <w:contextualSpacing/>
              <w:jc w:val="both"/>
              <w:rPr>
                <w:lang w:val="en-US"/>
              </w:rPr>
            </w:pPr>
            <w:r w:rsidRPr="0068024F">
              <w:rPr>
                <w:lang w:val="en-US"/>
              </w:rPr>
              <w:t>Hydroxyapatite</w:t>
            </w:r>
          </w:p>
        </w:tc>
        <w:tc>
          <w:tcPr>
            <w:tcW w:w="1779" w:type="dxa"/>
          </w:tcPr>
          <w:p w14:paraId="05F82859" w14:textId="738BF151" w:rsidR="0068024F" w:rsidRDefault="0068024F"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68024F">
              <w:rPr>
                <w:lang w:val="en-US"/>
              </w:rPr>
              <w:t>HAP</w:t>
            </w:r>
          </w:p>
        </w:tc>
        <w:tc>
          <w:tcPr>
            <w:tcW w:w="2017" w:type="dxa"/>
          </w:tcPr>
          <w:p w14:paraId="1C309E40" w14:textId="0930BD6B" w:rsidR="0068024F" w:rsidRDefault="0068024F"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68024F">
              <w:rPr>
                <w:lang w:val="en-US"/>
              </w:rPr>
              <w:t>Ca</w:t>
            </w:r>
            <w:r w:rsidRPr="00826A45">
              <w:rPr>
                <w:vertAlign w:val="subscript"/>
                <w:lang w:val="en-US"/>
              </w:rPr>
              <w:t>5</w:t>
            </w:r>
            <w:r w:rsidRPr="0068024F">
              <w:rPr>
                <w:lang w:val="en-US"/>
              </w:rPr>
              <w:t>(PO</w:t>
            </w:r>
            <w:r w:rsidRPr="00826A45">
              <w:rPr>
                <w:vertAlign w:val="subscript"/>
                <w:lang w:val="en-US"/>
              </w:rPr>
              <w:t>4</w:t>
            </w:r>
            <w:r w:rsidRPr="0068024F">
              <w:rPr>
                <w:lang w:val="en-US"/>
              </w:rPr>
              <w:t>)</w:t>
            </w:r>
            <w:r w:rsidRPr="00826A45">
              <w:rPr>
                <w:vertAlign w:val="subscript"/>
                <w:lang w:val="en-US"/>
              </w:rPr>
              <w:t>3</w:t>
            </w:r>
            <w:r w:rsidRPr="0068024F">
              <w:rPr>
                <w:lang w:val="en-US"/>
              </w:rPr>
              <w:t>(OH)</w:t>
            </w:r>
          </w:p>
        </w:tc>
        <w:tc>
          <w:tcPr>
            <w:tcW w:w="1385" w:type="dxa"/>
          </w:tcPr>
          <w:p w14:paraId="38CD5818" w14:textId="3BD52D03" w:rsidR="0068024F" w:rsidRPr="0068024F" w:rsidRDefault="0068024F"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1.67</w:t>
            </w:r>
          </w:p>
        </w:tc>
      </w:tr>
      <w:tr w:rsidR="0068024F" w14:paraId="3D68581C" w14:textId="38B9641D" w:rsidTr="0068024F">
        <w:trPr>
          <w:jc w:val="center"/>
        </w:trPr>
        <w:tc>
          <w:tcPr>
            <w:cnfStyle w:val="001000000000" w:firstRow="0" w:lastRow="0" w:firstColumn="1" w:lastColumn="0" w:oddVBand="0" w:evenVBand="0" w:oddHBand="0" w:evenHBand="0" w:firstRowFirstColumn="0" w:firstRowLastColumn="0" w:lastRowFirstColumn="0" w:lastRowLastColumn="0"/>
            <w:tcW w:w="3324" w:type="dxa"/>
          </w:tcPr>
          <w:p w14:paraId="29B68541" w14:textId="16C2132B" w:rsidR="0068024F" w:rsidRDefault="0068024F" w:rsidP="002F40B8">
            <w:pPr>
              <w:spacing w:line="360" w:lineRule="auto"/>
              <w:contextualSpacing/>
              <w:jc w:val="both"/>
              <w:rPr>
                <w:lang w:val="en-US"/>
              </w:rPr>
            </w:pPr>
            <w:r w:rsidRPr="0068024F">
              <w:rPr>
                <w:lang w:val="en-US"/>
              </w:rPr>
              <w:t>Octacalcium phosphate</w:t>
            </w:r>
          </w:p>
        </w:tc>
        <w:tc>
          <w:tcPr>
            <w:tcW w:w="1779" w:type="dxa"/>
          </w:tcPr>
          <w:p w14:paraId="5A22CE4D" w14:textId="79B537DE" w:rsidR="0068024F" w:rsidRDefault="0068024F"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68024F">
              <w:rPr>
                <w:lang w:val="en-US"/>
              </w:rPr>
              <w:t>OCP</w:t>
            </w:r>
          </w:p>
        </w:tc>
        <w:tc>
          <w:tcPr>
            <w:tcW w:w="2017" w:type="dxa"/>
          </w:tcPr>
          <w:p w14:paraId="045148F3" w14:textId="29A12D2E" w:rsidR="0068024F" w:rsidRDefault="0068024F"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68024F">
              <w:rPr>
                <w:lang w:val="en-US"/>
              </w:rPr>
              <w:t>Ca</w:t>
            </w:r>
            <w:r w:rsidRPr="00826A45">
              <w:rPr>
                <w:vertAlign w:val="subscript"/>
                <w:lang w:val="en-US"/>
              </w:rPr>
              <w:t>8</w:t>
            </w:r>
            <w:r w:rsidRPr="0068024F">
              <w:rPr>
                <w:lang w:val="en-US"/>
              </w:rPr>
              <w:t>H</w:t>
            </w:r>
            <w:r w:rsidRPr="00826A45">
              <w:rPr>
                <w:vertAlign w:val="subscript"/>
                <w:lang w:val="en-US"/>
              </w:rPr>
              <w:t>2</w:t>
            </w:r>
            <w:r w:rsidRPr="0068024F">
              <w:rPr>
                <w:lang w:val="en-US"/>
              </w:rPr>
              <w:t>(PO</w:t>
            </w:r>
            <w:r w:rsidRPr="00826A45">
              <w:rPr>
                <w:vertAlign w:val="subscript"/>
                <w:lang w:val="en-US"/>
              </w:rPr>
              <w:t>4</w:t>
            </w:r>
            <w:r w:rsidRPr="0068024F">
              <w:rPr>
                <w:lang w:val="en-US"/>
              </w:rPr>
              <w:t>)</w:t>
            </w:r>
            <w:r w:rsidRPr="00826A45">
              <w:rPr>
                <w:vertAlign w:val="subscript"/>
                <w:lang w:val="en-US"/>
              </w:rPr>
              <w:t>6</w:t>
            </w:r>
          </w:p>
        </w:tc>
        <w:tc>
          <w:tcPr>
            <w:tcW w:w="1385" w:type="dxa"/>
          </w:tcPr>
          <w:p w14:paraId="3B428CBE" w14:textId="55E66E14" w:rsidR="0068024F" w:rsidRPr="0068024F" w:rsidRDefault="0068024F"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1.33</w:t>
            </w:r>
          </w:p>
        </w:tc>
      </w:tr>
      <w:tr w:rsidR="0068024F" w14:paraId="3F1405AB" w14:textId="031E378F" w:rsidTr="006802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4" w:type="dxa"/>
          </w:tcPr>
          <w:p w14:paraId="67090F19" w14:textId="41B04163" w:rsidR="0068024F" w:rsidRDefault="0068024F" w:rsidP="002F40B8">
            <w:pPr>
              <w:spacing w:line="360" w:lineRule="auto"/>
              <w:contextualSpacing/>
              <w:jc w:val="both"/>
              <w:rPr>
                <w:lang w:val="en-US"/>
              </w:rPr>
            </w:pPr>
            <w:r w:rsidRPr="0068024F">
              <w:rPr>
                <w:lang w:val="en-US"/>
              </w:rPr>
              <w:t>Tricalcium phosphate</w:t>
            </w:r>
          </w:p>
        </w:tc>
        <w:tc>
          <w:tcPr>
            <w:tcW w:w="1779" w:type="dxa"/>
          </w:tcPr>
          <w:p w14:paraId="6195259F" w14:textId="4E879D76" w:rsidR="0068024F" w:rsidRDefault="0068024F"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68024F">
              <w:rPr>
                <w:lang w:val="en-US"/>
              </w:rPr>
              <w:t>TCP</w:t>
            </w:r>
          </w:p>
        </w:tc>
        <w:tc>
          <w:tcPr>
            <w:tcW w:w="2017" w:type="dxa"/>
          </w:tcPr>
          <w:p w14:paraId="31D1220C" w14:textId="4F8524A6" w:rsidR="0068024F" w:rsidRDefault="0068024F"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68024F">
              <w:rPr>
                <w:lang w:val="en-US"/>
              </w:rPr>
              <w:t>Ca</w:t>
            </w:r>
            <w:r w:rsidRPr="00826A45">
              <w:rPr>
                <w:vertAlign w:val="subscript"/>
                <w:lang w:val="en-US"/>
              </w:rPr>
              <w:t>3</w:t>
            </w:r>
            <w:r w:rsidRPr="0068024F">
              <w:rPr>
                <w:lang w:val="en-US"/>
              </w:rPr>
              <w:t>(PO</w:t>
            </w:r>
            <w:r w:rsidRPr="00826A45">
              <w:rPr>
                <w:vertAlign w:val="subscript"/>
                <w:lang w:val="en-US"/>
              </w:rPr>
              <w:t>4</w:t>
            </w:r>
            <w:r w:rsidRPr="0068024F">
              <w:rPr>
                <w:lang w:val="en-US"/>
              </w:rPr>
              <w:t>)</w:t>
            </w:r>
            <w:r w:rsidRPr="00826A45">
              <w:rPr>
                <w:vertAlign w:val="subscript"/>
                <w:lang w:val="en-US"/>
              </w:rPr>
              <w:t>2</w:t>
            </w:r>
          </w:p>
        </w:tc>
        <w:tc>
          <w:tcPr>
            <w:tcW w:w="1385" w:type="dxa"/>
          </w:tcPr>
          <w:p w14:paraId="394616F5" w14:textId="02CA07CB" w:rsidR="0068024F" w:rsidRPr="0068024F" w:rsidRDefault="0068024F"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1.5</w:t>
            </w:r>
          </w:p>
        </w:tc>
      </w:tr>
      <w:tr w:rsidR="0068024F" w14:paraId="77802702" w14:textId="50EB7CB6" w:rsidTr="0068024F">
        <w:trPr>
          <w:jc w:val="center"/>
        </w:trPr>
        <w:tc>
          <w:tcPr>
            <w:cnfStyle w:val="001000000000" w:firstRow="0" w:lastRow="0" w:firstColumn="1" w:lastColumn="0" w:oddVBand="0" w:evenVBand="0" w:oddHBand="0" w:evenHBand="0" w:firstRowFirstColumn="0" w:firstRowLastColumn="0" w:lastRowFirstColumn="0" w:lastRowLastColumn="0"/>
            <w:tcW w:w="3324" w:type="dxa"/>
          </w:tcPr>
          <w:p w14:paraId="7E2A4CC1" w14:textId="4618F1BE" w:rsidR="0068024F" w:rsidRDefault="0068024F" w:rsidP="002F40B8">
            <w:pPr>
              <w:spacing w:line="360" w:lineRule="auto"/>
              <w:contextualSpacing/>
              <w:jc w:val="both"/>
              <w:rPr>
                <w:lang w:val="en-US"/>
              </w:rPr>
            </w:pPr>
            <w:r w:rsidRPr="0068024F">
              <w:rPr>
                <w:lang w:val="en-US"/>
              </w:rPr>
              <w:t>Amorphous calcium phosphate</w:t>
            </w:r>
          </w:p>
        </w:tc>
        <w:tc>
          <w:tcPr>
            <w:tcW w:w="1779" w:type="dxa"/>
          </w:tcPr>
          <w:p w14:paraId="37CF8DF0" w14:textId="25BB68F1" w:rsidR="0068024F" w:rsidRDefault="0068024F"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Pr>
                <w:lang w:val="en-US"/>
              </w:rPr>
              <w:t>ACP</w:t>
            </w:r>
          </w:p>
        </w:tc>
        <w:tc>
          <w:tcPr>
            <w:tcW w:w="2017" w:type="dxa"/>
          </w:tcPr>
          <w:p w14:paraId="3084F38D" w14:textId="768F00F1" w:rsidR="0068024F" w:rsidRDefault="0068024F"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68024F">
              <w:rPr>
                <w:lang w:val="en-US"/>
              </w:rPr>
              <w:t>Ca</w:t>
            </w:r>
            <w:r w:rsidRPr="00826A45">
              <w:rPr>
                <w:vertAlign w:val="subscript"/>
                <w:lang w:val="en-US"/>
              </w:rPr>
              <w:t>x</w:t>
            </w:r>
            <w:r w:rsidRPr="0068024F">
              <w:rPr>
                <w:lang w:val="en-US"/>
              </w:rPr>
              <w:t>H</w:t>
            </w:r>
            <w:r w:rsidRPr="00826A45">
              <w:rPr>
                <w:vertAlign w:val="subscript"/>
                <w:lang w:val="en-US"/>
              </w:rPr>
              <w:t>y</w:t>
            </w:r>
            <w:r w:rsidRPr="0068024F">
              <w:rPr>
                <w:lang w:val="en-US"/>
              </w:rPr>
              <w:t>(PO</w:t>
            </w:r>
            <w:r w:rsidRPr="00826A45">
              <w:rPr>
                <w:vertAlign w:val="subscript"/>
                <w:lang w:val="en-US"/>
              </w:rPr>
              <w:t>4</w:t>
            </w:r>
            <w:r w:rsidRPr="0068024F">
              <w:rPr>
                <w:lang w:val="en-US"/>
              </w:rPr>
              <w:t>)</w:t>
            </w:r>
            <w:r w:rsidRPr="00826A45">
              <w:rPr>
                <w:vertAlign w:val="subscript"/>
                <w:lang w:val="en-US"/>
              </w:rPr>
              <w:t>z</w:t>
            </w:r>
            <w:r w:rsidRPr="0068024F">
              <w:rPr>
                <w:lang w:val="en-US"/>
              </w:rPr>
              <w:t>·nH</w:t>
            </w:r>
            <w:r w:rsidRPr="00826A45">
              <w:rPr>
                <w:vertAlign w:val="subscript"/>
                <w:lang w:val="en-US"/>
              </w:rPr>
              <w:t>2</w:t>
            </w:r>
            <w:r w:rsidRPr="0068024F">
              <w:rPr>
                <w:lang w:val="en-US"/>
              </w:rPr>
              <w:t>O, n = 3–4.5; 15%–20% H</w:t>
            </w:r>
            <w:r w:rsidRPr="00826A45">
              <w:rPr>
                <w:vertAlign w:val="subscript"/>
                <w:lang w:val="en-US"/>
              </w:rPr>
              <w:t>2</w:t>
            </w:r>
            <w:r w:rsidRPr="0068024F">
              <w:rPr>
                <w:lang w:val="en-US"/>
              </w:rPr>
              <w:t>O</w:t>
            </w:r>
          </w:p>
        </w:tc>
        <w:tc>
          <w:tcPr>
            <w:tcW w:w="1385" w:type="dxa"/>
          </w:tcPr>
          <w:p w14:paraId="751C3C70" w14:textId="178C1869" w:rsidR="0068024F" w:rsidRDefault="0068024F"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1.2 – 2.2</w:t>
            </w:r>
          </w:p>
        </w:tc>
      </w:tr>
    </w:tbl>
    <w:p w14:paraId="482C0A5B" w14:textId="77777777" w:rsidR="00826A45" w:rsidRDefault="00826A45" w:rsidP="002F40B8">
      <w:pPr>
        <w:spacing w:line="360" w:lineRule="auto"/>
        <w:contextualSpacing/>
        <w:jc w:val="both"/>
        <w:rPr>
          <w:lang w:val="en-US"/>
        </w:rPr>
      </w:pPr>
    </w:p>
    <w:p w14:paraId="51F85450" w14:textId="7581B7B1" w:rsidR="00826A45" w:rsidRPr="003A3854" w:rsidRDefault="00826A45" w:rsidP="002F40B8">
      <w:pPr>
        <w:spacing w:line="360" w:lineRule="auto"/>
        <w:contextualSpacing/>
        <w:jc w:val="both"/>
        <w:rPr>
          <w:sz w:val="24"/>
          <w:szCs w:val="24"/>
          <w:lang w:val="en-US"/>
        </w:rPr>
      </w:pPr>
      <w:r w:rsidRPr="003A3854">
        <w:rPr>
          <w:sz w:val="24"/>
          <w:szCs w:val="24"/>
          <w:lang w:val="en-US"/>
        </w:rPr>
        <w:t>Calcium phosphates are all white solids (unless doped with colored ions)</w:t>
      </w:r>
      <w:r w:rsidR="00A60033" w:rsidRPr="003A3854">
        <w:rPr>
          <w:sz w:val="24"/>
          <w:szCs w:val="24"/>
          <w:lang w:val="en-US"/>
        </w:rPr>
        <w:t>;</w:t>
      </w:r>
      <w:r w:rsidRPr="003A3854">
        <w:rPr>
          <w:sz w:val="24"/>
          <w:szCs w:val="24"/>
          <w:lang w:val="en-US"/>
        </w:rPr>
        <w:t xml:space="preserve"> most calcium phosphates are slightly soluble in water, some are extremely insoluble in water, but all are soluble in acid [</w:t>
      </w:r>
      <w:del w:id="250" w:author="Fan, Qi" w:date="2024-09-06T00:50:00Z">
        <w:r w:rsidRPr="003A3854" w:rsidDel="005A78A9">
          <w:rPr>
            <w:sz w:val="24"/>
            <w:szCs w:val="24"/>
            <w:lang w:val="en-US"/>
          </w:rPr>
          <w:delText>54</w:delText>
        </w:r>
      </w:del>
      <w:ins w:id="251" w:author="Fan, Qi" w:date="2024-09-06T00:50:00Z">
        <w:r w:rsidR="005A78A9">
          <w:rPr>
            <w:sz w:val="24"/>
            <w:szCs w:val="24"/>
            <w:lang w:val="en-US"/>
          </w:rPr>
          <w:t>39</w:t>
        </w:r>
      </w:ins>
      <w:r w:rsidRPr="003A3854">
        <w:rPr>
          <w:sz w:val="24"/>
          <w:szCs w:val="24"/>
          <w:lang w:val="en-US"/>
        </w:rPr>
        <w:t xml:space="preserve">]. In nature, calcium orthophosphates are often found as de-posits </w:t>
      </w:r>
      <w:r w:rsidR="00DC5F6A" w:rsidRPr="003A3854">
        <w:rPr>
          <w:sz w:val="24"/>
          <w:szCs w:val="24"/>
          <w:lang w:val="en-US"/>
        </w:rPr>
        <w:t xml:space="preserve">such as </w:t>
      </w:r>
      <w:r w:rsidRPr="003A3854">
        <w:rPr>
          <w:sz w:val="24"/>
          <w:szCs w:val="24"/>
          <w:lang w:val="en-US"/>
        </w:rPr>
        <w:t xml:space="preserve">apatites or phosphorites. In mammals, biologically formed </w:t>
      </w:r>
      <w:r w:rsidR="00855612" w:rsidRPr="003A3854">
        <w:rPr>
          <w:sz w:val="24"/>
          <w:szCs w:val="24"/>
          <w:lang w:val="en-US"/>
        </w:rPr>
        <w:t>CaPO</w:t>
      </w:r>
      <w:r w:rsidR="00855612" w:rsidRPr="003A3854">
        <w:rPr>
          <w:sz w:val="24"/>
          <w:szCs w:val="24"/>
          <w:vertAlign w:val="subscript"/>
          <w:lang w:val="en-US"/>
        </w:rPr>
        <w:t>4</w:t>
      </w:r>
      <w:r w:rsidR="00855612" w:rsidRPr="003A3854">
        <w:rPr>
          <w:sz w:val="24"/>
          <w:szCs w:val="24"/>
          <w:lang w:val="en-US"/>
        </w:rPr>
        <w:t xml:space="preserve"> </w:t>
      </w:r>
      <w:commentRangeStart w:id="252"/>
      <w:r w:rsidRPr="003A3854">
        <w:rPr>
          <w:sz w:val="24"/>
          <w:szCs w:val="24"/>
          <w:lang w:val="en-US"/>
        </w:rPr>
        <w:t>is the major component of calcified tissue [</w:t>
      </w:r>
      <w:del w:id="253" w:author="Fan, Qi" w:date="2024-09-06T00:50:00Z">
        <w:r w:rsidRPr="003A3854" w:rsidDel="005A78A9">
          <w:rPr>
            <w:sz w:val="24"/>
            <w:szCs w:val="24"/>
            <w:lang w:val="en-US"/>
          </w:rPr>
          <w:delText>55</w:delText>
        </w:r>
      </w:del>
      <w:ins w:id="254" w:author="Fan, Qi" w:date="2024-09-06T00:50:00Z">
        <w:r w:rsidR="005A78A9">
          <w:rPr>
            <w:sz w:val="24"/>
            <w:szCs w:val="24"/>
            <w:lang w:val="en-US"/>
          </w:rPr>
          <w:t>40</w:t>
        </w:r>
      </w:ins>
      <w:r w:rsidRPr="003A3854">
        <w:rPr>
          <w:sz w:val="24"/>
          <w:szCs w:val="24"/>
          <w:lang w:val="en-US"/>
        </w:rPr>
        <w:t>].</w:t>
      </w:r>
      <w:commentRangeEnd w:id="252"/>
      <w:r w:rsidR="00DC5F6A" w:rsidRPr="003A3854">
        <w:rPr>
          <w:rStyle w:val="CommentReference"/>
          <w:sz w:val="18"/>
          <w:szCs w:val="18"/>
        </w:rPr>
        <w:commentReference w:id="252"/>
      </w:r>
    </w:p>
    <w:p w14:paraId="4B5410FA" w14:textId="3B7629E6" w:rsidR="00B937BE" w:rsidRDefault="00671CD2" w:rsidP="002F40B8">
      <w:pPr>
        <w:pStyle w:val="Heading3"/>
        <w:spacing w:line="360" w:lineRule="auto"/>
        <w:contextualSpacing/>
        <w:jc w:val="both"/>
        <w:rPr>
          <w:lang w:val="en-US"/>
        </w:rPr>
      </w:pPr>
      <w:bookmarkStart w:id="255" w:name="_Toc176464904"/>
      <w:r>
        <w:rPr>
          <w:lang w:val="en-US"/>
        </w:rPr>
        <w:t>A</w:t>
      </w:r>
      <w:r w:rsidR="00B937BE">
        <w:rPr>
          <w:lang w:val="en-US"/>
        </w:rPr>
        <w:t>morphous</w:t>
      </w:r>
      <w:r w:rsidR="00B937BE" w:rsidRPr="00B937BE">
        <w:rPr>
          <w:lang w:val="en-US"/>
        </w:rPr>
        <w:t xml:space="preserve"> of calcium phosphates</w:t>
      </w:r>
      <w:bookmarkEnd w:id="255"/>
    </w:p>
    <w:p w14:paraId="4A9C6A78" w14:textId="3E29B495" w:rsidR="00A60033" w:rsidRPr="003A3854" w:rsidRDefault="007715B1" w:rsidP="002F40B8">
      <w:pPr>
        <w:spacing w:line="360" w:lineRule="auto"/>
        <w:jc w:val="both"/>
        <w:rPr>
          <w:sz w:val="24"/>
          <w:szCs w:val="24"/>
          <w:lang w:val="en-US"/>
        </w:rPr>
      </w:pPr>
      <w:r w:rsidRPr="003A3854">
        <w:rPr>
          <w:sz w:val="24"/>
          <w:szCs w:val="24"/>
          <w:lang w:val="en-US"/>
        </w:rPr>
        <w:t>Amorphous calcium phosphate (ACP) with chemical formula Ca</w:t>
      </w:r>
      <w:r w:rsidRPr="003A3854">
        <w:rPr>
          <w:sz w:val="24"/>
          <w:szCs w:val="24"/>
          <w:vertAlign w:val="subscript"/>
          <w:lang w:val="en-US"/>
        </w:rPr>
        <w:t>x</w:t>
      </w:r>
      <w:r w:rsidRPr="003A3854">
        <w:rPr>
          <w:sz w:val="24"/>
          <w:szCs w:val="24"/>
          <w:lang w:val="en-US"/>
        </w:rPr>
        <w:t>H</w:t>
      </w:r>
      <w:r w:rsidRPr="003A3854">
        <w:rPr>
          <w:sz w:val="24"/>
          <w:szCs w:val="24"/>
          <w:vertAlign w:val="subscript"/>
          <w:lang w:val="en-US"/>
        </w:rPr>
        <w:t>y</w:t>
      </w:r>
      <w:r w:rsidRPr="003A3854">
        <w:rPr>
          <w:sz w:val="24"/>
          <w:szCs w:val="24"/>
          <w:lang w:val="en-US"/>
        </w:rPr>
        <w:t>(PO</w:t>
      </w:r>
      <w:r w:rsidRPr="003A3854">
        <w:rPr>
          <w:sz w:val="24"/>
          <w:szCs w:val="24"/>
          <w:vertAlign w:val="subscript"/>
          <w:lang w:val="en-US"/>
        </w:rPr>
        <w:t>4</w:t>
      </w:r>
      <w:r w:rsidRPr="003A3854">
        <w:rPr>
          <w:sz w:val="24"/>
          <w:szCs w:val="24"/>
          <w:lang w:val="en-US"/>
        </w:rPr>
        <w:t>)</w:t>
      </w:r>
      <w:r w:rsidRPr="003A3854">
        <w:rPr>
          <w:sz w:val="24"/>
          <w:szCs w:val="24"/>
          <w:vertAlign w:val="subscript"/>
          <w:lang w:val="en-US"/>
        </w:rPr>
        <w:t>z</w:t>
      </w:r>
      <w:r w:rsidRPr="003A3854">
        <w:rPr>
          <w:sz w:val="24"/>
          <w:szCs w:val="24"/>
          <w:lang w:val="en-US"/>
        </w:rPr>
        <w:t>·nH</w:t>
      </w:r>
      <w:r w:rsidRPr="003A3854">
        <w:rPr>
          <w:sz w:val="24"/>
          <w:szCs w:val="24"/>
          <w:vertAlign w:val="subscript"/>
          <w:lang w:val="en-US"/>
        </w:rPr>
        <w:t>2</w:t>
      </w:r>
      <w:r w:rsidRPr="003A3854">
        <w:rPr>
          <w:sz w:val="24"/>
          <w:szCs w:val="24"/>
          <w:lang w:val="en-US"/>
        </w:rPr>
        <w:t>O (n = 3–4.5)</w:t>
      </w:r>
      <w:r w:rsidR="00222B5D" w:rsidRPr="003A3854">
        <w:rPr>
          <w:sz w:val="24"/>
          <w:szCs w:val="24"/>
          <w:lang w:val="en-US"/>
        </w:rPr>
        <w:t xml:space="preserve">, does not exhibit long-range order compared to other crystalline calcium phosphates, which makes it unique among all forms of calcium phosphate </w:t>
      </w:r>
      <w:r w:rsidR="00A60033" w:rsidRPr="003A3854">
        <w:rPr>
          <w:sz w:val="24"/>
          <w:szCs w:val="24"/>
          <w:lang w:val="en-US"/>
        </w:rPr>
        <w:t>[</w:t>
      </w:r>
      <w:del w:id="256" w:author="Fan, Qi" w:date="2024-09-06T00:50:00Z">
        <w:r w:rsidR="00A60033" w:rsidRPr="003A3854" w:rsidDel="005A78A9">
          <w:rPr>
            <w:sz w:val="24"/>
            <w:szCs w:val="24"/>
            <w:lang w:val="en-US"/>
          </w:rPr>
          <w:delText>56</w:delText>
        </w:r>
      </w:del>
      <w:ins w:id="257" w:author="Fan, Qi" w:date="2024-09-06T00:50:00Z">
        <w:r w:rsidR="005A78A9">
          <w:rPr>
            <w:sz w:val="24"/>
            <w:szCs w:val="24"/>
            <w:lang w:val="en-US"/>
          </w:rPr>
          <w:t>41</w:t>
        </w:r>
      </w:ins>
      <w:r w:rsidR="00A60033" w:rsidRPr="003A3854">
        <w:rPr>
          <w:sz w:val="24"/>
          <w:szCs w:val="24"/>
          <w:lang w:val="en-US"/>
        </w:rPr>
        <w:t>]</w:t>
      </w:r>
      <w:r w:rsidR="005364AD" w:rsidRPr="003A3854">
        <w:rPr>
          <w:sz w:val="24"/>
          <w:szCs w:val="24"/>
          <w:lang w:val="en-US"/>
        </w:rPr>
        <w:t xml:space="preserve">. Its X-ray diffraction patterns are </w:t>
      </w:r>
      <w:r w:rsidR="005364AD" w:rsidRPr="003A3854">
        <w:rPr>
          <w:sz w:val="24"/>
          <w:szCs w:val="24"/>
          <w:lang w:val="en-US"/>
        </w:rPr>
        <w:lastRenderedPageBreak/>
        <w:t>broad and diffuse with a maximum at 25° 2θ [</w:t>
      </w:r>
      <w:del w:id="258" w:author="Fan, Qi" w:date="2024-09-06T00:50:00Z">
        <w:r w:rsidR="005364AD" w:rsidRPr="003A3854" w:rsidDel="005A78A9">
          <w:rPr>
            <w:sz w:val="24"/>
            <w:szCs w:val="24"/>
            <w:lang w:val="en-US"/>
          </w:rPr>
          <w:delText>57</w:delText>
        </w:r>
      </w:del>
      <w:ins w:id="259" w:author="Fan, Qi" w:date="2024-09-06T00:50:00Z">
        <w:r w:rsidR="005A78A9">
          <w:rPr>
            <w:sz w:val="24"/>
            <w:szCs w:val="24"/>
            <w:lang w:val="en-US"/>
          </w:rPr>
          <w:t>42</w:t>
        </w:r>
      </w:ins>
      <w:r w:rsidR="005364AD" w:rsidRPr="003A3854">
        <w:rPr>
          <w:sz w:val="24"/>
          <w:szCs w:val="24"/>
          <w:lang w:val="en-US"/>
        </w:rPr>
        <w:t>]. ACP observed by electron microscopy usually consists of small spherical particles and the particle size is approximately 40-100 nm [</w:t>
      </w:r>
      <w:del w:id="260" w:author="Fan, Qi" w:date="2024-09-06T00:50:00Z">
        <w:r w:rsidR="005364AD" w:rsidRPr="003A3854" w:rsidDel="005A78A9">
          <w:rPr>
            <w:sz w:val="24"/>
            <w:szCs w:val="24"/>
            <w:lang w:val="en-US"/>
          </w:rPr>
          <w:delText>58</w:delText>
        </w:r>
      </w:del>
      <w:ins w:id="261" w:author="Fan, Qi" w:date="2024-09-06T00:50:00Z">
        <w:r w:rsidR="005A78A9">
          <w:rPr>
            <w:sz w:val="24"/>
            <w:szCs w:val="24"/>
            <w:lang w:val="en-US"/>
          </w:rPr>
          <w:t>43</w:t>
        </w:r>
      </w:ins>
      <w:r w:rsidR="005364AD" w:rsidRPr="003A3854">
        <w:rPr>
          <w:sz w:val="24"/>
          <w:szCs w:val="24"/>
          <w:lang w:val="en-US"/>
        </w:rPr>
        <w:t xml:space="preserve">].  At the same time, the microstructure of calcium phosphate crystals is a polyhedron with more edges and corners </w:t>
      </w:r>
      <w:r w:rsidR="00A60033" w:rsidRPr="003A3854">
        <w:rPr>
          <w:sz w:val="24"/>
          <w:szCs w:val="24"/>
          <w:lang w:val="en-US"/>
        </w:rPr>
        <w:t>[</w:t>
      </w:r>
      <w:del w:id="262" w:author="Fan, Qi" w:date="2024-09-06T00:50:00Z">
        <w:r w:rsidR="00A60033" w:rsidRPr="003A3854" w:rsidDel="005A78A9">
          <w:rPr>
            <w:sz w:val="24"/>
            <w:szCs w:val="24"/>
            <w:lang w:val="en-US"/>
          </w:rPr>
          <w:delText>59</w:delText>
        </w:r>
      </w:del>
      <w:ins w:id="263" w:author="Fan, Qi" w:date="2024-09-06T00:50:00Z">
        <w:r w:rsidR="005A78A9">
          <w:rPr>
            <w:sz w:val="24"/>
            <w:szCs w:val="24"/>
            <w:lang w:val="en-US"/>
          </w:rPr>
          <w:t>44</w:t>
        </w:r>
      </w:ins>
      <w:r w:rsidR="00A60033" w:rsidRPr="003A3854">
        <w:rPr>
          <w:sz w:val="24"/>
          <w:szCs w:val="24"/>
          <w:lang w:val="en-US"/>
        </w:rPr>
        <w:t xml:space="preserve">]. </w:t>
      </w:r>
    </w:p>
    <w:p w14:paraId="273C9105" w14:textId="42B6BCC3" w:rsidR="005364AD" w:rsidRPr="003A3854" w:rsidRDefault="005364AD" w:rsidP="002F40B8">
      <w:pPr>
        <w:spacing w:line="360" w:lineRule="auto"/>
        <w:jc w:val="both"/>
        <w:rPr>
          <w:sz w:val="24"/>
          <w:szCs w:val="24"/>
          <w:lang w:val="en-US"/>
        </w:rPr>
      </w:pPr>
      <w:r w:rsidRPr="003A3854">
        <w:rPr>
          <w:sz w:val="24"/>
          <w:szCs w:val="24"/>
          <w:lang w:val="en-US"/>
        </w:rPr>
        <w:t xml:space="preserve">This amorphous structure, high hydration degree, and presence of defects make ACP highly reactive with body fluids, leading to rapid reprecipitation of apatite, which is an important reason why ACP has better </w:t>
      </w:r>
      <w:commentRangeStart w:id="264"/>
      <w:commentRangeStart w:id="265"/>
      <w:r w:rsidRPr="003A3854">
        <w:rPr>
          <w:sz w:val="24"/>
          <w:szCs w:val="24"/>
          <w:lang w:val="en-US"/>
        </w:rPr>
        <w:t xml:space="preserve">osteoconductivity </w:t>
      </w:r>
      <w:commentRangeEnd w:id="264"/>
      <w:r w:rsidR="008B3343" w:rsidRPr="003A3854">
        <w:rPr>
          <w:rStyle w:val="CommentReference"/>
          <w:sz w:val="18"/>
          <w:szCs w:val="18"/>
        </w:rPr>
        <w:commentReference w:id="264"/>
      </w:r>
      <w:commentRangeEnd w:id="265"/>
      <w:r w:rsidR="00222B5D">
        <w:rPr>
          <w:rStyle w:val="CommentReference"/>
        </w:rPr>
        <w:commentReference w:id="265"/>
      </w:r>
      <w:r w:rsidRPr="003A3854">
        <w:rPr>
          <w:sz w:val="24"/>
          <w:szCs w:val="24"/>
          <w:lang w:val="en-US"/>
        </w:rPr>
        <w:t>than hydroxyapatite[</w:t>
      </w:r>
      <w:del w:id="266" w:author="Fan, Qi" w:date="2024-09-06T00:50:00Z">
        <w:r w:rsidRPr="003A3854" w:rsidDel="005A78A9">
          <w:rPr>
            <w:sz w:val="24"/>
            <w:szCs w:val="24"/>
            <w:lang w:val="en-US"/>
          </w:rPr>
          <w:delText>59][60</w:delText>
        </w:r>
      </w:del>
      <w:ins w:id="267" w:author="Fan, Qi" w:date="2024-09-06T00:50:00Z">
        <w:r w:rsidR="005A78A9">
          <w:rPr>
            <w:sz w:val="24"/>
            <w:szCs w:val="24"/>
            <w:lang w:val="en-US"/>
          </w:rPr>
          <w:t>45,46</w:t>
        </w:r>
      </w:ins>
      <w:r w:rsidRPr="003A3854">
        <w:rPr>
          <w:sz w:val="24"/>
          <w:szCs w:val="24"/>
          <w:lang w:val="en-US"/>
        </w:rPr>
        <w:t>]</w:t>
      </w:r>
      <w:r w:rsidR="00222B5D" w:rsidRPr="003A3854">
        <w:rPr>
          <w:sz w:val="24"/>
          <w:szCs w:val="24"/>
          <w:lang w:val="en-US"/>
        </w:rPr>
        <w:t>, i.e. acts as a scaffold for the formation of extracellular bone matrix by osteoblasts and stimulates cell adhesion and proliferation.</w:t>
      </w:r>
      <w:r w:rsidR="00222B5D" w:rsidRPr="003A3854">
        <w:rPr>
          <w:lang w:val="en-US"/>
        </w:rPr>
        <w:t xml:space="preserve"> </w:t>
      </w:r>
      <w:r w:rsidR="00222B5D" w:rsidRPr="00222B5D">
        <w:rPr>
          <w:sz w:val="24"/>
          <w:szCs w:val="24"/>
          <w:lang w:val="en-US"/>
        </w:rPr>
        <w:t>In addition, ACP also has better biodegradability than tricalcium phosphate in vivo [</w:t>
      </w:r>
      <w:del w:id="268" w:author="Fan, Qi" w:date="2024-09-06T00:51:00Z">
        <w:r w:rsidR="00222B5D" w:rsidDel="005A78A9">
          <w:rPr>
            <w:sz w:val="24"/>
            <w:szCs w:val="24"/>
            <w:lang w:val="en-US"/>
          </w:rPr>
          <w:delText>60</w:delText>
        </w:r>
      </w:del>
      <w:ins w:id="269" w:author="Fan, Qi" w:date="2024-09-06T00:51:00Z">
        <w:r w:rsidR="005A78A9">
          <w:rPr>
            <w:sz w:val="24"/>
            <w:szCs w:val="24"/>
            <w:lang w:val="en-US"/>
          </w:rPr>
          <w:t>46</w:t>
        </w:r>
      </w:ins>
      <w:r w:rsidR="00222B5D" w:rsidRPr="00222B5D">
        <w:rPr>
          <w:sz w:val="24"/>
          <w:szCs w:val="24"/>
          <w:lang w:val="en-US"/>
        </w:rPr>
        <w:t>].</w:t>
      </w:r>
      <w:r w:rsidRPr="003A3854">
        <w:rPr>
          <w:sz w:val="24"/>
          <w:szCs w:val="24"/>
          <w:lang w:val="en-US"/>
        </w:rPr>
        <w:t xml:space="preserve"> It is also considered to be the precursor of the final crystalline hydroxyapatite, and is involved in the </w:t>
      </w:r>
      <w:commentRangeStart w:id="270"/>
      <w:r w:rsidRPr="003A3854">
        <w:rPr>
          <w:sz w:val="24"/>
          <w:szCs w:val="24"/>
          <w:lang w:val="en-US"/>
        </w:rPr>
        <w:t>development of bones and teeth</w:t>
      </w:r>
      <w:r w:rsidR="00222B5D">
        <w:rPr>
          <w:sz w:val="24"/>
          <w:szCs w:val="24"/>
          <w:lang w:val="en-US"/>
        </w:rPr>
        <w:t xml:space="preserve"> </w:t>
      </w:r>
      <w:r w:rsidR="00222B5D" w:rsidRPr="00AF54DA">
        <w:rPr>
          <w:sz w:val="24"/>
          <w:szCs w:val="24"/>
          <w:lang w:val="en-US"/>
        </w:rPr>
        <w:t>[</w:t>
      </w:r>
      <w:del w:id="271" w:author="Fan, Qi" w:date="2024-09-06T00:51:00Z">
        <w:r w:rsidR="00222B5D" w:rsidRPr="00AF54DA" w:rsidDel="005A78A9">
          <w:rPr>
            <w:sz w:val="24"/>
            <w:szCs w:val="24"/>
            <w:lang w:val="en-US"/>
          </w:rPr>
          <w:delText>56</w:delText>
        </w:r>
      </w:del>
      <w:ins w:id="272" w:author="Fan, Qi" w:date="2024-09-06T00:51:00Z">
        <w:r w:rsidR="005A78A9">
          <w:rPr>
            <w:sz w:val="24"/>
            <w:szCs w:val="24"/>
            <w:lang w:val="en-US"/>
          </w:rPr>
          <w:t>41</w:t>
        </w:r>
      </w:ins>
      <w:r w:rsidR="00222B5D" w:rsidRPr="00AF54DA">
        <w:rPr>
          <w:sz w:val="24"/>
          <w:szCs w:val="24"/>
          <w:lang w:val="en-US"/>
        </w:rPr>
        <w:t>]</w:t>
      </w:r>
      <w:r w:rsidRPr="003A3854">
        <w:rPr>
          <w:sz w:val="24"/>
          <w:szCs w:val="24"/>
          <w:lang w:val="en-US"/>
        </w:rPr>
        <w:t xml:space="preserve">. </w:t>
      </w:r>
      <w:commentRangeEnd w:id="270"/>
      <w:r w:rsidR="008B3343" w:rsidRPr="003A3854">
        <w:rPr>
          <w:rStyle w:val="CommentReference"/>
          <w:sz w:val="18"/>
          <w:szCs w:val="18"/>
        </w:rPr>
        <w:commentReference w:id="270"/>
      </w:r>
      <w:r w:rsidRPr="003A3854">
        <w:rPr>
          <w:sz w:val="24"/>
          <w:szCs w:val="24"/>
          <w:lang w:val="en-US"/>
        </w:rPr>
        <w:t>Due to their preferred kinetics, octacalcium phosphate (OCP) and ACP are usually formed first during the reaction and recrystallize to form hydroxyapatite in a further step.</w:t>
      </w:r>
    </w:p>
    <w:p w14:paraId="36940871" w14:textId="0C02FF30" w:rsidR="005364AD" w:rsidRPr="003A3854" w:rsidRDefault="005364AD" w:rsidP="002F40B8">
      <w:pPr>
        <w:spacing w:line="360" w:lineRule="auto"/>
        <w:jc w:val="both"/>
        <w:rPr>
          <w:sz w:val="24"/>
          <w:szCs w:val="24"/>
          <w:lang w:val="en-US"/>
        </w:rPr>
      </w:pPr>
      <w:r w:rsidRPr="003A3854">
        <w:rPr>
          <w:sz w:val="24"/>
          <w:szCs w:val="24"/>
          <w:lang w:val="en-US"/>
        </w:rPr>
        <w:t>This property also makes it very promising for applications in dentistry, orthopedics, and various medical fields. On the other hand, it is also unstable or metastable, and this uncontrolled instability is the reason why ACP has not been widely used in applications. In contrast, in the presence of other ions or certain cellular environments, ACP can be kinetically stabilized and persist for extended periods of time [</w:t>
      </w:r>
      <w:del w:id="273" w:author="Fan, Qi" w:date="2024-09-06T00:53:00Z">
        <w:r w:rsidRPr="003A3854" w:rsidDel="005A78A9">
          <w:rPr>
            <w:sz w:val="24"/>
            <w:szCs w:val="24"/>
            <w:lang w:val="en-US"/>
          </w:rPr>
          <w:delText>61</w:delText>
        </w:r>
      </w:del>
      <w:ins w:id="274" w:author="Fan, Qi" w:date="2024-09-06T00:53:00Z">
        <w:r w:rsidR="005A78A9">
          <w:rPr>
            <w:sz w:val="24"/>
            <w:szCs w:val="24"/>
            <w:lang w:val="en-US"/>
          </w:rPr>
          <w:t>46</w:t>
        </w:r>
      </w:ins>
      <w:r w:rsidRPr="003A3854">
        <w:rPr>
          <w:sz w:val="24"/>
          <w:szCs w:val="24"/>
          <w:lang w:val="en-US"/>
        </w:rPr>
        <w:t>]. For example, the presence of Mg</w:t>
      </w:r>
      <w:r w:rsidRPr="003A3854">
        <w:rPr>
          <w:sz w:val="24"/>
          <w:szCs w:val="24"/>
          <w:vertAlign w:val="superscript"/>
          <w:lang w:val="en-US"/>
        </w:rPr>
        <w:t>2+</w:t>
      </w:r>
      <w:r w:rsidRPr="003A3854">
        <w:rPr>
          <w:sz w:val="24"/>
          <w:szCs w:val="24"/>
          <w:lang w:val="en-US"/>
        </w:rPr>
        <w:t>, F</w:t>
      </w:r>
      <w:r w:rsidRPr="003A3854">
        <w:rPr>
          <w:sz w:val="24"/>
          <w:szCs w:val="24"/>
          <w:vertAlign w:val="superscript"/>
          <w:lang w:val="en-US"/>
        </w:rPr>
        <w:t>-</w:t>
      </w:r>
      <w:r w:rsidRPr="003A3854">
        <w:rPr>
          <w:sz w:val="24"/>
          <w:szCs w:val="24"/>
          <w:lang w:val="en-US"/>
        </w:rPr>
        <w:t>, carbonate, pyrophosphate, diphosphate, polyphosphorylated metabolites, or nucleotides can stabilize ACP rather than convert it to hydroxyapatite other crystalline forms [</w:t>
      </w:r>
      <w:del w:id="275" w:author="Fan, Qi" w:date="2024-09-06T00:53:00Z">
        <w:r w:rsidRPr="003A3854" w:rsidDel="005A78A9">
          <w:rPr>
            <w:sz w:val="24"/>
            <w:szCs w:val="24"/>
            <w:lang w:val="en-US"/>
          </w:rPr>
          <w:delText>62</w:delText>
        </w:r>
      </w:del>
      <w:ins w:id="276" w:author="Fan, Qi" w:date="2024-09-06T00:53:00Z">
        <w:r w:rsidR="005A78A9">
          <w:rPr>
            <w:sz w:val="24"/>
            <w:szCs w:val="24"/>
            <w:lang w:val="en-US"/>
          </w:rPr>
          <w:t>47</w:t>
        </w:r>
      </w:ins>
      <w:del w:id="277" w:author="Fan, Qi" w:date="2024-09-06T00:55:00Z">
        <w:r w:rsidRPr="003A3854" w:rsidDel="005A78A9">
          <w:rPr>
            <w:sz w:val="24"/>
            <w:szCs w:val="24"/>
            <w:lang w:val="en-US"/>
          </w:rPr>
          <w:delText>][</w:delText>
        </w:r>
      </w:del>
      <w:ins w:id="278" w:author="Fan, Qi" w:date="2024-09-06T00:55:00Z">
        <w:r w:rsidR="005A78A9">
          <w:rPr>
            <w:sz w:val="24"/>
            <w:szCs w:val="24"/>
            <w:lang w:val="en-US"/>
          </w:rPr>
          <w:t>,</w:t>
        </w:r>
      </w:ins>
      <w:del w:id="279" w:author="Fan, Qi" w:date="2024-09-06T00:53:00Z">
        <w:r w:rsidRPr="003A3854" w:rsidDel="005A78A9">
          <w:rPr>
            <w:sz w:val="24"/>
            <w:szCs w:val="24"/>
            <w:lang w:val="en-US"/>
          </w:rPr>
          <w:delText>63</w:delText>
        </w:r>
      </w:del>
      <w:ins w:id="280" w:author="Fan, Qi" w:date="2024-09-06T00:53:00Z">
        <w:r w:rsidR="005A78A9">
          <w:rPr>
            <w:sz w:val="24"/>
            <w:szCs w:val="24"/>
            <w:lang w:val="en-US"/>
          </w:rPr>
          <w:t>48</w:t>
        </w:r>
      </w:ins>
      <w:r w:rsidRPr="003A3854">
        <w:rPr>
          <w:sz w:val="24"/>
          <w:szCs w:val="24"/>
          <w:lang w:val="en-US"/>
        </w:rPr>
        <w:t>]</w:t>
      </w:r>
      <w:r w:rsidR="00A60033" w:rsidRPr="003A3854">
        <w:rPr>
          <w:sz w:val="24"/>
          <w:szCs w:val="24"/>
          <w:lang w:val="en-US"/>
        </w:rPr>
        <w:t>.</w:t>
      </w:r>
    </w:p>
    <w:p w14:paraId="206EE54F" w14:textId="1B72735B" w:rsidR="005364AD" w:rsidRPr="003A3854" w:rsidRDefault="005364AD" w:rsidP="002F40B8">
      <w:pPr>
        <w:spacing w:line="360" w:lineRule="auto"/>
        <w:jc w:val="both"/>
        <w:rPr>
          <w:sz w:val="24"/>
          <w:szCs w:val="24"/>
          <w:lang w:val="en-US"/>
        </w:rPr>
      </w:pPr>
      <w:r w:rsidRPr="003A3854">
        <w:rPr>
          <w:sz w:val="24"/>
          <w:szCs w:val="24"/>
          <w:lang w:val="en-US"/>
        </w:rPr>
        <w:t xml:space="preserve">Furthermore, such amorphous structures and non-crystalline characteristics also provide ACP with </w:t>
      </w:r>
      <w:commentRangeStart w:id="281"/>
      <w:commentRangeStart w:id="282"/>
      <w:r w:rsidRPr="003A3854">
        <w:rPr>
          <w:sz w:val="24"/>
          <w:szCs w:val="24"/>
          <w:lang w:val="en-US"/>
        </w:rPr>
        <w:t>isotropic</w:t>
      </w:r>
      <w:commentRangeEnd w:id="281"/>
      <w:r w:rsidR="00752663" w:rsidRPr="003A3854">
        <w:rPr>
          <w:rStyle w:val="CommentReference"/>
          <w:sz w:val="18"/>
          <w:szCs w:val="18"/>
        </w:rPr>
        <w:commentReference w:id="281"/>
      </w:r>
      <w:commentRangeEnd w:id="282"/>
      <w:r w:rsidR="00222B5D">
        <w:rPr>
          <w:rStyle w:val="CommentReference"/>
        </w:rPr>
        <w:commentReference w:id="282"/>
      </w:r>
      <w:r w:rsidRPr="003A3854">
        <w:rPr>
          <w:sz w:val="24"/>
          <w:szCs w:val="24"/>
          <w:lang w:val="en-US"/>
        </w:rPr>
        <w:t xml:space="preserve"> mechanical properties and are expected to be used in structural materials. These amorphous structures are already used in nature. </w:t>
      </w:r>
      <w:r w:rsidR="00222B5D">
        <w:rPr>
          <w:sz w:val="24"/>
          <w:szCs w:val="24"/>
          <w:lang w:val="en-US"/>
        </w:rPr>
        <w:t>A</w:t>
      </w:r>
      <w:commentRangeStart w:id="283"/>
      <w:r w:rsidRPr="003A3854">
        <w:rPr>
          <w:sz w:val="24"/>
          <w:szCs w:val="24"/>
          <w:lang w:val="en-US"/>
        </w:rPr>
        <w:t xml:space="preserve">morphous metallic salt such as amorphous calcium carbonate (ACC) and amorphous calcium phosphate (ACP) fundamentally support the growth of biological skeleton. </w:t>
      </w:r>
      <w:r w:rsidR="00222B5D" w:rsidRPr="00222B5D">
        <w:rPr>
          <w:sz w:val="24"/>
          <w:szCs w:val="24"/>
          <w:lang w:val="en-US"/>
        </w:rPr>
        <w:t xml:space="preserve">For example, the top of the carapace of </w:t>
      </w:r>
      <w:r w:rsidR="00222B5D" w:rsidRPr="003A3854">
        <w:rPr>
          <w:i/>
          <w:iCs/>
          <w:sz w:val="24"/>
          <w:szCs w:val="24"/>
          <w:lang w:val="en-US"/>
        </w:rPr>
        <w:t>Calappa granulata</w:t>
      </w:r>
      <w:r w:rsidR="00222B5D" w:rsidRPr="00222B5D">
        <w:rPr>
          <w:sz w:val="24"/>
          <w:szCs w:val="24"/>
          <w:lang w:val="en-US"/>
        </w:rPr>
        <w:t xml:space="preserve"> contains up to 43</w:t>
      </w:r>
      <w:r w:rsidR="00222B5D">
        <w:rPr>
          <w:sz w:val="24"/>
          <w:szCs w:val="24"/>
          <w:lang w:val="en-US"/>
        </w:rPr>
        <w:t> </w:t>
      </w:r>
      <w:r w:rsidR="00222B5D" w:rsidRPr="00222B5D">
        <w:rPr>
          <w:sz w:val="24"/>
          <w:szCs w:val="24"/>
          <w:lang w:val="en-US"/>
        </w:rPr>
        <w:t xml:space="preserve">% </w:t>
      </w:r>
      <w:r w:rsidR="00222B5D">
        <w:rPr>
          <w:sz w:val="24"/>
          <w:szCs w:val="24"/>
          <w:lang w:val="en-US"/>
        </w:rPr>
        <w:t xml:space="preserve">ACC </w:t>
      </w:r>
      <w:r w:rsidR="00222B5D" w:rsidRPr="00AF54DA">
        <w:rPr>
          <w:sz w:val="24"/>
          <w:szCs w:val="24"/>
          <w:lang w:val="en-US"/>
        </w:rPr>
        <w:t>[</w:t>
      </w:r>
      <w:del w:id="284" w:author="Fan, Qi" w:date="2024-09-06T00:53:00Z">
        <w:r w:rsidR="00222B5D" w:rsidRPr="00AF54DA" w:rsidDel="005A78A9">
          <w:rPr>
            <w:sz w:val="24"/>
            <w:szCs w:val="24"/>
            <w:lang w:val="en-US"/>
          </w:rPr>
          <w:delText>64</w:delText>
        </w:r>
      </w:del>
      <w:ins w:id="285" w:author="Fan, Qi" w:date="2024-09-06T00:53:00Z">
        <w:r w:rsidR="005A78A9">
          <w:rPr>
            <w:sz w:val="24"/>
            <w:szCs w:val="24"/>
            <w:lang w:val="en-US"/>
          </w:rPr>
          <w:t>49</w:t>
        </w:r>
      </w:ins>
      <w:r w:rsidR="00222B5D" w:rsidRPr="00AF54DA">
        <w:rPr>
          <w:sz w:val="24"/>
          <w:szCs w:val="24"/>
          <w:lang w:val="en-US"/>
        </w:rPr>
        <w:t>]</w:t>
      </w:r>
      <w:r w:rsidR="00222B5D" w:rsidRPr="00222B5D">
        <w:rPr>
          <w:sz w:val="24"/>
          <w:szCs w:val="24"/>
          <w:lang w:val="en-US"/>
        </w:rPr>
        <w:t>.</w:t>
      </w:r>
      <w:r w:rsidR="00222B5D">
        <w:rPr>
          <w:sz w:val="24"/>
          <w:szCs w:val="24"/>
          <w:lang w:val="en-US"/>
        </w:rPr>
        <w:t xml:space="preserve"> </w:t>
      </w:r>
      <w:r w:rsidRPr="003A3854">
        <w:rPr>
          <w:sz w:val="24"/>
          <w:szCs w:val="24"/>
          <w:lang w:val="en-US"/>
        </w:rPr>
        <w:t>Besides that, amorphous structures account for ~20 % of the approximately 60 different inorganic compounds or minerals formed by living organisms [</w:t>
      </w:r>
      <w:del w:id="286" w:author="Fan, Qi" w:date="2024-09-06T00:53:00Z">
        <w:r w:rsidRPr="003A3854" w:rsidDel="005A78A9">
          <w:rPr>
            <w:sz w:val="24"/>
            <w:szCs w:val="24"/>
            <w:lang w:val="en-US"/>
          </w:rPr>
          <w:delText>64</w:delText>
        </w:r>
      </w:del>
      <w:ins w:id="287" w:author="Fan, Qi" w:date="2024-09-06T00:53:00Z">
        <w:r w:rsidR="005A78A9">
          <w:rPr>
            <w:sz w:val="24"/>
            <w:szCs w:val="24"/>
            <w:lang w:val="en-US"/>
          </w:rPr>
          <w:t>49</w:t>
        </w:r>
      </w:ins>
      <w:r w:rsidRPr="003A3854">
        <w:rPr>
          <w:sz w:val="24"/>
          <w:szCs w:val="24"/>
          <w:lang w:val="en-US"/>
        </w:rPr>
        <w:t>]. If the current industry can also make good use of it, we will obtain another class of excellent materials that can overcome the various shortcomings of traditional crystal materials</w:t>
      </w:r>
      <w:commentRangeEnd w:id="283"/>
      <w:r w:rsidR="00752663" w:rsidRPr="003A3854">
        <w:rPr>
          <w:rStyle w:val="CommentReference"/>
          <w:sz w:val="18"/>
          <w:szCs w:val="18"/>
        </w:rPr>
        <w:commentReference w:id="283"/>
      </w:r>
      <w:r w:rsidRPr="003A3854">
        <w:rPr>
          <w:sz w:val="24"/>
          <w:szCs w:val="24"/>
          <w:lang w:val="en-US"/>
        </w:rPr>
        <w:t>.</w:t>
      </w:r>
    </w:p>
    <w:p w14:paraId="4DCC8345" w14:textId="77777777" w:rsidR="005364AD" w:rsidRDefault="005364AD" w:rsidP="002F40B8">
      <w:pPr>
        <w:pStyle w:val="Heading3"/>
        <w:spacing w:line="360" w:lineRule="auto"/>
        <w:jc w:val="both"/>
        <w:rPr>
          <w:rFonts w:asciiTheme="minorHAnsi" w:eastAsiaTheme="minorEastAsia" w:hAnsiTheme="minorHAnsi" w:cstheme="minorBidi"/>
          <w:color w:val="auto"/>
          <w:sz w:val="22"/>
          <w:szCs w:val="22"/>
          <w:lang w:val="en-US"/>
        </w:rPr>
      </w:pPr>
    </w:p>
    <w:p w14:paraId="18F90CBF" w14:textId="595FDDCA" w:rsidR="00671CD2" w:rsidRDefault="00D20AA6" w:rsidP="002F40B8">
      <w:pPr>
        <w:pStyle w:val="Heading3"/>
        <w:spacing w:line="360" w:lineRule="auto"/>
        <w:jc w:val="both"/>
        <w:rPr>
          <w:lang w:val="en-US"/>
        </w:rPr>
      </w:pPr>
      <w:bookmarkStart w:id="288" w:name="_Toc176464905"/>
      <w:r>
        <w:rPr>
          <w:lang w:val="en-US"/>
        </w:rPr>
        <w:t>Synthesis methods of amorphous calcium phosphates</w:t>
      </w:r>
      <w:bookmarkEnd w:id="288"/>
    </w:p>
    <w:p w14:paraId="43FEAF19" w14:textId="1366E70E" w:rsidR="00D20AA6" w:rsidRPr="003A3854" w:rsidRDefault="007D3464" w:rsidP="002F40B8">
      <w:pPr>
        <w:spacing w:line="360" w:lineRule="auto"/>
        <w:jc w:val="both"/>
        <w:rPr>
          <w:sz w:val="24"/>
          <w:szCs w:val="24"/>
          <w:lang w:val="en-US"/>
        </w:rPr>
      </w:pPr>
      <w:r w:rsidRPr="003A3854">
        <w:rPr>
          <w:sz w:val="24"/>
          <w:szCs w:val="24"/>
          <w:lang w:val="en-US"/>
        </w:rPr>
        <w:t>In this thesis two main methods for generating ACP were used: one</w:t>
      </w:r>
      <w:r w:rsidR="00752663" w:rsidRPr="003A3854">
        <w:rPr>
          <w:sz w:val="24"/>
          <w:szCs w:val="24"/>
          <w:lang w:val="en-US"/>
        </w:rPr>
        <w:t xml:space="preserve"> method employs</w:t>
      </w:r>
      <w:r w:rsidRPr="003A3854">
        <w:rPr>
          <w:sz w:val="24"/>
          <w:szCs w:val="24"/>
          <w:lang w:val="en-US"/>
        </w:rPr>
        <w:t xml:space="preserve"> </w:t>
      </w:r>
      <w:r w:rsidR="00752663" w:rsidRPr="003A3854">
        <w:rPr>
          <w:sz w:val="24"/>
          <w:szCs w:val="24"/>
          <w:lang w:val="en-US"/>
        </w:rPr>
        <w:t xml:space="preserve">the </w:t>
      </w:r>
      <w:r w:rsidRPr="003A3854">
        <w:rPr>
          <w:sz w:val="24"/>
          <w:szCs w:val="24"/>
          <w:lang w:val="en-US"/>
        </w:rPr>
        <w:t>coprecipitation in aqueous medium and the other</w:t>
      </w:r>
      <w:r w:rsidR="00752663" w:rsidRPr="003A3854">
        <w:rPr>
          <w:sz w:val="24"/>
          <w:szCs w:val="24"/>
          <w:lang w:val="en-US"/>
        </w:rPr>
        <w:t xml:space="preserve"> a synthesis of an oligomeric precursor </w:t>
      </w:r>
      <w:r w:rsidRPr="003A3854">
        <w:rPr>
          <w:sz w:val="24"/>
          <w:szCs w:val="24"/>
          <w:lang w:val="en-US"/>
        </w:rPr>
        <w:t>in ethanol medium.</w:t>
      </w:r>
    </w:p>
    <w:p w14:paraId="729A1586" w14:textId="6EAB8037" w:rsidR="00F013E5" w:rsidRPr="003A3854" w:rsidRDefault="00F013E5" w:rsidP="002F40B8">
      <w:pPr>
        <w:spacing w:line="360" w:lineRule="auto"/>
        <w:jc w:val="both"/>
        <w:rPr>
          <w:sz w:val="24"/>
          <w:szCs w:val="24"/>
          <w:lang w:val="en-US"/>
        </w:rPr>
      </w:pPr>
      <w:r w:rsidRPr="003A3854">
        <w:rPr>
          <w:sz w:val="24"/>
          <w:szCs w:val="24"/>
          <w:lang w:val="en-US"/>
        </w:rPr>
        <w:t xml:space="preserve">Calcium chloride and diammonium </w:t>
      </w:r>
      <w:r w:rsidR="00752663" w:rsidRPr="003A3854">
        <w:rPr>
          <w:sz w:val="24"/>
          <w:szCs w:val="24"/>
          <w:lang w:val="en-US"/>
        </w:rPr>
        <w:t xml:space="preserve">hydrogen </w:t>
      </w:r>
      <w:r w:rsidRPr="003A3854">
        <w:rPr>
          <w:sz w:val="24"/>
          <w:szCs w:val="24"/>
          <w:lang w:val="en-US"/>
        </w:rPr>
        <w:t>phosphate [(NH</w:t>
      </w:r>
      <w:r w:rsidRPr="003A3854">
        <w:rPr>
          <w:sz w:val="24"/>
          <w:szCs w:val="24"/>
          <w:vertAlign w:val="subscript"/>
          <w:lang w:val="en-US"/>
        </w:rPr>
        <w:t>4</w:t>
      </w:r>
      <w:r w:rsidRPr="003A3854">
        <w:rPr>
          <w:sz w:val="24"/>
          <w:szCs w:val="24"/>
          <w:lang w:val="en-US"/>
        </w:rPr>
        <w:t>)</w:t>
      </w:r>
      <w:r w:rsidRPr="003A3854">
        <w:rPr>
          <w:sz w:val="24"/>
          <w:szCs w:val="24"/>
          <w:vertAlign w:val="subscript"/>
          <w:lang w:val="en-US"/>
        </w:rPr>
        <w:t>2</w:t>
      </w:r>
      <w:r w:rsidRPr="003A3854">
        <w:rPr>
          <w:sz w:val="24"/>
          <w:szCs w:val="24"/>
          <w:lang w:val="en-US"/>
        </w:rPr>
        <w:t>HPO</w:t>
      </w:r>
      <w:r w:rsidRPr="003A3854">
        <w:rPr>
          <w:sz w:val="24"/>
          <w:szCs w:val="24"/>
          <w:vertAlign w:val="subscript"/>
          <w:lang w:val="en-US"/>
        </w:rPr>
        <w:t>4</w:t>
      </w:r>
      <w:r w:rsidRPr="003A3854">
        <w:rPr>
          <w:sz w:val="24"/>
          <w:szCs w:val="24"/>
          <w:lang w:val="en-US"/>
        </w:rPr>
        <w:t xml:space="preserve">] are used as sources of calcium and phosphate ions, respectively, in aqueous media. </w:t>
      </w:r>
      <w:r w:rsidR="00222B5D" w:rsidRPr="00222B5D">
        <w:rPr>
          <w:sz w:val="24"/>
          <w:szCs w:val="24"/>
          <w:lang w:val="en-US"/>
        </w:rPr>
        <w:t>After the two solutions were mixed, the pH of the mixed solution increased due to the disappearance of the acidic solute, and ACP, as an intermediate of thermodynamically stable hydroxyapatite, was immediately precipitated due to supersaturation</w:t>
      </w:r>
      <w:commentRangeStart w:id="289"/>
      <w:r w:rsidRPr="003A3854">
        <w:rPr>
          <w:sz w:val="24"/>
          <w:szCs w:val="24"/>
          <w:lang w:val="en-US"/>
        </w:rPr>
        <w:t xml:space="preserve">. </w:t>
      </w:r>
      <w:commentRangeEnd w:id="289"/>
      <w:r w:rsidR="00752663" w:rsidRPr="003A3854">
        <w:rPr>
          <w:rStyle w:val="CommentReference"/>
          <w:sz w:val="18"/>
          <w:szCs w:val="18"/>
        </w:rPr>
        <w:commentReference w:id="289"/>
      </w:r>
      <w:r w:rsidRPr="003A3854">
        <w:rPr>
          <w:sz w:val="24"/>
          <w:szCs w:val="24"/>
          <w:lang w:val="en-US"/>
        </w:rPr>
        <w:t xml:space="preserve">During the contact and reaction of the two solutions, other crystalline </w:t>
      </w:r>
      <w:r w:rsidR="00752663" w:rsidRPr="003A3854">
        <w:rPr>
          <w:sz w:val="24"/>
          <w:szCs w:val="24"/>
          <w:lang w:val="en-US"/>
        </w:rPr>
        <w:t xml:space="preserve">phases of </w:t>
      </w:r>
      <w:r w:rsidRPr="003A3854">
        <w:rPr>
          <w:sz w:val="24"/>
          <w:szCs w:val="24"/>
          <w:lang w:val="en-US"/>
        </w:rPr>
        <w:t>calcium phosphate may</w:t>
      </w:r>
      <w:r w:rsidR="00752663" w:rsidRPr="003A3854">
        <w:rPr>
          <w:sz w:val="24"/>
          <w:szCs w:val="24"/>
          <w:lang w:val="en-US"/>
        </w:rPr>
        <w:t xml:space="preserve"> be</w:t>
      </w:r>
      <w:r w:rsidRPr="003A3854">
        <w:rPr>
          <w:sz w:val="24"/>
          <w:szCs w:val="24"/>
          <w:lang w:val="en-US"/>
        </w:rPr>
        <w:t xml:space="preserve"> generated at any time and mixed with ACP because of the reduction in solubility. Figure 3 shows the solubility of some </w:t>
      </w:r>
      <w:r w:rsidR="00752663" w:rsidRPr="003A3854">
        <w:rPr>
          <w:sz w:val="24"/>
          <w:szCs w:val="24"/>
          <w:lang w:val="en-US"/>
        </w:rPr>
        <w:t xml:space="preserve">phases of </w:t>
      </w:r>
      <w:r w:rsidRPr="003A3854">
        <w:rPr>
          <w:sz w:val="24"/>
          <w:szCs w:val="24"/>
          <w:lang w:val="en-US"/>
        </w:rPr>
        <w:t>calcium phosphate that may result [</w:t>
      </w:r>
      <w:del w:id="290" w:author="Fan, Qi" w:date="2024-09-06T00:54:00Z">
        <w:r w:rsidRPr="003A3854" w:rsidDel="005A78A9">
          <w:rPr>
            <w:sz w:val="24"/>
            <w:szCs w:val="24"/>
            <w:lang w:val="en-US"/>
          </w:rPr>
          <w:delText>54</w:delText>
        </w:r>
      </w:del>
      <w:ins w:id="291" w:author="Fan, Qi" w:date="2024-09-06T00:54:00Z">
        <w:r w:rsidR="005A78A9">
          <w:rPr>
            <w:sz w:val="24"/>
            <w:szCs w:val="24"/>
            <w:lang w:val="en-US"/>
          </w:rPr>
          <w:t>49</w:t>
        </w:r>
      </w:ins>
      <w:r w:rsidRPr="003A3854">
        <w:rPr>
          <w:sz w:val="24"/>
          <w:szCs w:val="24"/>
          <w:lang w:val="en-US"/>
        </w:rPr>
        <w:t>]. The solubility of various calcium phosphates decreases from acidic to alkaline environments, and DCPD and DCPA are the first to be generated in acidic environments.</w:t>
      </w:r>
    </w:p>
    <w:p w14:paraId="19007710" w14:textId="68392054" w:rsidR="00836D32" w:rsidRDefault="00836D32" w:rsidP="003A3854">
      <w:pPr>
        <w:spacing w:line="360" w:lineRule="auto"/>
        <w:jc w:val="center"/>
        <w:rPr>
          <w:lang w:val="en-US"/>
        </w:rPr>
      </w:pPr>
      <w:r w:rsidRPr="00836D32">
        <w:rPr>
          <w:noProof/>
          <w:lang w:val="en-US"/>
        </w:rPr>
        <w:drawing>
          <wp:inline distT="0" distB="0" distL="0" distR="0" wp14:anchorId="0B46519B" wp14:editId="0DFC03FF">
            <wp:extent cx="3352260" cy="32480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9315" cy="3254861"/>
                    </a:xfrm>
                    <a:prstGeom prst="rect">
                      <a:avLst/>
                    </a:prstGeom>
                    <a:noFill/>
                    <a:ln>
                      <a:noFill/>
                    </a:ln>
                  </pic:spPr>
                </pic:pic>
              </a:graphicData>
            </a:graphic>
          </wp:inline>
        </w:drawing>
      </w:r>
    </w:p>
    <w:p w14:paraId="7D864019" w14:textId="72FE4640" w:rsidR="00D20AA6" w:rsidRPr="00424EE3" w:rsidRDefault="00836D32" w:rsidP="003A3854">
      <w:pPr>
        <w:pStyle w:val="Subtitle"/>
        <w:spacing w:line="360" w:lineRule="auto"/>
        <w:jc w:val="center"/>
        <w:rPr>
          <w:rStyle w:val="SubtleEmphasis"/>
          <w:spacing w:val="0"/>
          <w:sz w:val="16"/>
          <w:szCs w:val="16"/>
          <w:lang w:val="en-US"/>
        </w:rPr>
      </w:pPr>
      <w:r w:rsidRPr="00424EE3">
        <w:rPr>
          <w:rStyle w:val="SubtleEmphasis"/>
          <w:sz w:val="16"/>
          <w:szCs w:val="16"/>
          <w:lang w:val="en-US"/>
        </w:rPr>
        <w:t xml:space="preserve">Figure </w:t>
      </w:r>
      <w:r w:rsidR="00F013E5">
        <w:rPr>
          <w:rStyle w:val="SubtleEmphasis"/>
          <w:sz w:val="16"/>
          <w:szCs w:val="16"/>
          <w:lang w:val="en-US"/>
        </w:rPr>
        <w:t>3</w:t>
      </w:r>
      <w:r w:rsidRPr="00424EE3">
        <w:rPr>
          <w:rStyle w:val="SubtleEmphasis"/>
          <w:sz w:val="16"/>
          <w:szCs w:val="16"/>
          <w:lang w:val="en-US"/>
        </w:rPr>
        <w:t xml:space="preserve">: Solubility isotherms of various calcium phosphate phases in the system </w:t>
      </w:r>
      <w:r w:rsidR="00F013E5" w:rsidRPr="00424EE3">
        <w:rPr>
          <w:rStyle w:val="SubtleEmphasis"/>
          <w:sz w:val="16"/>
          <w:szCs w:val="16"/>
          <w:lang w:val="en-US"/>
        </w:rPr>
        <w:t>Ca (</w:t>
      </w:r>
      <w:r w:rsidRPr="00424EE3">
        <w:rPr>
          <w:rStyle w:val="SubtleEmphasis"/>
          <w:sz w:val="16"/>
          <w:szCs w:val="16"/>
          <w:lang w:val="en-US"/>
        </w:rPr>
        <w:t>OH)</w:t>
      </w:r>
      <w:r w:rsidRPr="00424EE3">
        <w:rPr>
          <w:rStyle w:val="SubtleEmphasis"/>
          <w:sz w:val="16"/>
          <w:szCs w:val="16"/>
          <w:vertAlign w:val="subscript"/>
          <w:lang w:val="en-US"/>
        </w:rPr>
        <w:t>2</w:t>
      </w:r>
      <w:r w:rsidRPr="00424EE3">
        <w:rPr>
          <w:rStyle w:val="SubtleEmphasis"/>
          <w:sz w:val="16"/>
          <w:szCs w:val="16"/>
          <w:lang w:val="en-US"/>
        </w:rPr>
        <w:t>-H</w:t>
      </w:r>
      <w:r w:rsidRPr="00424EE3">
        <w:rPr>
          <w:rStyle w:val="SubtleEmphasis"/>
          <w:sz w:val="16"/>
          <w:szCs w:val="16"/>
          <w:vertAlign w:val="subscript"/>
          <w:lang w:val="en-US"/>
        </w:rPr>
        <w:t>3</w:t>
      </w:r>
      <w:r w:rsidRPr="00424EE3">
        <w:rPr>
          <w:rStyle w:val="SubtleEmphasis"/>
          <w:sz w:val="16"/>
          <w:szCs w:val="16"/>
          <w:lang w:val="en-US"/>
        </w:rPr>
        <w:t>PO</w:t>
      </w:r>
      <w:r w:rsidRPr="00424EE3">
        <w:rPr>
          <w:rStyle w:val="SubtleEmphasis"/>
          <w:sz w:val="16"/>
          <w:szCs w:val="16"/>
          <w:vertAlign w:val="subscript"/>
          <w:lang w:val="en-US"/>
        </w:rPr>
        <w:t>4</w:t>
      </w:r>
      <w:r w:rsidRPr="00424EE3">
        <w:rPr>
          <w:rStyle w:val="SubtleEmphasis"/>
          <w:sz w:val="16"/>
          <w:szCs w:val="16"/>
          <w:lang w:val="en-US"/>
        </w:rPr>
        <w:t>-H</w:t>
      </w:r>
      <w:r w:rsidRPr="00424EE3">
        <w:rPr>
          <w:rStyle w:val="SubtleEmphasis"/>
          <w:sz w:val="16"/>
          <w:szCs w:val="16"/>
          <w:vertAlign w:val="subscript"/>
          <w:lang w:val="en-US"/>
        </w:rPr>
        <w:t>2</w:t>
      </w:r>
      <w:r w:rsidRPr="00424EE3">
        <w:rPr>
          <w:rStyle w:val="SubtleEmphasis"/>
          <w:sz w:val="16"/>
          <w:szCs w:val="16"/>
          <w:lang w:val="en-US"/>
        </w:rPr>
        <w:t>O at 37 °C.</w:t>
      </w:r>
    </w:p>
    <w:p w14:paraId="2A80F2C7" w14:textId="77777777" w:rsidR="00F013E5" w:rsidRPr="003A3854" w:rsidRDefault="00F013E5" w:rsidP="002F40B8">
      <w:pPr>
        <w:spacing w:line="360" w:lineRule="auto"/>
        <w:jc w:val="both"/>
        <w:rPr>
          <w:sz w:val="24"/>
          <w:szCs w:val="24"/>
          <w:lang w:val="en-US"/>
        </w:rPr>
      </w:pPr>
      <w:r w:rsidRPr="003A3854">
        <w:rPr>
          <w:sz w:val="24"/>
          <w:szCs w:val="24"/>
          <w:lang w:val="en-US"/>
        </w:rPr>
        <w:t>This method mimics the way in which cells in organisms transport ions or molecules to the locations where mineralization occurs. At the same time, it is simple, and fast and can occur directly in the biopolymer matrix, therefore we call it in</w:t>
      </w:r>
      <w:del w:id="292" w:author="Fan, Qi" w:date="2024-09-06T00:54:00Z">
        <w:r w:rsidRPr="003A3854" w:rsidDel="005A78A9">
          <w:rPr>
            <w:sz w:val="24"/>
            <w:szCs w:val="24"/>
            <w:lang w:val="en-US"/>
          </w:rPr>
          <w:delText>-</w:delText>
        </w:r>
      </w:del>
      <w:r w:rsidRPr="003A3854">
        <w:rPr>
          <w:sz w:val="24"/>
          <w:szCs w:val="24"/>
          <w:lang w:val="en-US"/>
        </w:rPr>
        <w:t xml:space="preserve">situ synthesis. </w:t>
      </w:r>
    </w:p>
    <w:p w14:paraId="5611D67C" w14:textId="53727731" w:rsidR="007B0211" w:rsidRPr="003A3854" w:rsidRDefault="00F013E5" w:rsidP="002F40B8">
      <w:pPr>
        <w:spacing w:line="360" w:lineRule="auto"/>
        <w:jc w:val="both"/>
        <w:rPr>
          <w:sz w:val="24"/>
          <w:szCs w:val="24"/>
          <w:lang w:val="en-US"/>
        </w:rPr>
      </w:pPr>
      <w:r w:rsidRPr="003A3854">
        <w:rPr>
          <w:sz w:val="24"/>
          <w:szCs w:val="24"/>
          <w:lang w:val="en-US"/>
        </w:rPr>
        <w:lastRenderedPageBreak/>
        <w:t xml:space="preserve">Another method involves the synthesis of ACP in ethanol. The group of Tang </w:t>
      </w:r>
      <w:r w:rsidRPr="003A3854">
        <w:rPr>
          <w:i/>
          <w:iCs/>
          <w:sz w:val="24"/>
          <w:szCs w:val="24"/>
          <w:lang w:val="en-US"/>
        </w:rPr>
        <w:t>et al.</w:t>
      </w:r>
      <w:r w:rsidRPr="003A3854">
        <w:rPr>
          <w:sz w:val="24"/>
          <w:szCs w:val="24"/>
          <w:lang w:val="en-US"/>
        </w:rPr>
        <w:t xml:space="preserve"> successfully synthesized calcium phosphate ion clusters (CPICs) using triethylamine (TEA) as effective stabilizer [</w:t>
      </w:r>
      <w:del w:id="293" w:author="Fan, Qi" w:date="2024-09-06T00:54:00Z">
        <w:r w:rsidRPr="003A3854" w:rsidDel="005A78A9">
          <w:rPr>
            <w:sz w:val="24"/>
            <w:szCs w:val="24"/>
            <w:lang w:val="en-US"/>
          </w:rPr>
          <w:delText>65</w:delText>
        </w:r>
      </w:del>
      <w:ins w:id="294" w:author="Fan, Qi" w:date="2024-09-06T00:54:00Z">
        <w:r w:rsidR="005A78A9">
          <w:rPr>
            <w:sz w:val="24"/>
            <w:szCs w:val="24"/>
            <w:lang w:val="en-US"/>
          </w:rPr>
          <w:t>50</w:t>
        </w:r>
      </w:ins>
      <w:del w:id="295" w:author="Fan, Qi" w:date="2024-09-06T00:55:00Z">
        <w:r w:rsidRPr="003A3854" w:rsidDel="005A78A9">
          <w:rPr>
            <w:sz w:val="24"/>
            <w:szCs w:val="24"/>
            <w:lang w:val="en-US"/>
          </w:rPr>
          <w:delText>][</w:delText>
        </w:r>
      </w:del>
      <w:ins w:id="296" w:author="Fan, Qi" w:date="2024-09-06T00:55:00Z">
        <w:r w:rsidR="005A78A9">
          <w:rPr>
            <w:sz w:val="24"/>
            <w:szCs w:val="24"/>
            <w:lang w:val="en-US"/>
          </w:rPr>
          <w:t>,</w:t>
        </w:r>
      </w:ins>
      <w:del w:id="297" w:author="Fan, Qi" w:date="2024-09-06T00:54:00Z">
        <w:r w:rsidRPr="003A3854" w:rsidDel="005A78A9">
          <w:rPr>
            <w:sz w:val="24"/>
            <w:szCs w:val="24"/>
            <w:lang w:val="en-US"/>
          </w:rPr>
          <w:delText>66</w:delText>
        </w:r>
      </w:del>
      <w:ins w:id="298" w:author="Fan, Qi" w:date="2024-09-06T00:54:00Z">
        <w:r w:rsidR="005A78A9">
          <w:rPr>
            <w:sz w:val="24"/>
            <w:szCs w:val="24"/>
            <w:lang w:val="en-US"/>
          </w:rPr>
          <w:t>51</w:t>
        </w:r>
      </w:ins>
      <w:r w:rsidRPr="003A3854">
        <w:rPr>
          <w:sz w:val="24"/>
          <w:szCs w:val="24"/>
          <w:lang w:val="en-US"/>
        </w:rPr>
        <w:t>]. They slowly added an ethanol solution containing phosphoric acid (H</w:t>
      </w:r>
      <w:r w:rsidRPr="003A3854">
        <w:rPr>
          <w:sz w:val="24"/>
          <w:szCs w:val="24"/>
          <w:vertAlign w:val="subscript"/>
          <w:lang w:val="en-US"/>
        </w:rPr>
        <w:t>3</w:t>
      </w:r>
      <w:r w:rsidRPr="003A3854">
        <w:rPr>
          <w:sz w:val="24"/>
          <w:szCs w:val="24"/>
          <w:lang w:val="en-US"/>
        </w:rPr>
        <w:t>PO</w:t>
      </w:r>
      <w:r w:rsidRPr="003A3854">
        <w:rPr>
          <w:sz w:val="24"/>
          <w:szCs w:val="24"/>
          <w:vertAlign w:val="subscript"/>
          <w:lang w:val="en-US"/>
        </w:rPr>
        <w:t>4</w:t>
      </w:r>
      <w:r w:rsidRPr="003A3854">
        <w:rPr>
          <w:sz w:val="24"/>
          <w:szCs w:val="24"/>
          <w:lang w:val="en-US"/>
        </w:rPr>
        <w:t xml:space="preserve"> to a solution containing calcium chloride dihydrate (CaCl</w:t>
      </w:r>
      <w:r w:rsidRPr="003A3854">
        <w:rPr>
          <w:sz w:val="24"/>
          <w:szCs w:val="24"/>
          <w:vertAlign w:val="subscript"/>
          <w:lang w:val="en-US"/>
        </w:rPr>
        <w:t>2</w:t>
      </w:r>
      <w:r w:rsidRPr="003A3854">
        <w:rPr>
          <w:sz w:val="24"/>
          <w:szCs w:val="24"/>
          <w:lang w:val="en-US"/>
        </w:rPr>
        <w:t>·2H</w:t>
      </w:r>
      <w:r w:rsidRPr="003A3854">
        <w:rPr>
          <w:sz w:val="24"/>
          <w:szCs w:val="24"/>
          <w:vertAlign w:val="subscript"/>
          <w:lang w:val="en-US"/>
        </w:rPr>
        <w:t>2</w:t>
      </w:r>
      <w:r w:rsidRPr="003A3854">
        <w:rPr>
          <w:sz w:val="24"/>
          <w:szCs w:val="24"/>
          <w:lang w:val="en-US"/>
        </w:rPr>
        <w:t>O) and TEA while stirring. This mixture of the two solutions produced CPICs in large quantities. Figure 4 shows the production process and characterization [</w:t>
      </w:r>
      <w:del w:id="299" w:author="Fan, Qi" w:date="2024-09-06T00:54:00Z">
        <w:r w:rsidRPr="003A3854" w:rsidDel="005A78A9">
          <w:rPr>
            <w:sz w:val="24"/>
            <w:szCs w:val="24"/>
            <w:lang w:val="en-US"/>
          </w:rPr>
          <w:delText>65</w:delText>
        </w:r>
      </w:del>
      <w:ins w:id="300" w:author="Fan, Qi" w:date="2024-09-06T00:54:00Z">
        <w:r w:rsidR="005A78A9">
          <w:rPr>
            <w:sz w:val="24"/>
            <w:szCs w:val="24"/>
            <w:lang w:val="en-US"/>
          </w:rPr>
          <w:t>50</w:t>
        </w:r>
      </w:ins>
      <w:r w:rsidRPr="003A3854">
        <w:rPr>
          <w:sz w:val="24"/>
          <w:szCs w:val="24"/>
          <w:lang w:val="en-US"/>
        </w:rPr>
        <w:t>]. The stabilizer TEA acts as a capping agent during the synthesis process (Figure 4F). It binds calcium phosphate molecules to prevent further bonding with other calcium phosphate molecules. Compared with other organic additives used in previous studies (especially polymers) [</w:t>
      </w:r>
      <w:del w:id="301" w:author="Fan, Qi" w:date="2024-09-06T00:54:00Z">
        <w:r w:rsidRPr="003A3854" w:rsidDel="005A78A9">
          <w:rPr>
            <w:sz w:val="24"/>
            <w:szCs w:val="24"/>
            <w:lang w:val="en-US"/>
          </w:rPr>
          <w:delText>67</w:delText>
        </w:r>
      </w:del>
      <w:ins w:id="302" w:author="Fan, Qi" w:date="2024-09-06T00:54:00Z">
        <w:r w:rsidR="005A78A9">
          <w:rPr>
            <w:sz w:val="24"/>
            <w:szCs w:val="24"/>
            <w:lang w:val="en-US"/>
          </w:rPr>
          <w:t>52</w:t>
        </w:r>
      </w:ins>
      <w:ins w:id="303" w:author="Fan, Qi" w:date="2024-09-06T00:55:00Z">
        <w:r w:rsidR="005A78A9">
          <w:rPr>
            <w:sz w:val="24"/>
            <w:szCs w:val="24"/>
            <w:lang w:val="en-US"/>
          </w:rPr>
          <w:t>,</w:t>
        </w:r>
      </w:ins>
      <w:del w:id="304" w:author="Fan, Qi" w:date="2024-09-06T00:55:00Z">
        <w:r w:rsidRPr="003A3854" w:rsidDel="005A78A9">
          <w:rPr>
            <w:sz w:val="24"/>
            <w:szCs w:val="24"/>
            <w:lang w:val="en-US"/>
          </w:rPr>
          <w:delText>][</w:delText>
        </w:r>
      </w:del>
      <w:del w:id="305" w:author="Fan, Qi" w:date="2024-09-06T00:54:00Z">
        <w:r w:rsidRPr="003A3854" w:rsidDel="005A78A9">
          <w:rPr>
            <w:sz w:val="24"/>
            <w:szCs w:val="24"/>
            <w:lang w:val="en-US"/>
          </w:rPr>
          <w:delText>68</w:delText>
        </w:r>
      </w:del>
      <w:ins w:id="306" w:author="Fan, Qi" w:date="2024-09-06T00:54:00Z">
        <w:r w:rsidR="005A78A9">
          <w:rPr>
            <w:sz w:val="24"/>
            <w:szCs w:val="24"/>
            <w:lang w:val="en-US"/>
          </w:rPr>
          <w:t>53</w:t>
        </w:r>
      </w:ins>
      <w:r w:rsidRPr="003A3854">
        <w:rPr>
          <w:sz w:val="24"/>
          <w:szCs w:val="24"/>
          <w:lang w:val="en-US"/>
        </w:rPr>
        <w:t>], TEA is a small molecule that is highly volatile. It can be removed by subsequent centrifugal washing with ethanol; to obtain pure inorganic ACP</w:t>
      </w:r>
      <w:r w:rsidR="0082564B" w:rsidRPr="003A3854">
        <w:rPr>
          <w:sz w:val="24"/>
          <w:szCs w:val="24"/>
          <w:lang w:val="en-US"/>
        </w:rPr>
        <w:t>.</w:t>
      </w:r>
      <w:r w:rsidR="009E6AFC" w:rsidRPr="003A3854">
        <w:rPr>
          <w:sz w:val="24"/>
          <w:szCs w:val="24"/>
          <w:lang w:val="en-US"/>
        </w:rPr>
        <w:t xml:space="preserve"> </w:t>
      </w:r>
    </w:p>
    <w:p w14:paraId="528CDFFF" w14:textId="1008B586" w:rsidR="009E6AFC" w:rsidRDefault="009E6AFC" w:rsidP="002F40B8">
      <w:pPr>
        <w:spacing w:line="360" w:lineRule="auto"/>
        <w:jc w:val="both"/>
        <w:rPr>
          <w:lang w:val="en-US"/>
        </w:rPr>
      </w:pPr>
      <w:r>
        <w:rPr>
          <w:noProof/>
          <w:lang w:val="en-US"/>
        </w:rPr>
        <w:drawing>
          <wp:inline distT="0" distB="0" distL="0" distR="0" wp14:anchorId="6F526F98" wp14:editId="7D2ADD8A">
            <wp:extent cx="5034643" cy="289288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1880" cy="2902785"/>
                    </a:xfrm>
                    <a:prstGeom prst="rect">
                      <a:avLst/>
                    </a:prstGeom>
                    <a:noFill/>
                    <a:ln>
                      <a:noFill/>
                    </a:ln>
                  </pic:spPr>
                </pic:pic>
              </a:graphicData>
            </a:graphic>
          </wp:inline>
        </w:drawing>
      </w:r>
    </w:p>
    <w:p w14:paraId="392884A9" w14:textId="67A4F45C" w:rsidR="00C43FE5" w:rsidRPr="00C43FE5" w:rsidRDefault="0090772A" w:rsidP="002F40B8">
      <w:pPr>
        <w:spacing w:line="360" w:lineRule="auto"/>
        <w:jc w:val="both"/>
        <w:rPr>
          <w:sz w:val="14"/>
          <w:szCs w:val="14"/>
          <w:lang w:val="en-US"/>
        </w:rPr>
      </w:pPr>
      <w:r>
        <w:rPr>
          <w:rFonts w:ascii="Roboto" w:hAnsi="Roboto"/>
          <w:color w:val="707070"/>
          <w:spacing w:val="4"/>
          <w:sz w:val="14"/>
          <w:szCs w:val="14"/>
          <w:shd w:val="clear" w:color="auto" w:fill="FFFFFF"/>
          <w:lang w:val="en-US"/>
        </w:rPr>
        <w:t xml:space="preserve">Figure4. </w:t>
      </w:r>
      <w:r w:rsidR="00C43FE5" w:rsidRPr="00C43FE5">
        <w:rPr>
          <w:rFonts w:ascii="Roboto" w:hAnsi="Roboto"/>
          <w:color w:val="707070"/>
          <w:spacing w:val="4"/>
          <w:sz w:val="14"/>
          <w:szCs w:val="14"/>
          <w:shd w:val="clear" w:color="auto" w:fill="FFFFFF"/>
          <w:lang w:val="en-US"/>
        </w:rPr>
        <w:t>(</w:t>
      </w:r>
      <w:r w:rsidR="00C43FE5" w:rsidRPr="00C43FE5">
        <w:rPr>
          <w:rFonts w:ascii="Roboto" w:hAnsi="Roboto"/>
          <w:b/>
          <w:bCs/>
          <w:color w:val="707070"/>
          <w:spacing w:val="4"/>
          <w:sz w:val="14"/>
          <w:szCs w:val="14"/>
          <w:shd w:val="clear" w:color="auto" w:fill="FFFFFF"/>
          <w:lang w:val="en-US"/>
        </w:rPr>
        <w:t>A</w:t>
      </w:r>
      <w:r w:rsidR="00C43FE5" w:rsidRPr="00C43FE5">
        <w:rPr>
          <w:rFonts w:ascii="Roboto" w:hAnsi="Roboto"/>
          <w:color w:val="707070"/>
          <w:spacing w:val="4"/>
          <w:sz w:val="14"/>
          <w:szCs w:val="14"/>
          <w:shd w:val="clear" w:color="auto" w:fill="FFFFFF"/>
          <w:lang w:val="en-US"/>
        </w:rPr>
        <w:t>) TEM image of CPICs</w:t>
      </w:r>
      <w:r w:rsidR="00C43FE5">
        <w:rPr>
          <w:rFonts w:ascii="Roboto" w:hAnsi="Roboto"/>
          <w:color w:val="707070"/>
          <w:spacing w:val="4"/>
          <w:sz w:val="14"/>
          <w:szCs w:val="14"/>
          <w:shd w:val="clear" w:color="auto" w:fill="FFFFFF"/>
          <w:lang w:val="en-US"/>
        </w:rPr>
        <w:t xml:space="preserve"> and </w:t>
      </w:r>
      <w:r w:rsidR="00C43FE5" w:rsidRPr="00C43FE5">
        <w:rPr>
          <w:rFonts w:ascii="Roboto" w:hAnsi="Roboto"/>
          <w:color w:val="707070"/>
          <w:spacing w:val="4"/>
          <w:sz w:val="14"/>
          <w:szCs w:val="14"/>
          <w:shd w:val="clear" w:color="auto" w:fill="FFFFFF"/>
          <w:lang w:val="en-US"/>
        </w:rPr>
        <w:t>DLS size distributions of the CPICs in ethanol solution. (</w:t>
      </w:r>
      <w:r w:rsidR="00C43FE5" w:rsidRPr="00C43FE5">
        <w:rPr>
          <w:rFonts w:ascii="Roboto" w:hAnsi="Roboto"/>
          <w:b/>
          <w:bCs/>
          <w:color w:val="707070"/>
          <w:spacing w:val="4"/>
          <w:sz w:val="14"/>
          <w:szCs w:val="14"/>
          <w:shd w:val="clear" w:color="auto" w:fill="FFFFFF"/>
          <w:lang w:val="en-US"/>
        </w:rPr>
        <w:t>B</w:t>
      </w:r>
      <w:r w:rsidR="00C43FE5" w:rsidRPr="00C43FE5">
        <w:rPr>
          <w:rFonts w:ascii="Roboto" w:hAnsi="Roboto"/>
          <w:color w:val="707070"/>
          <w:spacing w:val="4"/>
          <w:sz w:val="14"/>
          <w:szCs w:val="14"/>
          <w:shd w:val="clear" w:color="auto" w:fill="FFFFFF"/>
          <w:lang w:val="en-US"/>
        </w:rPr>
        <w:t>) FTIR spectra of the gel-like CPICs.(</w:t>
      </w:r>
      <w:r w:rsidR="00C43FE5" w:rsidRPr="00C43FE5">
        <w:rPr>
          <w:rFonts w:ascii="Roboto" w:hAnsi="Roboto"/>
          <w:b/>
          <w:bCs/>
          <w:color w:val="707070"/>
          <w:spacing w:val="4"/>
          <w:sz w:val="14"/>
          <w:szCs w:val="14"/>
          <w:shd w:val="clear" w:color="auto" w:fill="FFFFFF"/>
          <w:lang w:val="en-US"/>
        </w:rPr>
        <w:t>C</w:t>
      </w:r>
      <w:r w:rsidR="00C43FE5" w:rsidRPr="00C43FE5">
        <w:rPr>
          <w:rFonts w:ascii="Roboto" w:hAnsi="Roboto"/>
          <w:color w:val="707070"/>
          <w:spacing w:val="4"/>
          <w:sz w:val="14"/>
          <w:szCs w:val="14"/>
          <w:shd w:val="clear" w:color="auto" w:fill="FFFFFF"/>
          <w:lang w:val="en-US"/>
        </w:rPr>
        <w:t>)</w:t>
      </w:r>
      <w:r w:rsidR="00C43FE5" w:rsidRPr="00C43FE5">
        <w:rPr>
          <w:rFonts w:ascii="Roboto" w:hAnsi="Roboto"/>
          <w:color w:val="707070"/>
          <w:spacing w:val="4"/>
          <w:sz w:val="14"/>
          <w:szCs w:val="14"/>
          <w:shd w:val="clear" w:color="auto" w:fill="FFFFFF"/>
          <w:vertAlign w:val="superscript"/>
          <w:lang w:val="en-US"/>
        </w:rPr>
        <w:t>1</w:t>
      </w:r>
      <w:r w:rsidR="00C43FE5" w:rsidRPr="00C43FE5">
        <w:rPr>
          <w:rFonts w:ascii="Roboto" w:hAnsi="Roboto"/>
          <w:color w:val="707070"/>
          <w:spacing w:val="4"/>
          <w:sz w:val="14"/>
          <w:szCs w:val="14"/>
          <w:shd w:val="clear" w:color="auto" w:fill="FFFFFF"/>
          <w:lang w:val="en-US"/>
        </w:rPr>
        <w:t>H NMR spectra of TEA and CPICs. (</w:t>
      </w:r>
      <w:r w:rsidR="00C43FE5" w:rsidRPr="00C43FE5">
        <w:rPr>
          <w:rFonts w:ascii="Roboto" w:hAnsi="Roboto"/>
          <w:b/>
          <w:bCs/>
          <w:color w:val="707070"/>
          <w:spacing w:val="4"/>
          <w:sz w:val="14"/>
          <w:szCs w:val="14"/>
          <w:shd w:val="clear" w:color="auto" w:fill="FFFFFF"/>
          <w:lang w:val="en-US"/>
        </w:rPr>
        <w:t>D</w:t>
      </w:r>
      <w:r w:rsidR="00C43FE5" w:rsidRPr="00C43FE5">
        <w:rPr>
          <w:rFonts w:ascii="Roboto" w:hAnsi="Roboto"/>
          <w:color w:val="707070"/>
          <w:spacing w:val="4"/>
          <w:sz w:val="14"/>
          <w:szCs w:val="14"/>
          <w:shd w:val="clear" w:color="auto" w:fill="FFFFFF"/>
          <w:lang w:val="en-US"/>
        </w:rPr>
        <w:t xml:space="preserve">) SEM image </w:t>
      </w:r>
      <w:r w:rsidR="00C43FE5">
        <w:rPr>
          <w:rFonts w:ascii="Roboto" w:hAnsi="Roboto"/>
          <w:color w:val="707070"/>
          <w:spacing w:val="4"/>
          <w:sz w:val="14"/>
          <w:szCs w:val="14"/>
          <w:shd w:val="clear" w:color="auto" w:fill="FFFFFF"/>
          <w:lang w:val="en-US"/>
        </w:rPr>
        <w:t>and</w:t>
      </w:r>
      <w:r w:rsidR="00C43FE5" w:rsidRPr="00C43FE5">
        <w:rPr>
          <w:rFonts w:ascii="Roboto" w:hAnsi="Roboto"/>
          <w:color w:val="707070"/>
          <w:spacing w:val="4"/>
          <w:sz w:val="14"/>
          <w:szCs w:val="14"/>
          <w:shd w:val="clear" w:color="auto" w:fill="FFFFFF"/>
          <w:lang w:val="en-US"/>
        </w:rPr>
        <w:t xml:space="preserve"> X-ray diffraction (XRD) of bulk ACP. (</w:t>
      </w:r>
      <w:r w:rsidR="00C43FE5" w:rsidRPr="00C43FE5">
        <w:rPr>
          <w:rFonts w:ascii="Roboto" w:hAnsi="Roboto"/>
          <w:b/>
          <w:bCs/>
          <w:color w:val="707070"/>
          <w:spacing w:val="4"/>
          <w:sz w:val="14"/>
          <w:szCs w:val="14"/>
          <w:shd w:val="clear" w:color="auto" w:fill="FFFFFF"/>
          <w:lang w:val="en-US"/>
        </w:rPr>
        <w:t>E</w:t>
      </w:r>
      <w:r w:rsidR="00C43FE5" w:rsidRPr="00C43FE5">
        <w:rPr>
          <w:rFonts w:ascii="Roboto" w:hAnsi="Roboto"/>
          <w:color w:val="707070"/>
          <w:spacing w:val="4"/>
          <w:sz w:val="14"/>
          <w:szCs w:val="14"/>
          <w:shd w:val="clear" w:color="auto" w:fill="FFFFFF"/>
          <w:lang w:val="en-US"/>
        </w:rPr>
        <w:t>) FTIR spectra of bulk ACP materials. (</w:t>
      </w:r>
      <w:r w:rsidR="00C43FE5" w:rsidRPr="00C43FE5">
        <w:rPr>
          <w:rFonts w:ascii="Roboto" w:hAnsi="Roboto"/>
          <w:b/>
          <w:bCs/>
          <w:color w:val="707070"/>
          <w:spacing w:val="4"/>
          <w:sz w:val="14"/>
          <w:szCs w:val="14"/>
          <w:shd w:val="clear" w:color="auto" w:fill="FFFFFF"/>
          <w:lang w:val="en-US"/>
        </w:rPr>
        <w:t>F</w:t>
      </w:r>
      <w:r w:rsidR="00C43FE5" w:rsidRPr="00C43FE5">
        <w:rPr>
          <w:rFonts w:ascii="Roboto" w:hAnsi="Roboto"/>
          <w:color w:val="707070"/>
          <w:spacing w:val="4"/>
          <w:sz w:val="14"/>
          <w:szCs w:val="14"/>
          <w:shd w:val="clear" w:color="auto" w:fill="FFFFFF"/>
          <w:lang w:val="en-US"/>
        </w:rPr>
        <w:t xml:space="preserve">) Schematic of ACP formation </w:t>
      </w:r>
      <w:r w:rsidR="00C43FE5">
        <w:rPr>
          <w:rFonts w:ascii="Roboto" w:hAnsi="Roboto"/>
          <w:color w:val="707070"/>
          <w:spacing w:val="4"/>
          <w:sz w:val="14"/>
          <w:szCs w:val="14"/>
          <w:shd w:val="clear" w:color="auto" w:fill="FFFFFF"/>
          <w:lang w:val="en-US"/>
        </w:rPr>
        <w:t xml:space="preserve">using CPICs when TEA </w:t>
      </w:r>
      <w:r w:rsidR="00C43FE5" w:rsidRPr="00C43FE5">
        <w:rPr>
          <w:rFonts w:ascii="Roboto" w:hAnsi="Roboto"/>
          <w:color w:val="707070"/>
          <w:spacing w:val="4"/>
          <w:sz w:val="14"/>
          <w:szCs w:val="14"/>
          <w:shd w:val="clear" w:color="auto" w:fill="FFFFFF"/>
          <w:lang w:val="en-US"/>
        </w:rPr>
        <w:t>as the stabilizer was removed</w:t>
      </w:r>
      <w:r w:rsidR="006618C0">
        <w:rPr>
          <w:rFonts w:ascii="Roboto" w:hAnsi="Roboto"/>
          <w:color w:val="707070"/>
          <w:spacing w:val="4"/>
          <w:sz w:val="14"/>
          <w:szCs w:val="14"/>
          <w:shd w:val="clear" w:color="auto" w:fill="FFFFFF"/>
          <w:lang w:val="en-US"/>
        </w:rPr>
        <w:t xml:space="preserve"> </w:t>
      </w:r>
      <w:r w:rsidR="006618C0" w:rsidRPr="006618C0">
        <w:rPr>
          <w:rFonts w:ascii="Roboto" w:hAnsi="Roboto"/>
          <w:color w:val="707070"/>
          <w:spacing w:val="4"/>
          <w:sz w:val="14"/>
          <w:szCs w:val="14"/>
          <w:shd w:val="clear" w:color="auto" w:fill="FFFFFF"/>
          <w:lang w:val="en-US"/>
        </w:rPr>
        <w:t>[</w:t>
      </w:r>
      <w:del w:id="307" w:author="Fan, Qi" w:date="2024-09-06T00:54:00Z">
        <w:r w:rsidR="006618C0" w:rsidRPr="006618C0" w:rsidDel="005A78A9">
          <w:rPr>
            <w:rFonts w:ascii="Roboto" w:hAnsi="Roboto"/>
            <w:color w:val="707070"/>
            <w:spacing w:val="4"/>
            <w:sz w:val="14"/>
            <w:szCs w:val="14"/>
            <w:shd w:val="clear" w:color="auto" w:fill="FFFFFF"/>
            <w:lang w:val="en-US"/>
          </w:rPr>
          <w:delText>65</w:delText>
        </w:r>
      </w:del>
      <w:ins w:id="308" w:author="Fan, Qi" w:date="2024-09-06T00:54:00Z">
        <w:r w:rsidR="005A78A9">
          <w:rPr>
            <w:rFonts w:ascii="Roboto" w:hAnsi="Roboto"/>
            <w:color w:val="707070"/>
            <w:spacing w:val="4"/>
            <w:sz w:val="14"/>
            <w:szCs w:val="14"/>
            <w:shd w:val="clear" w:color="auto" w:fill="FFFFFF"/>
            <w:lang w:val="en-US"/>
          </w:rPr>
          <w:t>50</w:t>
        </w:r>
      </w:ins>
      <w:r w:rsidR="006618C0" w:rsidRPr="006618C0">
        <w:rPr>
          <w:rFonts w:ascii="Roboto" w:hAnsi="Roboto"/>
          <w:color w:val="707070"/>
          <w:spacing w:val="4"/>
          <w:sz w:val="14"/>
          <w:szCs w:val="14"/>
          <w:shd w:val="clear" w:color="auto" w:fill="FFFFFF"/>
          <w:lang w:val="en-US"/>
        </w:rPr>
        <w:t>].</w:t>
      </w:r>
    </w:p>
    <w:p w14:paraId="2ABAAC02" w14:textId="3FF7826F" w:rsidR="00F013E5" w:rsidRPr="003A3854" w:rsidRDefault="00F013E5" w:rsidP="002F40B8">
      <w:pPr>
        <w:spacing w:line="360" w:lineRule="auto"/>
        <w:jc w:val="both"/>
        <w:rPr>
          <w:sz w:val="24"/>
          <w:szCs w:val="24"/>
          <w:lang w:val="en-US"/>
        </w:rPr>
      </w:pPr>
      <w:r w:rsidRPr="003A3854">
        <w:rPr>
          <w:sz w:val="24"/>
          <w:szCs w:val="24"/>
          <w:lang w:val="en-US"/>
        </w:rPr>
        <w:t>Transmission electron microscopy (TEM) in Figure 4A shows that the average diameter of the ion clusters is 1.5 ± 0.3 nm, and dynamic light scattering (DLS) measurements confirm that their size is 1.6 ± 0.6 nm. The FTIR spectrum in Figure 4B shows that TEA and CPICs interact with each other, because the stretching vibration of C-N normally appears at 1200 cm</w:t>
      </w:r>
      <w:r w:rsidRPr="003A3854">
        <w:rPr>
          <w:sz w:val="24"/>
          <w:szCs w:val="24"/>
          <w:vertAlign w:val="superscript"/>
          <w:lang w:val="en-US"/>
        </w:rPr>
        <w:t>−1</w:t>
      </w:r>
      <w:r w:rsidRPr="003A3854">
        <w:rPr>
          <w:sz w:val="24"/>
          <w:szCs w:val="24"/>
          <w:lang w:val="en-US"/>
        </w:rPr>
        <w:t xml:space="preserve"> in ethanol, whereas this peak shifts to 1203 cm</w:t>
      </w:r>
      <w:r w:rsidRPr="003A3854">
        <w:rPr>
          <w:sz w:val="24"/>
          <w:szCs w:val="24"/>
          <w:vertAlign w:val="superscript"/>
          <w:lang w:val="en-US"/>
        </w:rPr>
        <w:t>−1</w:t>
      </w:r>
      <w:r w:rsidRPr="003A3854">
        <w:rPr>
          <w:sz w:val="24"/>
          <w:szCs w:val="24"/>
          <w:lang w:val="en-US"/>
        </w:rPr>
        <w:t xml:space="preserve"> when TEA is present in CPICs. Moreover, no particles, grain boundaries or borders can be observed in the scanning electron microscopy (SEM) image in Figure 1D, indicating that the material exhibits structural continuity [</w:t>
      </w:r>
      <w:del w:id="309" w:author="Fan, Qi" w:date="2024-09-06T00:56:00Z">
        <w:r w:rsidRPr="003A3854" w:rsidDel="005A78A9">
          <w:rPr>
            <w:sz w:val="24"/>
            <w:szCs w:val="24"/>
            <w:lang w:val="en-US"/>
          </w:rPr>
          <w:delText>65</w:delText>
        </w:r>
      </w:del>
      <w:ins w:id="310" w:author="Fan, Qi" w:date="2024-09-06T00:56:00Z">
        <w:r w:rsidR="005A78A9">
          <w:rPr>
            <w:sz w:val="24"/>
            <w:szCs w:val="24"/>
            <w:lang w:val="en-US"/>
          </w:rPr>
          <w:t>50</w:t>
        </w:r>
      </w:ins>
      <w:r w:rsidRPr="003A3854">
        <w:rPr>
          <w:sz w:val="24"/>
          <w:szCs w:val="24"/>
          <w:lang w:val="en-US"/>
        </w:rPr>
        <w:t>].</w:t>
      </w:r>
    </w:p>
    <w:p w14:paraId="64AB0755" w14:textId="11124945" w:rsidR="006618C0" w:rsidRPr="003A3854" w:rsidRDefault="00F013E5" w:rsidP="002F40B8">
      <w:pPr>
        <w:spacing w:line="360" w:lineRule="auto"/>
        <w:jc w:val="both"/>
        <w:rPr>
          <w:sz w:val="24"/>
          <w:szCs w:val="24"/>
          <w:lang w:val="en-US"/>
        </w:rPr>
      </w:pPr>
      <w:r w:rsidRPr="003A3854">
        <w:rPr>
          <w:sz w:val="24"/>
          <w:szCs w:val="24"/>
          <w:lang w:val="en-US"/>
        </w:rPr>
        <w:lastRenderedPageBreak/>
        <w:t>This method mimics the in vivo process, where macromolecules are synthesized in advance and then transported directly by the cell to the site where demineralization occurs. We refer to this method as precursor synthesis</w:t>
      </w:r>
      <w:r w:rsidR="006618C0" w:rsidRPr="003A3854">
        <w:rPr>
          <w:sz w:val="24"/>
          <w:szCs w:val="24"/>
          <w:lang w:val="en-US"/>
        </w:rPr>
        <w:t>.</w:t>
      </w:r>
    </w:p>
    <w:p w14:paraId="2FFA6E68" w14:textId="28B8F96E" w:rsidR="00B937BE" w:rsidRPr="00386C79" w:rsidRDefault="007116BC" w:rsidP="00386C79">
      <w:pPr>
        <w:pStyle w:val="Heading2"/>
        <w:spacing w:line="480" w:lineRule="auto"/>
        <w:contextualSpacing/>
        <w:jc w:val="both"/>
        <w:rPr>
          <w:b/>
          <w:bCs/>
          <w:color w:val="auto"/>
          <w:sz w:val="32"/>
          <w:szCs w:val="32"/>
          <w:lang w:val="en-US"/>
        </w:rPr>
      </w:pPr>
      <w:bookmarkStart w:id="311" w:name="_Toc176464906"/>
      <w:r>
        <w:rPr>
          <w:b/>
          <w:bCs/>
          <w:color w:val="auto"/>
          <w:sz w:val="32"/>
          <w:szCs w:val="32"/>
          <w:lang w:val="en-US"/>
        </w:rPr>
        <w:t xml:space="preserve">2.5 </w:t>
      </w:r>
      <w:r w:rsidR="00424EE3" w:rsidRPr="00386C79">
        <w:rPr>
          <w:b/>
          <w:bCs/>
          <w:color w:val="auto"/>
          <w:sz w:val="32"/>
          <w:szCs w:val="32"/>
          <w:lang w:val="en-US"/>
        </w:rPr>
        <w:t>Classification of c</w:t>
      </w:r>
      <w:r w:rsidR="00802B90" w:rsidRPr="00386C79">
        <w:rPr>
          <w:b/>
          <w:bCs/>
          <w:color w:val="auto"/>
          <w:sz w:val="32"/>
          <w:szCs w:val="32"/>
          <w:lang w:val="en-US"/>
        </w:rPr>
        <w:t>alcium carbonate</w:t>
      </w:r>
      <w:bookmarkEnd w:id="311"/>
    </w:p>
    <w:p w14:paraId="626B39D9" w14:textId="45313CFC" w:rsidR="00F5035B" w:rsidRPr="003A3854" w:rsidRDefault="00EB2817" w:rsidP="002F40B8">
      <w:pPr>
        <w:spacing w:line="360" w:lineRule="auto"/>
        <w:contextualSpacing/>
        <w:jc w:val="both"/>
        <w:rPr>
          <w:sz w:val="24"/>
          <w:szCs w:val="24"/>
          <w:lang w:val="en-US"/>
        </w:rPr>
      </w:pPr>
      <w:r w:rsidRPr="003A3854">
        <w:rPr>
          <w:sz w:val="24"/>
          <w:szCs w:val="24"/>
          <w:lang w:val="en-US"/>
        </w:rPr>
        <w:t>Calcium carbonate is the calcium salt of carbonate, a compound of calcium, carbon, and oxygen, with the chemical formula CaCO</w:t>
      </w:r>
      <w:r w:rsidRPr="003A3854">
        <w:rPr>
          <w:sz w:val="24"/>
          <w:szCs w:val="24"/>
          <w:vertAlign w:val="subscript"/>
          <w:lang w:val="en-US"/>
        </w:rPr>
        <w:t>3</w:t>
      </w:r>
      <w:r w:rsidRPr="003A3854">
        <w:rPr>
          <w:sz w:val="24"/>
          <w:szCs w:val="24"/>
          <w:lang w:val="en-US"/>
        </w:rPr>
        <w:t>. Calcium carbonate is one of the most widespread compounds found in sedimentary rocks. It occurs mainly in the form of the mineral calcite which, with a share of around five percent, is one of the most common minerals in the earth's crust [</w:t>
      </w:r>
      <w:del w:id="312" w:author="Fan, Qi" w:date="2024-09-06T00:56:00Z">
        <w:r w:rsidRPr="003A3854" w:rsidDel="005A78A9">
          <w:rPr>
            <w:sz w:val="24"/>
            <w:szCs w:val="24"/>
            <w:lang w:val="en-US"/>
          </w:rPr>
          <w:delText>69</w:delText>
        </w:r>
      </w:del>
      <w:ins w:id="313" w:author="Fan, Qi" w:date="2024-09-06T00:56:00Z">
        <w:r w:rsidR="005A78A9">
          <w:rPr>
            <w:sz w:val="24"/>
            <w:szCs w:val="24"/>
            <w:lang w:val="en-US"/>
          </w:rPr>
          <w:t>54</w:t>
        </w:r>
      </w:ins>
      <w:r w:rsidRPr="003A3854">
        <w:rPr>
          <w:sz w:val="24"/>
          <w:szCs w:val="24"/>
          <w:lang w:val="en-US"/>
        </w:rPr>
        <w:t>]. Calcite is also one of the main components of massive limestone and matrix rock. Other variants of calcium carbonate include the minerals aragonite and vaterite. Aragonite is mostly found in mineral deposits in seawater because the magnesium in seawater favors the formation of aragonite [</w:t>
      </w:r>
      <w:del w:id="314" w:author="Fan, Qi" w:date="2024-09-06T00:56:00Z">
        <w:r w:rsidRPr="003A3854" w:rsidDel="005A78A9">
          <w:rPr>
            <w:sz w:val="24"/>
            <w:szCs w:val="24"/>
            <w:lang w:val="en-US"/>
          </w:rPr>
          <w:delText>70</w:delText>
        </w:r>
      </w:del>
      <w:ins w:id="315" w:author="Fan, Qi" w:date="2024-09-06T00:56:00Z">
        <w:r w:rsidR="005A78A9">
          <w:rPr>
            <w:sz w:val="24"/>
            <w:szCs w:val="24"/>
            <w:lang w:val="en-US"/>
          </w:rPr>
          <w:t>55</w:t>
        </w:r>
      </w:ins>
      <w:r w:rsidRPr="003A3854">
        <w:rPr>
          <w:sz w:val="24"/>
          <w:szCs w:val="24"/>
          <w:lang w:val="en-US"/>
        </w:rPr>
        <w:t>]. Compared to the first two, vaterite is rare in nature. Calcium carbonate has crystalline polymorphs, and the three introduced are its anhydrates. There are also two hydrates: monohydrocalcite</w:t>
      </w:r>
      <w:r w:rsidRPr="003A3854">
        <w:rPr>
          <w:rFonts w:ascii="Arial" w:hAnsi="Arial" w:cs="Arial"/>
          <w:color w:val="202122"/>
          <w:shd w:val="clear" w:color="auto" w:fill="FFFFFF"/>
          <w:lang w:val="en-US"/>
        </w:rPr>
        <w:t xml:space="preserve"> </w:t>
      </w:r>
      <w:r w:rsidRPr="003A3854">
        <w:rPr>
          <w:sz w:val="24"/>
          <w:szCs w:val="24"/>
          <w:lang w:val="en-US"/>
        </w:rPr>
        <w:t>and</w:t>
      </w:r>
      <w:r w:rsidRPr="003A3854">
        <w:rPr>
          <w:rFonts w:ascii="Arial" w:hAnsi="Arial" w:cs="Arial"/>
          <w:color w:val="202122"/>
          <w:shd w:val="clear" w:color="auto" w:fill="FFFFFF"/>
          <w:lang w:val="en-US"/>
        </w:rPr>
        <w:t xml:space="preserve"> </w:t>
      </w:r>
      <w:r w:rsidRPr="003A3854">
        <w:rPr>
          <w:sz w:val="24"/>
          <w:szCs w:val="24"/>
          <w:lang w:val="en-US"/>
        </w:rPr>
        <w:t>ikaite. The former is not common but is often associated with other calcium and magnesium carbonate minerals [</w:t>
      </w:r>
      <w:del w:id="316" w:author="Fan, Qi" w:date="2024-09-06T00:56:00Z">
        <w:r w:rsidRPr="003A3854" w:rsidDel="005A78A9">
          <w:rPr>
            <w:sz w:val="24"/>
            <w:szCs w:val="24"/>
            <w:lang w:val="en-US"/>
          </w:rPr>
          <w:delText>71</w:delText>
        </w:r>
      </w:del>
      <w:ins w:id="317" w:author="Fan, Qi" w:date="2024-09-06T00:56:00Z">
        <w:r w:rsidR="005A78A9">
          <w:rPr>
            <w:sz w:val="24"/>
            <w:szCs w:val="24"/>
            <w:lang w:val="en-US"/>
          </w:rPr>
          <w:t>56</w:t>
        </w:r>
      </w:ins>
      <w:r w:rsidRPr="003A3854">
        <w:rPr>
          <w:sz w:val="24"/>
          <w:szCs w:val="24"/>
          <w:lang w:val="en-US"/>
        </w:rPr>
        <w:t>]. Ikaite is more unstable; it exists only in a metastable state, and once the water leaves the freezing point, it quickly dehydrates and decomposes [</w:t>
      </w:r>
      <w:del w:id="318" w:author="Fan, Qi" w:date="2024-09-06T00:56:00Z">
        <w:r w:rsidRPr="003A3854" w:rsidDel="005A78A9">
          <w:rPr>
            <w:sz w:val="24"/>
            <w:szCs w:val="24"/>
            <w:lang w:val="en-US"/>
          </w:rPr>
          <w:delText>71</w:delText>
        </w:r>
      </w:del>
      <w:ins w:id="319" w:author="Fan, Qi" w:date="2024-09-06T00:56:00Z">
        <w:r w:rsidR="005A78A9">
          <w:rPr>
            <w:sz w:val="24"/>
            <w:szCs w:val="24"/>
            <w:lang w:val="en-US"/>
          </w:rPr>
          <w:t>57</w:t>
        </w:r>
      </w:ins>
      <w:r w:rsidRPr="003A3854">
        <w:rPr>
          <w:sz w:val="24"/>
          <w:szCs w:val="24"/>
          <w:lang w:val="en-US"/>
        </w:rPr>
        <w:t>]. These two forms are also called pseudomorphs of calcium carbonate. The last form is amorphous calcium carbonate (ACC). All six variants are colorless and odorless solids in pure form. The following table lists the polymorphs and pseudo-polymorphs of these six calcium carbonates [</w:t>
      </w:r>
      <w:del w:id="320" w:author="Fan, Qi" w:date="2024-09-06T00:56:00Z">
        <w:r w:rsidRPr="003A3854" w:rsidDel="005A78A9">
          <w:rPr>
            <w:sz w:val="24"/>
            <w:szCs w:val="24"/>
            <w:lang w:val="en-US"/>
          </w:rPr>
          <w:delText>72</w:delText>
        </w:r>
      </w:del>
      <w:ins w:id="321" w:author="Fan, Qi" w:date="2024-09-06T00:56:00Z">
        <w:r w:rsidR="005A78A9">
          <w:rPr>
            <w:sz w:val="24"/>
            <w:szCs w:val="24"/>
            <w:lang w:val="en-US"/>
          </w:rPr>
          <w:t>57</w:t>
        </w:r>
      </w:ins>
      <w:r w:rsidRPr="003A3854">
        <w:rPr>
          <w:sz w:val="24"/>
          <w:szCs w:val="24"/>
          <w:lang w:val="en-US"/>
        </w:rPr>
        <w:t>].</w:t>
      </w:r>
    </w:p>
    <w:p w14:paraId="2BBCB28C" w14:textId="2FD29989" w:rsidR="00F5035B" w:rsidRPr="00222B5D" w:rsidRDefault="00222B5D" w:rsidP="003A3854">
      <w:pPr>
        <w:rPr>
          <w:lang w:val="en-US"/>
        </w:rPr>
      </w:pPr>
      <w:r w:rsidRPr="00A556F6">
        <w:rPr>
          <w:rStyle w:val="SubtleEmphasis"/>
          <w:sz w:val="18"/>
          <w:szCs w:val="18"/>
          <w:lang w:val="en-US"/>
        </w:rPr>
        <w:t>Table 2. Overview of the polymorphs and pseudopolymorphs of these six calcium carbonates</w:t>
      </w:r>
    </w:p>
    <w:tbl>
      <w:tblPr>
        <w:tblStyle w:val="ListTable6Colorful"/>
        <w:tblW w:w="0" w:type="auto"/>
        <w:jc w:val="center"/>
        <w:tblLook w:val="04A0" w:firstRow="1" w:lastRow="0" w:firstColumn="1" w:lastColumn="0" w:noHBand="0" w:noVBand="1"/>
      </w:tblPr>
      <w:tblGrid>
        <w:gridCol w:w="3324"/>
        <w:gridCol w:w="2017"/>
        <w:gridCol w:w="3023"/>
      </w:tblGrid>
      <w:tr w:rsidR="00F5035B" w14:paraId="425F7D28" w14:textId="77777777" w:rsidTr="00F50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4" w:type="dxa"/>
          </w:tcPr>
          <w:p w14:paraId="46972FC5" w14:textId="7CF9F144" w:rsidR="00F5035B" w:rsidRDefault="00F5035B" w:rsidP="002F40B8">
            <w:pPr>
              <w:spacing w:line="360" w:lineRule="auto"/>
              <w:contextualSpacing/>
              <w:jc w:val="both"/>
              <w:rPr>
                <w:lang w:val="en-US"/>
              </w:rPr>
            </w:pPr>
            <w:r w:rsidRPr="00206D2D">
              <w:rPr>
                <w:lang w:val="en-US"/>
              </w:rPr>
              <w:t xml:space="preserve">Calcium </w:t>
            </w:r>
            <w:r>
              <w:rPr>
                <w:lang w:val="en-US"/>
              </w:rPr>
              <w:t>cabonate</w:t>
            </w:r>
            <w:r w:rsidRPr="00206D2D">
              <w:rPr>
                <w:lang w:val="en-US"/>
              </w:rPr>
              <w:t xml:space="preserve"> phase</w:t>
            </w:r>
          </w:p>
        </w:tc>
        <w:tc>
          <w:tcPr>
            <w:tcW w:w="2017" w:type="dxa"/>
          </w:tcPr>
          <w:p w14:paraId="5E7217EB" w14:textId="77777777" w:rsidR="00F5035B" w:rsidRDefault="00F5035B" w:rsidP="002F40B8">
            <w:pPr>
              <w:spacing w:line="360" w:lineRule="auto"/>
              <w:contextualSpacing/>
              <w:jc w:val="both"/>
              <w:cnfStyle w:val="100000000000" w:firstRow="1" w:lastRow="0" w:firstColumn="0" w:lastColumn="0" w:oddVBand="0" w:evenVBand="0" w:oddHBand="0" w:evenHBand="0" w:firstRowFirstColumn="0" w:firstRowLastColumn="0" w:lastRowFirstColumn="0" w:lastRowLastColumn="0"/>
              <w:rPr>
                <w:lang w:val="en-US"/>
              </w:rPr>
            </w:pPr>
            <w:r w:rsidRPr="00206D2D">
              <w:rPr>
                <w:lang w:val="en-US"/>
              </w:rPr>
              <w:t>Chemical formula</w:t>
            </w:r>
          </w:p>
        </w:tc>
        <w:tc>
          <w:tcPr>
            <w:tcW w:w="3023" w:type="dxa"/>
          </w:tcPr>
          <w:p w14:paraId="2BB10D7F" w14:textId="3232ADDB" w:rsidR="00F5035B" w:rsidRPr="00206D2D" w:rsidRDefault="00F5035B" w:rsidP="002F40B8">
            <w:pPr>
              <w:spacing w:line="360" w:lineRule="auto"/>
              <w:contextualSpacing/>
              <w:jc w:val="both"/>
              <w:cnfStyle w:val="100000000000" w:firstRow="1" w:lastRow="0" w:firstColumn="0" w:lastColumn="0" w:oddVBand="0" w:evenVBand="0" w:oddHBand="0" w:evenHBand="0" w:firstRowFirstColumn="0" w:firstRowLastColumn="0" w:lastRowFirstColumn="0" w:lastRowLastColumn="0"/>
              <w:rPr>
                <w:lang w:val="en-US"/>
              </w:rPr>
            </w:pPr>
            <w:r w:rsidRPr="00F5035B">
              <w:rPr>
                <w:lang w:val="en-US"/>
              </w:rPr>
              <w:t>stability</w:t>
            </w:r>
          </w:p>
        </w:tc>
      </w:tr>
      <w:tr w:rsidR="00F5035B" w14:paraId="469E01B0" w14:textId="77777777" w:rsidTr="00F503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4" w:type="dxa"/>
          </w:tcPr>
          <w:p w14:paraId="64512DF6" w14:textId="43A11398" w:rsidR="00F5035B" w:rsidRDefault="00F5035B" w:rsidP="002F40B8">
            <w:pPr>
              <w:spacing w:line="360" w:lineRule="auto"/>
              <w:contextualSpacing/>
              <w:jc w:val="both"/>
              <w:rPr>
                <w:lang w:val="en-US"/>
              </w:rPr>
            </w:pPr>
            <w:r w:rsidRPr="00F5035B">
              <w:rPr>
                <w:lang w:val="en-US"/>
              </w:rPr>
              <w:t>Calcit</w:t>
            </w:r>
            <w:r>
              <w:rPr>
                <w:lang w:val="en-US"/>
              </w:rPr>
              <w:t>e</w:t>
            </w:r>
          </w:p>
        </w:tc>
        <w:tc>
          <w:tcPr>
            <w:tcW w:w="2017" w:type="dxa"/>
          </w:tcPr>
          <w:p w14:paraId="2687E1C9" w14:textId="51F896D3" w:rsidR="00F5035B" w:rsidRDefault="00F5035B"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68024F">
              <w:rPr>
                <w:lang w:val="en-US"/>
              </w:rPr>
              <w:t>Ca</w:t>
            </w:r>
            <w:r>
              <w:rPr>
                <w:lang w:val="en-US"/>
              </w:rPr>
              <w:t>CO</w:t>
            </w:r>
            <w:r w:rsidRPr="00F5035B">
              <w:rPr>
                <w:vertAlign w:val="subscript"/>
                <w:lang w:val="en-US"/>
              </w:rPr>
              <w:t>3</w:t>
            </w:r>
          </w:p>
        </w:tc>
        <w:tc>
          <w:tcPr>
            <w:tcW w:w="3023" w:type="dxa"/>
          </w:tcPr>
          <w:p w14:paraId="45ED95F0" w14:textId="0CF1372A" w:rsidR="00F5035B" w:rsidRPr="0068024F" w:rsidRDefault="00F5035B"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Stable</w:t>
            </w:r>
          </w:p>
        </w:tc>
      </w:tr>
      <w:tr w:rsidR="00F5035B" w14:paraId="1E90C8EF" w14:textId="77777777" w:rsidTr="00F5035B">
        <w:trPr>
          <w:jc w:val="center"/>
        </w:trPr>
        <w:tc>
          <w:tcPr>
            <w:cnfStyle w:val="001000000000" w:firstRow="0" w:lastRow="0" w:firstColumn="1" w:lastColumn="0" w:oddVBand="0" w:evenVBand="0" w:oddHBand="0" w:evenHBand="0" w:firstRowFirstColumn="0" w:firstRowLastColumn="0" w:lastRowFirstColumn="0" w:lastRowLastColumn="0"/>
            <w:tcW w:w="3324" w:type="dxa"/>
          </w:tcPr>
          <w:p w14:paraId="36B38D30" w14:textId="15799373" w:rsidR="00F5035B" w:rsidRDefault="00F5035B" w:rsidP="002F40B8">
            <w:pPr>
              <w:spacing w:line="360" w:lineRule="auto"/>
              <w:contextualSpacing/>
              <w:jc w:val="both"/>
              <w:rPr>
                <w:lang w:val="en-US"/>
              </w:rPr>
            </w:pPr>
            <w:r w:rsidRPr="00F5035B">
              <w:rPr>
                <w:lang w:val="en-US"/>
              </w:rPr>
              <w:t>Aragonit</w:t>
            </w:r>
            <w:r>
              <w:rPr>
                <w:lang w:val="en-US"/>
              </w:rPr>
              <w:t>e</w:t>
            </w:r>
          </w:p>
        </w:tc>
        <w:tc>
          <w:tcPr>
            <w:tcW w:w="2017" w:type="dxa"/>
          </w:tcPr>
          <w:p w14:paraId="1D6AE81E" w14:textId="388BD4AA" w:rsidR="00F5035B" w:rsidRDefault="00F5035B"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68024F">
              <w:rPr>
                <w:lang w:val="en-US"/>
              </w:rPr>
              <w:t>Ca</w:t>
            </w:r>
            <w:r>
              <w:rPr>
                <w:lang w:val="en-US"/>
              </w:rPr>
              <w:t>CO</w:t>
            </w:r>
            <w:r w:rsidRPr="00F5035B">
              <w:rPr>
                <w:vertAlign w:val="subscript"/>
                <w:lang w:val="en-US"/>
              </w:rPr>
              <w:t>3</w:t>
            </w:r>
          </w:p>
        </w:tc>
        <w:tc>
          <w:tcPr>
            <w:tcW w:w="3023" w:type="dxa"/>
          </w:tcPr>
          <w:p w14:paraId="29578B89" w14:textId="79C93AC7" w:rsidR="00F5035B" w:rsidRPr="0068024F" w:rsidRDefault="00F5035B"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Stable </w:t>
            </w:r>
            <w:r w:rsidRPr="00F5035B">
              <w:rPr>
                <w:lang w:val="en-US"/>
              </w:rPr>
              <w:t>above 70 °C</w:t>
            </w:r>
          </w:p>
        </w:tc>
      </w:tr>
      <w:tr w:rsidR="00F5035B" w14:paraId="763BDF10" w14:textId="77777777" w:rsidTr="00F503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4" w:type="dxa"/>
          </w:tcPr>
          <w:p w14:paraId="33793B36" w14:textId="741A6576" w:rsidR="00F5035B" w:rsidRDefault="00F5035B" w:rsidP="002F40B8">
            <w:pPr>
              <w:spacing w:line="360" w:lineRule="auto"/>
              <w:contextualSpacing/>
              <w:jc w:val="both"/>
              <w:rPr>
                <w:lang w:val="en-US"/>
              </w:rPr>
            </w:pPr>
            <w:r w:rsidRPr="00F5035B">
              <w:rPr>
                <w:lang w:val="en-US"/>
              </w:rPr>
              <w:t>Vaterit</w:t>
            </w:r>
            <w:r>
              <w:rPr>
                <w:lang w:val="en-US"/>
              </w:rPr>
              <w:t>e</w:t>
            </w:r>
          </w:p>
        </w:tc>
        <w:tc>
          <w:tcPr>
            <w:tcW w:w="2017" w:type="dxa"/>
          </w:tcPr>
          <w:p w14:paraId="7CDC7E92" w14:textId="7DEB08AC" w:rsidR="00F5035B" w:rsidRDefault="00F5035B"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68024F">
              <w:rPr>
                <w:lang w:val="en-US"/>
              </w:rPr>
              <w:t>Ca</w:t>
            </w:r>
            <w:r>
              <w:rPr>
                <w:lang w:val="en-US"/>
              </w:rPr>
              <w:t>CO</w:t>
            </w:r>
            <w:r w:rsidRPr="00F5035B">
              <w:rPr>
                <w:vertAlign w:val="subscript"/>
                <w:lang w:val="en-US"/>
              </w:rPr>
              <w:t>3</w:t>
            </w:r>
          </w:p>
        </w:tc>
        <w:tc>
          <w:tcPr>
            <w:tcW w:w="3023" w:type="dxa"/>
          </w:tcPr>
          <w:p w14:paraId="31F09975" w14:textId="3D5C00F8" w:rsidR="00F5035B" w:rsidRPr="0068024F" w:rsidRDefault="00F5035B"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F5035B">
              <w:rPr>
                <w:lang w:val="en-US"/>
              </w:rPr>
              <w:t>metastable below 10 °C</w:t>
            </w:r>
          </w:p>
        </w:tc>
      </w:tr>
      <w:tr w:rsidR="00F5035B" w14:paraId="25C6EE16" w14:textId="77777777" w:rsidTr="00F5035B">
        <w:trPr>
          <w:jc w:val="center"/>
        </w:trPr>
        <w:tc>
          <w:tcPr>
            <w:cnfStyle w:val="001000000000" w:firstRow="0" w:lastRow="0" w:firstColumn="1" w:lastColumn="0" w:oddVBand="0" w:evenVBand="0" w:oddHBand="0" w:evenHBand="0" w:firstRowFirstColumn="0" w:firstRowLastColumn="0" w:lastRowFirstColumn="0" w:lastRowLastColumn="0"/>
            <w:tcW w:w="3324" w:type="dxa"/>
          </w:tcPr>
          <w:p w14:paraId="71E9668A" w14:textId="01853ACB" w:rsidR="00F5035B" w:rsidRDefault="00F5035B" w:rsidP="002F40B8">
            <w:pPr>
              <w:spacing w:line="360" w:lineRule="auto"/>
              <w:contextualSpacing/>
              <w:jc w:val="both"/>
              <w:rPr>
                <w:lang w:val="en-US"/>
              </w:rPr>
            </w:pPr>
            <w:r w:rsidRPr="00F5035B">
              <w:rPr>
                <w:lang w:val="en-US"/>
              </w:rPr>
              <w:t>Monohydrocalcit</w:t>
            </w:r>
            <w:r>
              <w:rPr>
                <w:lang w:val="en-US"/>
              </w:rPr>
              <w:t>e</w:t>
            </w:r>
          </w:p>
        </w:tc>
        <w:tc>
          <w:tcPr>
            <w:tcW w:w="2017" w:type="dxa"/>
          </w:tcPr>
          <w:p w14:paraId="4F8E0E70" w14:textId="320A34B2" w:rsidR="00F5035B" w:rsidRDefault="00F5035B"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68024F">
              <w:rPr>
                <w:lang w:val="en-US"/>
              </w:rPr>
              <w:t>Ca</w:t>
            </w:r>
            <w:r>
              <w:rPr>
                <w:lang w:val="en-US"/>
              </w:rPr>
              <w:t>CO</w:t>
            </w:r>
            <w:r w:rsidRPr="00F5035B">
              <w:rPr>
                <w:vertAlign w:val="subscript"/>
                <w:lang w:val="en-US"/>
              </w:rPr>
              <w:t>3</w:t>
            </w:r>
            <w:r w:rsidRPr="0068024F">
              <w:rPr>
                <w:lang w:val="en-US"/>
              </w:rPr>
              <w:t>·H</w:t>
            </w:r>
            <w:r w:rsidRPr="00826A45">
              <w:rPr>
                <w:vertAlign w:val="subscript"/>
                <w:lang w:val="en-US"/>
              </w:rPr>
              <w:t>2</w:t>
            </w:r>
            <w:r w:rsidRPr="0068024F">
              <w:rPr>
                <w:lang w:val="en-US"/>
              </w:rPr>
              <w:t>O</w:t>
            </w:r>
          </w:p>
        </w:tc>
        <w:tc>
          <w:tcPr>
            <w:tcW w:w="3023" w:type="dxa"/>
          </w:tcPr>
          <w:p w14:paraId="17CCC5A4" w14:textId="338E6844" w:rsidR="00F5035B" w:rsidRPr="0068024F" w:rsidRDefault="00F5035B"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F5035B">
              <w:rPr>
                <w:lang w:val="en-US"/>
              </w:rPr>
              <w:t>Water release from 60–80 °C</w:t>
            </w:r>
          </w:p>
        </w:tc>
      </w:tr>
      <w:tr w:rsidR="00F5035B" w14:paraId="6A111888" w14:textId="77777777" w:rsidTr="00F503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4" w:type="dxa"/>
          </w:tcPr>
          <w:p w14:paraId="5BA87CBC" w14:textId="1231D4D3" w:rsidR="00F5035B" w:rsidRDefault="00F5035B" w:rsidP="002F40B8">
            <w:pPr>
              <w:spacing w:line="360" w:lineRule="auto"/>
              <w:contextualSpacing/>
              <w:jc w:val="both"/>
              <w:rPr>
                <w:lang w:val="en-US"/>
              </w:rPr>
            </w:pPr>
            <w:r w:rsidRPr="00F5035B">
              <w:rPr>
                <w:lang w:val="en-US"/>
              </w:rPr>
              <w:t>Ikait</w:t>
            </w:r>
            <w:r>
              <w:rPr>
                <w:lang w:val="en-US"/>
              </w:rPr>
              <w:t>e</w:t>
            </w:r>
          </w:p>
        </w:tc>
        <w:tc>
          <w:tcPr>
            <w:tcW w:w="2017" w:type="dxa"/>
          </w:tcPr>
          <w:p w14:paraId="71087F7C" w14:textId="6AF4A96F" w:rsidR="00F5035B" w:rsidRDefault="00F5035B"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68024F">
              <w:rPr>
                <w:lang w:val="en-US"/>
              </w:rPr>
              <w:t>Ca</w:t>
            </w:r>
            <w:r>
              <w:rPr>
                <w:lang w:val="en-US"/>
              </w:rPr>
              <w:t>CO</w:t>
            </w:r>
            <w:r w:rsidRPr="00F5035B">
              <w:rPr>
                <w:vertAlign w:val="subscript"/>
                <w:lang w:val="en-US"/>
              </w:rPr>
              <w:t>3</w:t>
            </w:r>
            <w:r w:rsidRPr="0068024F">
              <w:rPr>
                <w:lang w:val="en-US"/>
              </w:rPr>
              <w:t>·</w:t>
            </w:r>
            <w:r>
              <w:rPr>
                <w:lang w:val="en-US"/>
              </w:rPr>
              <w:t>6</w:t>
            </w:r>
            <w:r w:rsidRPr="0068024F">
              <w:rPr>
                <w:lang w:val="en-US"/>
              </w:rPr>
              <w:t>H</w:t>
            </w:r>
            <w:r w:rsidRPr="00826A45">
              <w:rPr>
                <w:vertAlign w:val="subscript"/>
                <w:lang w:val="en-US"/>
              </w:rPr>
              <w:t>2</w:t>
            </w:r>
            <w:r w:rsidRPr="0068024F">
              <w:rPr>
                <w:lang w:val="en-US"/>
              </w:rPr>
              <w:t>O</w:t>
            </w:r>
          </w:p>
        </w:tc>
        <w:tc>
          <w:tcPr>
            <w:tcW w:w="3023" w:type="dxa"/>
          </w:tcPr>
          <w:p w14:paraId="6E0FAA9C" w14:textId="4C7997C9" w:rsidR="00F5035B" w:rsidRPr="0068024F" w:rsidRDefault="00F5035B" w:rsidP="002F40B8">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lang w:val="en-US"/>
              </w:rPr>
            </w:pPr>
            <w:r w:rsidRPr="00F5035B">
              <w:rPr>
                <w:lang w:val="en-US"/>
              </w:rPr>
              <w:t>Stable</w:t>
            </w:r>
            <w:r>
              <w:rPr>
                <w:lang w:val="en-US"/>
              </w:rPr>
              <w:t xml:space="preserve"> </w:t>
            </w:r>
            <w:r w:rsidRPr="00F5035B">
              <w:rPr>
                <w:lang w:val="en-US"/>
              </w:rPr>
              <w:t>below 0 °C</w:t>
            </w:r>
          </w:p>
        </w:tc>
      </w:tr>
      <w:tr w:rsidR="00F5035B" w14:paraId="389684A9" w14:textId="77777777" w:rsidTr="00F5035B">
        <w:trPr>
          <w:jc w:val="center"/>
        </w:trPr>
        <w:tc>
          <w:tcPr>
            <w:cnfStyle w:val="001000000000" w:firstRow="0" w:lastRow="0" w:firstColumn="1" w:lastColumn="0" w:oddVBand="0" w:evenVBand="0" w:oddHBand="0" w:evenHBand="0" w:firstRowFirstColumn="0" w:firstRowLastColumn="0" w:lastRowFirstColumn="0" w:lastRowLastColumn="0"/>
            <w:tcW w:w="3324" w:type="dxa"/>
          </w:tcPr>
          <w:p w14:paraId="2CE70EF8" w14:textId="08F493E4" w:rsidR="00F5035B" w:rsidRDefault="00F5035B" w:rsidP="002F40B8">
            <w:pPr>
              <w:spacing w:line="360" w:lineRule="auto"/>
              <w:contextualSpacing/>
              <w:jc w:val="both"/>
              <w:rPr>
                <w:lang w:val="en-US"/>
              </w:rPr>
            </w:pPr>
            <w:r w:rsidRPr="0068024F">
              <w:rPr>
                <w:lang w:val="en-US"/>
              </w:rPr>
              <w:t xml:space="preserve">Amorphous calcium </w:t>
            </w:r>
            <w:r>
              <w:rPr>
                <w:lang w:val="en-US"/>
              </w:rPr>
              <w:t>cabonate</w:t>
            </w:r>
          </w:p>
        </w:tc>
        <w:tc>
          <w:tcPr>
            <w:tcW w:w="2017" w:type="dxa"/>
          </w:tcPr>
          <w:p w14:paraId="318517E3" w14:textId="20D6295E" w:rsidR="00F5035B" w:rsidRDefault="00F5035B"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68024F">
              <w:rPr>
                <w:lang w:val="en-US"/>
              </w:rPr>
              <w:t>Ca</w:t>
            </w:r>
            <w:r>
              <w:rPr>
                <w:lang w:val="en-US"/>
              </w:rPr>
              <w:t>CO</w:t>
            </w:r>
            <w:r w:rsidRPr="00F5035B">
              <w:rPr>
                <w:vertAlign w:val="subscript"/>
                <w:lang w:val="en-US"/>
              </w:rPr>
              <w:t>3</w:t>
            </w:r>
          </w:p>
        </w:tc>
        <w:tc>
          <w:tcPr>
            <w:tcW w:w="3023" w:type="dxa"/>
          </w:tcPr>
          <w:p w14:paraId="59F21EDA" w14:textId="4798B984" w:rsidR="00F5035B" w:rsidRDefault="00F5035B" w:rsidP="002F40B8">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lang w:val="en-US"/>
              </w:rPr>
            </w:pPr>
            <w:r w:rsidRPr="00F5035B">
              <w:rPr>
                <w:lang w:val="en-US"/>
              </w:rPr>
              <w:t>unstable when dehydrated</w:t>
            </w:r>
          </w:p>
        </w:tc>
      </w:tr>
    </w:tbl>
    <w:p w14:paraId="66D1B1BB" w14:textId="77777777" w:rsidR="00222B5D" w:rsidRDefault="00222B5D" w:rsidP="002F40B8">
      <w:pPr>
        <w:pStyle w:val="Heading3"/>
        <w:spacing w:line="360" w:lineRule="auto"/>
        <w:contextualSpacing/>
        <w:jc w:val="both"/>
        <w:rPr>
          <w:rStyle w:val="SubtleEmphasis"/>
          <w:sz w:val="18"/>
          <w:szCs w:val="18"/>
          <w:lang w:val="en-US"/>
        </w:rPr>
      </w:pPr>
    </w:p>
    <w:p w14:paraId="15C93513" w14:textId="77777777" w:rsidR="00222B5D" w:rsidRPr="003A3854" w:rsidRDefault="00222B5D" w:rsidP="003A3854"/>
    <w:p w14:paraId="107E4726" w14:textId="7FA35EB9" w:rsidR="00802B90" w:rsidRDefault="00802B90" w:rsidP="002F40B8">
      <w:pPr>
        <w:pStyle w:val="Heading3"/>
        <w:spacing w:line="360" w:lineRule="auto"/>
        <w:contextualSpacing/>
        <w:jc w:val="both"/>
        <w:rPr>
          <w:lang w:val="en-US"/>
        </w:rPr>
      </w:pPr>
      <w:bookmarkStart w:id="322" w:name="_Toc176464907"/>
      <w:r>
        <w:rPr>
          <w:lang w:val="en-US"/>
        </w:rPr>
        <w:lastRenderedPageBreak/>
        <w:t xml:space="preserve">Amorphous calcium </w:t>
      </w:r>
      <w:r w:rsidR="00671CD2">
        <w:rPr>
          <w:lang w:val="en-US"/>
        </w:rPr>
        <w:t>carbonate</w:t>
      </w:r>
      <w:bookmarkEnd w:id="322"/>
    </w:p>
    <w:p w14:paraId="177B1AC7" w14:textId="561701C2" w:rsidR="00B84D8A" w:rsidRPr="003A3854" w:rsidRDefault="00B84D8A" w:rsidP="002F40B8">
      <w:pPr>
        <w:spacing w:line="360" w:lineRule="auto"/>
        <w:contextualSpacing/>
        <w:jc w:val="both"/>
        <w:rPr>
          <w:sz w:val="24"/>
          <w:szCs w:val="24"/>
          <w:lang w:val="en-US"/>
        </w:rPr>
      </w:pPr>
      <w:r w:rsidRPr="003A3854">
        <w:rPr>
          <w:sz w:val="24"/>
          <w:szCs w:val="24"/>
          <w:lang w:val="en-US"/>
        </w:rPr>
        <w:t>ACC has been confirmed to be the precursor of crystalline calcium carbonate [</w:t>
      </w:r>
      <w:del w:id="323" w:author="Fan, Qi" w:date="2024-09-06T00:56:00Z">
        <w:r w:rsidRPr="003A3854" w:rsidDel="005A78A9">
          <w:rPr>
            <w:sz w:val="24"/>
            <w:szCs w:val="24"/>
            <w:lang w:val="en-US"/>
          </w:rPr>
          <w:delText>73</w:delText>
        </w:r>
      </w:del>
      <w:ins w:id="324" w:author="Fan, Qi" w:date="2024-09-06T00:56:00Z">
        <w:r w:rsidR="005A78A9">
          <w:rPr>
            <w:sz w:val="24"/>
            <w:szCs w:val="24"/>
            <w:lang w:val="en-US"/>
          </w:rPr>
          <w:t>58</w:t>
        </w:r>
      </w:ins>
      <w:r w:rsidRPr="003A3854">
        <w:rPr>
          <w:sz w:val="24"/>
          <w:szCs w:val="24"/>
          <w:lang w:val="en-US"/>
        </w:rPr>
        <w:t>]. It has amorphous structural features and is unstable. However, ACC has high solid solubility [</w:t>
      </w:r>
      <w:del w:id="325" w:author="Fan, Qi" w:date="2024-09-06T00:56:00Z">
        <w:r w:rsidRPr="003A3854" w:rsidDel="005A78A9">
          <w:rPr>
            <w:sz w:val="24"/>
            <w:szCs w:val="24"/>
            <w:lang w:val="en-US"/>
          </w:rPr>
          <w:delText>74</w:delText>
        </w:r>
      </w:del>
      <w:ins w:id="326" w:author="Fan, Qi" w:date="2024-09-06T00:56:00Z">
        <w:r w:rsidR="005A78A9">
          <w:rPr>
            <w:sz w:val="24"/>
            <w:szCs w:val="24"/>
            <w:lang w:val="en-US"/>
          </w:rPr>
          <w:t>59</w:t>
        </w:r>
      </w:ins>
      <w:r w:rsidRPr="003A3854">
        <w:rPr>
          <w:sz w:val="24"/>
          <w:szCs w:val="24"/>
          <w:lang w:val="en-US"/>
        </w:rPr>
        <w:t>], high plasticity, and toughness [</w:t>
      </w:r>
      <w:del w:id="327" w:author="Fan, Qi" w:date="2024-09-06T00:56:00Z">
        <w:r w:rsidRPr="003A3854" w:rsidDel="005A78A9">
          <w:rPr>
            <w:sz w:val="24"/>
            <w:szCs w:val="24"/>
            <w:lang w:val="en-US"/>
          </w:rPr>
          <w:delText>75] [76</w:delText>
        </w:r>
      </w:del>
      <w:ins w:id="328" w:author="Fan, Qi" w:date="2024-09-06T00:56:00Z">
        <w:r w:rsidR="005A78A9">
          <w:rPr>
            <w:sz w:val="24"/>
            <w:szCs w:val="24"/>
            <w:lang w:val="en-US"/>
          </w:rPr>
          <w:t>60,61</w:t>
        </w:r>
      </w:ins>
      <w:r w:rsidRPr="003A3854">
        <w:rPr>
          <w:sz w:val="24"/>
          <w:szCs w:val="24"/>
          <w:lang w:val="en-US"/>
        </w:rPr>
        <w:t>]., it exhibits high biocompatibility and biodegradability. Therefore, ACC is a research focus in medicine, biology, chemistry, and materials science.</w:t>
      </w:r>
    </w:p>
    <w:p w14:paraId="68BF0661" w14:textId="1AFAFDF5" w:rsidR="00B84D8A" w:rsidRDefault="00B84D8A" w:rsidP="002F40B8">
      <w:pPr>
        <w:spacing w:line="360" w:lineRule="auto"/>
        <w:contextualSpacing/>
        <w:jc w:val="both"/>
        <w:rPr>
          <w:sz w:val="24"/>
          <w:szCs w:val="24"/>
          <w:lang w:val="en-US"/>
        </w:rPr>
      </w:pPr>
      <w:r w:rsidRPr="003A3854">
        <w:rPr>
          <w:sz w:val="24"/>
          <w:szCs w:val="24"/>
          <w:lang w:val="en-US"/>
        </w:rPr>
        <w:t>ACC has a wide range of applications. In the field of drug delivery, calcium-based materials such as ACC can transport contrast agents, which can enhance imaging effects, and Ca</w:t>
      </w:r>
      <w:r w:rsidRPr="003A3854">
        <w:rPr>
          <w:sz w:val="24"/>
          <w:szCs w:val="24"/>
          <w:vertAlign w:val="superscript"/>
          <w:lang w:val="en-US"/>
        </w:rPr>
        <w:t>2+</w:t>
      </w:r>
      <w:r w:rsidRPr="003A3854">
        <w:rPr>
          <w:sz w:val="24"/>
          <w:szCs w:val="24"/>
          <w:lang w:val="en-US"/>
        </w:rPr>
        <w:t xml:space="preserve"> ions can also interfere with treatment [</w:t>
      </w:r>
      <w:del w:id="329" w:author="Fan, Qi" w:date="2024-09-06T00:56:00Z">
        <w:r w:rsidRPr="003A3854" w:rsidDel="005A78A9">
          <w:rPr>
            <w:sz w:val="24"/>
            <w:szCs w:val="24"/>
            <w:lang w:val="en-US"/>
          </w:rPr>
          <w:delText>77</w:delText>
        </w:r>
      </w:del>
      <w:ins w:id="330" w:author="Fan, Qi" w:date="2024-09-06T00:56:00Z">
        <w:r w:rsidR="005A78A9">
          <w:rPr>
            <w:sz w:val="24"/>
            <w:szCs w:val="24"/>
            <w:lang w:val="en-US"/>
          </w:rPr>
          <w:t>62</w:t>
        </w:r>
      </w:ins>
      <w:r w:rsidRPr="003A3854">
        <w:rPr>
          <w:sz w:val="24"/>
          <w:szCs w:val="24"/>
          <w:lang w:val="en-US"/>
        </w:rPr>
        <w:t>]. In the aerospace field, it can be used as a therapeutic agent to improve muscle atrophy and osteopenia in astronauts [</w:t>
      </w:r>
      <w:del w:id="331" w:author="Fan, Qi" w:date="2024-09-06T00:56:00Z">
        <w:r w:rsidRPr="003A3854" w:rsidDel="005A78A9">
          <w:rPr>
            <w:sz w:val="24"/>
            <w:szCs w:val="24"/>
            <w:lang w:val="en-US"/>
          </w:rPr>
          <w:delText>78</w:delText>
        </w:r>
      </w:del>
      <w:ins w:id="332" w:author="Fan, Qi" w:date="2024-09-06T00:56:00Z">
        <w:r w:rsidR="005A78A9">
          <w:rPr>
            <w:sz w:val="24"/>
            <w:szCs w:val="24"/>
            <w:lang w:val="en-US"/>
          </w:rPr>
          <w:t>63</w:t>
        </w:r>
      </w:ins>
      <w:r w:rsidRPr="003A3854">
        <w:rPr>
          <w:sz w:val="24"/>
          <w:szCs w:val="24"/>
          <w:lang w:val="en-US"/>
        </w:rPr>
        <w:t>]. In the field of materials science, ACC can be used as an important material to improve the design and synthesis of nanomaterials [</w:t>
      </w:r>
      <w:del w:id="333" w:author="Fan, Qi" w:date="2024-09-06T00:56:00Z">
        <w:r w:rsidRPr="003A3854" w:rsidDel="005A78A9">
          <w:rPr>
            <w:sz w:val="24"/>
            <w:szCs w:val="24"/>
            <w:lang w:val="en-US"/>
          </w:rPr>
          <w:delText>79</w:delText>
        </w:r>
      </w:del>
      <w:ins w:id="334" w:author="Fan, Qi" w:date="2024-09-06T00:56:00Z">
        <w:r w:rsidR="005A78A9">
          <w:rPr>
            <w:sz w:val="24"/>
            <w:szCs w:val="24"/>
            <w:lang w:val="en-US"/>
          </w:rPr>
          <w:t>64</w:t>
        </w:r>
      </w:ins>
      <w:r w:rsidRPr="003A3854">
        <w:rPr>
          <w:sz w:val="24"/>
          <w:szCs w:val="24"/>
          <w:lang w:val="en-US"/>
        </w:rPr>
        <w:t>].</w:t>
      </w:r>
    </w:p>
    <w:p w14:paraId="5A4E106D" w14:textId="77777777" w:rsidR="00222B5D" w:rsidRPr="003A3854" w:rsidRDefault="00222B5D" w:rsidP="002F40B8">
      <w:pPr>
        <w:spacing w:line="360" w:lineRule="auto"/>
        <w:contextualSpacing/>
        <w:jc w:val="both"/>
        <w:rPr>
          <w:sz w:val="24"/>
          <w:szCs w:val="24"/>
          <w:lang w:val="en-US"/>
        </w:rPr>
      </w:pPr>
    </w:p>
    <w:p w14:paraId="24652F2B" w14:textId="6B3C3D2A" w:rsidR="00F91EC1" w:rsidRDefault="00F91EC1" w:rsidP="002F40B8">
      <w:pPr>
        <w:pStyle w:val="Heading3"/>
        <w:spacing w:line="360" w:lineRule="auto"/>
        <w:jc w:val="both"/>
        <w:rPr>
          <w:lang w:val="en-US"/>
        </w:rPr>
      </w:pPr>
      <w:bookmarkStart w:id="335" w:name="_Toc176464908"/>
      <w:r>
        <w:rPr>
          <w:lang w:val="en-US"/>
        </w:rPr>
        <w:t>Synthesis methods of amorphous calcium ca</w:t>
      </w:r>
      <w:r w:rsidR="00B84D8A">
        <w:rPr>
          <w:lang w:val="en-US"/>
        </w:rPr>
        <w:t>r</w:t>
      </w:r>
      <w:r>
        <w:rPr>
          <w:lang w:val="en-US"/>
        </w:rPr>
        <w:t>bonates</w:t>
      </w:r>
      <w:bookmarkEnd w:id="335"/>
    </w:p>
    <w:p w14:paraId="3CBBAD24" w14:textId="6D5FF2DA" w:rsidR="00B84D8A" w:rsidRPr="003A3854" w:rsidRDefault="00B84D8A" w:rsidP="002F40B8">
      <w:pPr>
        <w:spacing w:line="360" w:lineRule="auto"/>
        <w:jc w:val="both"/>
        <w:rPr>
          <w:sz w:val="24"/>
          <w:szCs w:val="24"/>
          <w:lang w:val="en-US"/>
        </w:rPr>
      </w:pPr>
      <w:r w:rsidRPr="003A3854">
        <w:rPr>
          <w:sz w:val="24"/>
          <w:szCs w:val="24"/>
          <w:lang w:val="en-US"/>
        </w:rPr>
        <w:t>Due to the instability of ACC, many methods have been tried to generate a stable amorphous phase, but the results have not been ideal. For example, the cloesed configuration of batch-mixed Na</w:t>
      </w:r>
      <w:r w:rsidRPr="003A3854">
        <w:rPr>
          <w:sz w:val="24"/>
          <w:szCs w:val="24"/>
          <w:vertAlign w:val="subscript"/>
          <w:lang w:val="en-US"/>
        </w:rPr>
        <w:t>2</w:t>
      </w:r>
      <w:r w:rsidRPr="003A3854">
        <w:rPr>
          <w:sz w:val="24"/>
          <w:szCs w:val="24"/>
          <w:lang w:val="en-US"/>
        </w:rPr>
        <w:t>CO</w:t>
      </w:r>
      <w:r w:rsidRPr="003A3854">
        <w:rPr>
          <w:sz w:val="24"/>
          <w:szCs w:val="24"/>
          <w:vertAlign w:val="subscript"/>
          <w:lang w:val="en-US"/>
        </w:rPr>
        <w:t>3</w:t>
      </w:r>
      <w:r w:rsidRPr="003A3854">
        <w:rPr>
          <w:sz w:val="24"/>
          <w:szCs w:val="24"/>
          <w:lang w:val="en-US"/>
        </w:rPr>
        <w:t xml:space="preserve"> and CaCl</w:t>
      </w:r>
      <w:r w:rsidRPr="003A3854">
        <w:rPr>
          <w:sz w:val="24"/>
          <w:szCs w:val="24"/>
          <w:vertAlign w:val="subscript"/>
          <w:lang w:val="en-US"/>
        </w:rPr>
        <w:t>2</w:t>
      </w:r>
      <w:r w:rsidRPr="003A3854">
        <w:rPr>
          <w:sz w:val="24"/>
          <w:szCs w:val="24"/>
          <w:lang w:val="en-US"/>
        </w:rPr>
        <w:t xml:space="preserve"> solutions causes the solution composition to change significantly during the synthesis process [</w:t>
      </w:r>
      <w:del w:id="336" w:author="Fan, Qi" w:date="2024-09-06T00:56:00Z">
        <w:r w:rsidRPr="003A3854" w:rsidDel="005A78A9">
          <w:rPr>
            <w:sz w:val="24"/>
            <w:szCs w:val="24"/>
            <w:lang w:val="en-US"/>
          </w:rPr>
          <w:delText>80</w:delText>
        </w:r>
      </w:del>
      <w:ins w:id="337" w:author="Fan, Qi" w:date="2024-09-06T00:56:00Z">
        <w:r w:rsidR="005A78A9">
          <w:rPr>
            <w:sz w:val="24"/>
            <w:szCs w:val="24"/>
            <w:lang w:val="en-US"/>
          </w:rPr>
          <w:t>65</w:t>
        </w:r>
      </w:ins>
      <w:r w:rsidRPr="003A3854">
        <w:rPr>
          <w:sz w:val="24"/>
          <w:szCs w:val="24"/>
          <w:lang w:val="en-US"/>
        </w:rPr>
        <w:t xml:space="preserve">]. Another method </w:t>
      </w:r>
      <w:r w:rsidR="007715B1" w:rsidRPr="003A3854">
        <w:rPr>
          <w:sz w:val="24"/>
          <w:szCs w:val="24"/>
          <w:lang w:val="en-US"/>
        </w:rPr>
        <w:t xml:space="preserve">for example, </w:t>
      </w:r>
      <w:r w:rsidRPr="003A3854">
        <w:rPr>
          <w:sz w:val="24"/>
          <w:szCs w:val="24"/>
          <w:lang w:val="en-US"/>
        </w:rPr>
        <w:t>was to diffuse (NH</w:t>
      </w:r>
      <w:r w:rsidRPr="003A3854">
        <w:rPr>
          <w:sz w:val="24"/>
          <w:szCs w:val="24"/>
          <w:vertAlign w:val="subscript"/>
          <w:lang w:val="en-US"/>
        </w:rPr>
        <w:t>4</w:t>
      </w:r>
      <w:r w:rsidRPr="003A3854">
        <w:rPr>
          <w:sz w:val="24"/>
          <w:szCs w:val="24"/>
          <w:lang w:val="en-US"/>
        </w:rPr>
        <w:t>)</w:t>
      </w:r>
      <w:r w:rsidRPr="003A3854">
        <w:rPr>
          <w:sz w:val="24"/>
          <w:szCs w:val="24"/>
          <w:vertAlign w:val="subscript"/>
          <w:lang w:val="en-US"/>
        </w:rPr>
        <w:t>2</w:t>
      </w:r>
      <w:r w:rsidRPr="003A3854">
        <w:rPr>
          <w:sz w:val="24"/>
          <w:szCs w:val="24"/>
          <w:lang w:val="en-US"/>
        </w:rPr>
        <w:t>CO</w:t>
      </w:r>
      <w:r w:rsidRPr="003A3854">
        <w:rPr>
          <w:sz w:val="24"/>
          <w:szCs w:val="24"/>
          <w:vertAlign w:val="subscript"/>
          <w:lang w:val="en-US"/>
        </w:rPr>
        <w:t>3</w:t>
      </w:r>
      <w:r w:rsidRPr="003A3854">
        <w:rPr>
          <w:sz w:val="24"/>
          <w:szCs w:val="24"/>
          <w:lang w:val="en-US"/>
        </w:rPr>
        <w:t xml:space="preserve"> into the CaCl</w:t>
      </w:r>
      <w:r w:rsidRPr="003A3854">
        <w:rPr>
          <w:sz w:val="24"/>
          <w:szCs w:val="24"/>
          <w:vertAlign w:val="subscript"/>
          <w:lang w:val="en-US"/>
        </w:rPr>
        <w:t>2</w:t>
      </w:r>
      <w:r w:rsidRPr="003A3854">
        <w:rPr>
          <w:sz w:val="24"/>
          <w:szCs w:val="24"/>
          <w:lang w:val="en-US"/>
        </w:rPr>
        <w:t xml:space="preserve"> solution to increase the supersaturation and induce ACC formation, but a very small amount of ACC was generated [</w:t>
      </w:r>
      <w:del w:id="338" w:author="Fan, Qi" w:date="2024-09-06T00:57:00Z">
        <w:r w:rsidRPr="003A3854" w:rsidDel="005A78A9">
          <w:rPr>
            <w:sz w:val="24"/>
            <w:szCs w:val="24"/>
            <w:lang w:val="en-US"/>
          </w:rPr>
          <w:delText>81</w:delText>
        </w:r>
      </w:del>
      <w:ins w:id="339" w:author="Fan, Qi" w:date="2024-09-06T00:57:00Z">
        <w:r w:rsidR="005A78A9">
          <w:rPr>
            <w:sz w:val="24"/>
            <w:szCs w:val="24"/>
            <w:lang w:val="en-US"/>
          </w:rPr>
          <w:t>66</w:t>
        </w:r>
      </w:ins>
      <w:r w:rsidRPr="003A3854">
        <w:rPr>
          <w:sz w:val="24"/>
          <w:szCs w:val="24"/>
          <w:lang w:val="en-US"/>
        </w:rPr>
        <w:t xml:space="preserve">]. Inspired by polymer materials made from cross-linked monomers and oligomers, Tang </w:t>
      </w:r>
      <w:r w:rsidRPr="003A3854">
        <w:rPr>
          <w:i/>
          <w:iCs/>
          <w:sz w:val="24"/>
          <w:szCs w:val="24"/>
          <w:lang w:val="en-US"/>
        </w:rPr>
        <w:t>et al.</w:t>
      </w:r>
      <w:r w:rsidRPr="003A3854">
        <w:rPr>
          <w:sz w:val="24"/>
          <w:szCs w:val="24"/>
          <w:lang w:val="en-US"/>
        </w:rPr>
        <w:t xml:space="preserve"> developed a method to synthesize ACC using TEA as a stabilizer [</w:t>
      </w:r>
      <w:del w:id="340" w:author="Fan, Qi" w:date="2024-09-06T00:57:00Z">
        <w:r w:rsidRPr="003A3854" w:rsidDel="005A78A9">
          <w:rPr>
            <w:sz w:val="24"/>
            <w:szCs w:val="24"/>
            <w:lang w:val="en-US"/>
          </w:rPr>
          <w:delText>82</w:delText>
        </w:r>
      </w:del>
      <w:ins w:id="341" w:author="Fan, Qi" w:date="2024-09-06T00:57:00Z">
        <w:r w:rsidR="005A78A9">
          <w:rPr>
            <w:sz w:val="24"/>
            <w:szCs w:val="24"/>
            <w:lang w:val="en-US"/>
          </w:rPr>
          <w:t>67</w:t>
        </w:r>
      </w:ins>
      <w:r w:rsidRPr="003A3854">
        <w:rPr>
          <w:sz w:val="24"/>
          <w:szCs w:val="24"/>
          <w:lang w:val="en-US"/>
        </w:rPr>
        <w:t>]. Ionic oligomers of calcium carbonate were generated by bubbling CO</w:t>
      </w:r>
      <w:r w:rsidRPr="003A3854">
        <w:rPr>
          <w:sz w:val="24"/>
          <w:szCs w:val="24"/>
          <w:vertAlign w:val="subscript"/>
          <w:lang w:val="en-US"/>
        </w:rPr>
        <w:t>2</w:t>
      </w:r>
      <w:r w:rsidRPr="003A3854">
        <w:rPr>
          <w:sz w:val="24"/>
          <w:szCs w:val="24"/>
          <w:lang w:val="en-US"/>
        </w:rPr>
        <w:t xml:space="preserve"> into an ethanolic solution containing calcium chloride dihydrate and TEA. The principle is the same as that of the ACP synthesis method mentioned above, and TEA is used as a capping agent to stabilize the precursor (Figure 5a). Specifically, TEA can form hydrogen bonds with protonated carbonates through its tertiary amine group (Figure 5b) and prevent the oligomers from polymerizing [</w:t>
      </w:r>
      <w:del w:id="342" w:author="Fan, Qi" w:date="2024-09-06T00:57:00Z">
        <w:r w:rsidRPr="003A3854" w:rsidDel="005A78A9">
          <w:rPr>
            <w:sz w:val="24"/>
            <w:szCs w:val="24"/>
            <w:lang w:val="en-US"/>
          </w:rPr>
          <w:delText>82</w:delText>
        </w:r>
      </w:del>
      <w:ins w:id="343" w:author="Fan, Qi" w:date="2024-09-06T00:57:00Z">
        <w:r w:rsidR="005A78A9">
          <w:rPr>
            <w:sz w:val="24"/>
            <w:szCs w:val="24"/>
            <w:lang w:val="en-US"/>
          </w:rPr>
          <w:t>67</w:t>
        </w:r>
      </w:ins>
      <w:r w:rsidRPr="003A3854">
        <w:rPr>
          <w:sz w:val="24"/>
          <w:szCs w:val="24"/>
          <w:lang w:val="en-US"/>
        </w:rPr>
        <w:t>].</w:t>
      </w:r>
    </w:p>
    <w:p w14:paraId="48E5FAB5" w14:textId="159C4C2C" w:rsidR="0090772A" w:rsidRDefault="0090772A" w:rsidP="002F40B8">
      <w:pPr>
        <w:spacing w:line="360" w:lineRule="auto"/>
        <w:jc w:val="both"/>
        <w:rPr>
          <w:lang w:val="en-US"/>
        </w:rPr>
      </w:pPr>
    </w:p>
    <w:p w14:paraId="2822E36A" w14:textId="77777777" w:rsidR="00222B5D" w:rsidRPr="00F91EC1" w:rsidRDefault="00222B5D" w:rsidP="002F40B8">
      <w:pPr>
        <w:spacing w:line="360" w:lineRule="auto"/>
        <w:jc w:val="both"/>
        <w:rPr>
          <w:lang w:val="en-US"/>
        </w:rPr>
      </w:pPr>
    </w:p>
    <w:p w14:paraId="7A1276A2" w14:textId="06E974C0" w:rsidR="00F91EC1" w:rsidRDefault="00222B5D" w:rsidP="002F40B8">
      <w:pPr>
        <w:spacing w:line="360" w:lineRule="auto"/>
        <w:contextualSpacing/>
        <w:jc w:val="both"/>
        <w:rPr>
          <w:lang w:val="en-US"/>
        </w:rPr>
      </w:pPr>
      <w:r w:rsidRPr="0090772A">
        <w:rPr>
          <w:noProof/>
          <w:lang w:val="en-US"/>
        </w:rPr>
        <w:lastRenderedPageBreak/>
        <mc:AlternateContent>
          <mc:Choice Requires="wps">
            <w:drawing>
              <wp:anchor distT="45720" distB="45720" distL="114300" distR="114300" simplePos="0" relativeHeight="251663360" behindDoc="0" locked="0" layoutInCell="1" allowOverlap="1" wp14:anchorId="1E0485EF" wp14:editId="01EDD966">
                <wp:simplePos x="0" y="0"/>
                <wp:positionH relativeFrom="margin">
                  <wp:posOffset>2491105</wp:posOffset>
                </wp:positionH>
                <wp:positionV relativeFrom="paragraph">
                  <wp:posOffset>1132840</wp:posOffset>
                </wp:positionV>
                <wp:extent cx="251460" cy="281940"/>
                <wp:effectExtent l="0" t="0" r="0" b="381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81940"/>
                        </a:xfrm>
                        <a:prstGeom prst="rect">
                          <a:avLst/>
                        </a:prstGeom>
                        <a:solidFill>
                          <a:srgbClr val="FFFFFF"/>
                        </a:solidFill>
                        <a:ln w="9525">
                          <a:noFill/>
                          <a:miter lim="800000"/>
                          <a:headEnd/>
                          <a:tailEnd/>
                        </a:ln>
                      </wps:spPr>
                      <wps:txbx>
                        <w:txbxContent>
                          <w:p w14:paraId="6DCE5C7B" w14:textId="017C3089" w:rsidR="0090772A" w:rsidRPr="0090772A" w:rsidRDefault="0090772A" w:rsidP="0090772A">
                            <w:pPr>
                              <w:rPr>
                                <w:lang w:val="en-US"/>
                              </w:rPr>
                            </w:pPr>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0485EF" id="_x0000_t202" coordsize="21600,21600" o:spt="202" path="m,l,21600r21600,l21600,xe">
                <v:stroke joinstyle="miter"/>
                <v:path gradientshapeok="t" o:connecttype="rect"/>
              </v:shapetype>
              <v:shape id="Text Box 2" o:spid="_x0000_s1026" type="#_x0000_t202" style="position:absolute;left:0;text-align:left;margin-left:196.15pt;margin-top:89.2pt;width:19.8pt;height:22.2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" stroked="f">
                <v:textbox>
                  <w:txbxContent>
                    <w:p w14:paraId="6DCE5C7B" w14:textId="017C3089" w:rsidR="0090772A" w:rsidRPr="0090772A" w:rsidRDefault="0090772A" w:rsidP="0090772A">
                      <w:pPr>
                        <w:rPr>
                          <w:lang w:val="en-US"/>
                        </w:rPr>
                      </w:pPr>
                      <w:r>
                        <w:t>c</w:t>
                      </w:r>
                    </w:p>
                  </w:txbxContent>
                </v:textbox>
                <w10:wrap anchorx="margin"/>
              </v:shape>
            </w:pict>
          </mc:Fallback>
        </mc:AlternateContent>
      </w:r>
      <w:r w:rsidRPr="0090772A">
        <w:rPr>
          <w:noProof/>
          <w:lang w:val="en-US"/>
        </w:rPr>
        <mc:AlternateContent>
          <mc:Choice Requires="wps">
            <w:drawing>
              <wp:anchor distT="45720" distB="45720" distL="114300" distR="114300" simplePos="0" relativeHeight="251661312" behindDoc="0" locked="0" layoutInCell="1" allowOverlap="1" wp14:anchorId="6362BFA7" wp14:editId="52257BA0">
                <wp:simplePos x="0" y="0"/>
                <wp:positionH relativeFrom="margin">
                  <wp:posOffset>-23495</wp:posOffset>
                </wp:positionH>
                <wp:positionV relativeFrom="paragraph">
                  <wp:posOffset>1122680</wp:posOffset>
                </wp:positionV>
                <wp:extent cx="251460" cy="281940"/>
                <wp:effectExtent l="0" t="0" r="0" b="381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81940"/>
                        </a:xfrm>
                        <a:prstGeom prst="rect">
                          <a:avLst/>
                        </a:prstGeom>
                        <a:solidFill>
                          <a:srgbClr val="FFFFFF"/>
                        </a:solidFill>
                        <a:ln w="9525">
                          <a:noFill/>
                          <a:miter lim="800000"/>
                          <a:headEnd/>
                          <a:tailEnd/>
                        </a:ln>
                      </wps:spPr>
                      <wps:txbx>
                        <w:txbxContent>
                          <w:p w14:paraId="15A5C787" w14:textId="00C60BFC" w:rsidR="0090772A" w:rsidRPr="0090772A" w:rsidRDefault="0090772A" w:rsidP="0090772A">
                            <w:pPr>
                              <w:rPr>
                                <w:lang w:val="en-US"/>
                              </w:rP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2BFA7" id="_x0000_s1027" type="#_x0000_t202" style="position:absolute;left:0;text-align:left;margin-left:-1.85pt;margin-top:88.4pt;width:19.8pt;height:22.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" stroked="f">
                <v:textbox>
                  <w:txbxContent>
                    <w:p w14:paraId="15A5C787" w14:textId="00C60BFC" w:rsidR="0090772A" w:rsidRPr="0090772A" w:rsidRDefault="0090772A" w:rsidP="0090772A">
                      <w:pPr>
                        <w:rPr>
                          <w:lang w:val="en-US"/>
                        </w:rPr>
                      </w:pPr>
                      <w:r>
                        <w:t>b</w:t>
                      </w:r>
                    </w:p>
                  </w:txbxContent>
                </v:textbox>
                <w10:wrap anchorx="margin"/>
              </v:shape>
            </w:pict>
          </mc:Fallback>
        </mc:AlternateContent>
      </w:r>
      <w:r w:rsidR="0090772A" w:rsidRPr="0090772A">
        <w:rPr>
          <w:noProof/>
          <w:lang w:val="en-US"/>
        </w:rPr>
        <mc:AlternateContent>
          <mc:Choice Requires="wps">
            <w:drawing>
              <wp:anchor distT="45720" distB="45720" distL="114300" distR="114300" simplePos="0" relativeHeight="251659264" behindDoc="0" locked="0" layoutInCell="1" allowOverlap="1" wp14:anchorId="2011DB95" wp14:editId="0FB5D6F9">
                <wp:simplePos x="0" y="0"/>
                <wp:positionH relativeFrom="margin">
                  <wp:align>left</wp:align>
                </wp:positionH>
                <wp:positionV relativeFrom="paragraph">
                  <wp:posOffset>5080</wp:posOffset>
                </wp:positionV>
                <wp:extent cx="22860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7650"/>
                        </a:xfrm>
                        <a:prstGeom prst="rect">
                          <a:avLst/>
                        </a:prstGeom>
                        <a:solidFill>
                          <a:srgbClr val="FFFFFF"/>
                        </a:solidFill>
                        <a:ln w="9525">
                          <a:noFill/>
                          <a:miter lim="800000"/>
                          <a:headEnd/>
                          <a:tailEnd/>
                        </a:ln>
                      </wps:spPr>
                      <wps:txbx>
                        <w:txbxContent>
                          <w:p w14:paraId="6B9539F7" w14:textId="512BE8CE" w:rsidR="0090772A" w:rsidRPr="0090772A" w:rsidRDefault="0090772A">
                            <w:pPr>
                              <w:rPr>
                                <w:lang w:val="en-US"/>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1DB95" id="_x0000_s1028" type="#_x0000_t202" style="position:absolute;left:0;text-align:left;margin-left:0;margin-top:.4pt;width:18pt;height:19.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" stroked="f">
                <v:textbox>
                  <w:txbxContent>
                    <w:p w14:paraId="6B9539F7" w14:textId="512BE8CE" w:rsidR="0090772A" w:rsidRPr="0090772A" w:rsidRDefault="0090772A">
                      <w:pPr>
                        <w:rPr>
                          <w:lang w:val="en-US"/>
                        </w:rPr>
                      </w:pPr>
                      <w:r>
                        <w:t>a</w:t>
                      </w:r>
                    </w:p>
                  </w:txbxContent>
                </v:textbox>
                <w10:wrap anchorx="margin"/>
              </v:shape>
            </w:pict>
          </mc:Fallback>
        </mc:AlternateContent>
      </w:r>
      <w:r w:rsidR="0090772A" w:rsidRPr="0090772A">
        <w:rPr>
          <w:noProof/>
          <w:lang w:val="en-US"/>
        </w:rPr>
        <w:drawing>
          <wp:inline distT="0" distB="0" distL="0" distR="0" wp14:anchorId="3FEF8354" wp14:editId="6CE1F167">
            <wp:extent cx="5760720" cy="11233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23315"/>
                    </a:xfrm>
                    <a:prstGeom prst="rect">
                      <a:avLst/>
                    </a:prstGeom>
                  </pic:spPr>
                </pic:pic>
              </a:graphicData>
            </a:graphic>
          </wp:inline>
        </w:drawing>
      </w:r>
    </w:p>
    <w:p w14:paraId="25D50C76" w14:textId="5B3477EC" w:rsidR="0090772A" w:rsidRDefault="0090772A" w:rsidP="002F40B8">
      <w:pPr>
        <w:spacing w:line="360" w:lineRule="auto"/>
        <w:contextualSpacing/>
        <w:jc w:val="both"/>
        <w:rPr>
          <w:lang w:val="en-US"/>
        </w:rPr>
      </w:pPr>
      <w:r w:rsidRPr="0090772A">
        <w:rPr>
          <w:noProof/>
          <w:lang w:val="en-US"/>
        </w:rPr>
        <w:drawing>
          <wp:anchor distT="0" distB="0" distL="114300" distR="114300" simplePos="0" relativeHeight="251657216" behindDoc="1" locked="0" layoutInCell="1" allowOverlap="1" wp14:anchorId="008B08E7" wp14:editId="1CBB2EE0">
            <wp:simplePos x="0" y="0"/>
            <wp:positionH relativeFrom="margin">
              <wp:posOffset>60960</wp:posOffset>
            </wp:positionH>
            <wp:positionV relativeFrom="paragraph">
              <wp:posOffset>22225</wp:posOffset>
            </wp:positionV>
            <wp:extent cx="2468880" cy="1280160"/>
            <wp:effectExtent l="0" t="0" r="7620" b="0"/>
            <wp:wrapTight wrapText="bothSides">
              <wp:wrapPolygon edited="0">
                <wp:start x="0" y="0"/>
                <wp:lineTo x="0" y="21214"/>
                <wp:lineTo x="21500" y="21214"/>
                <wp:lineTo x="215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68880" cy="1280160"/>
                    </a:xfrm>
                    <a:prstGeom prst="rect">
                      <a:avLst/>
                    </a:prstGeom>
                  </pic:spPr>
                </pic:pic>
              </a:graphicData>
            </a:graphic>
          </wp:anchor>
        </w:drawing>
      </w:r>
      <w:r w:rsidRPr="0090772A">
        <w:rPr>
          <w:noProof/>
          <w:lang w:val="en-US"/>
        </w:rPr>
        <w:drawing>
          <wp:inline distT="0" distB="0" distL="0" distR="0" wp14:anchorId="6EFA77E1" wp14:editId="540216DF">
            <wp:extent cx="2444750" cy="209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4750" cy="2095500"/>
                    </a:xfrm>
                    <a:prstGeom prst="rect">
                      <a:avLst/>
                    </a:prstGeom>
                  </pic:spPr>
                </pic:pic>
              </a:graphicData>
            </a:graphic>
          </wp:inline>
        </w:drawing>
      </w:r>
    </w:p>
    <w:p w14:paraId="6A5361D2" w14:textId="569D8646" w:rsidR="0090772A" w:rsidRPr="000E0742" w:rsidRDefault="0090772A" w:rsidP="002F40B8">
      <w:pPr>
        <w:spacing w:line="360" w:lineRule="auto"/>
        <w:contextualSpacing/>
        <w:jc w:val="both"/>
        <w:rPr>
          <w:rStyle w:val="SubtleEmphasis"/>
          <w:sz w:val="18"/>
          <w:szCs w:val="18"/>
          <w:lang w:val="en-US"/>
        </w:rPr>
      </w:pPr>
      <w:r w:rsidRPr="000E0742">
        <w:rPr>
          <w:rStyle w:val="SubtleEmphasis"/>
          <w:sz w:val="18"/>
          <w:szCs w:val="18"/>
          <w:lang w:val="en-US"/>
        </w:rPr>
        <w:t xml:space="preserve">Figure 5. </w:t>
      </w:r>
      <w:r w:rsidRPr="007715B1">
        <w:rPr>
          <w:rStyle w:val="SubtleEmphasis"/>
          <w:sz w:val="18"/>
          <w:szCs w:val="18"/>
          <w:lang w:val="en-US"/>
        </w:rPr>
        <w:t>(a) schematic of the capping agent TEA and reaction conditions for producing (CaCO</w:t>
      </w:r>
      <w:r w:rsidR="007715B1" w:rsidRPr="007715B1">
        <w:rPr>
          <w:rStyle w:val="SubtleEmphasis"/>
          <w:sz w:val="18"/>
          <w:szCs w:val="18"/>
          <w:vertAlign w:val="subscript"/>
          <w:lang w:val="en-US"/>
        </w:rPr>
        <w:t>3</w:t>
      </w:r>
      <w:r w:rsidR="007715B1" w:rsidRPr="007715B1">
        <w:rPr>
          <w:rStyle w:val="SubtleEmphasis"/>
          <w:sz w:val="18"/>
          <w:szCs w:val="18"/>
          <w:lang w:val="en-US"/>
        </w:rPr>
        <w:t>)</w:t>
      </w:r>
      <w:r w:rsidR="007715B1" w:rsidRPr="007715B1">
        <w:rPr>
          <w:rStyle w:val="SubtleEmphasis"/>
          <w:sz w:val="18"/>
          <w:szCs w:val="18"/>
          <w:vertAlign w:val="subscript"/>
          <w:lang w:val="en-US"/>
        </w:rPr>
        <w:t xml:space="preserve"> n</w:t>
      </w:r>
      <w:r w:rsidRPr="007715B1">
        <w:rPr>
          <w:rStyle w:val="SubtleEmphasis"/>
          <w:sz w:val="18"/>
          <w:szCs w:val="18"/>
          <w:lang w:val="en-US"/>
        </w:rPr>
        <w:t xml:space="preserve"> oligomers and gel-like (CaCO</w:t>
      </w:r>
      <w:r w:rsidRPr="007715B1">
        <w:rPr>
          <w:rStyle w:val="SubtleEmphasis"/>
          <w:sz w:val="18"/>
          <w:szCs w:val="18"/>
          <w:vertAlign w:val="subscript"/>
          <w:lang w:val="en-US"/>
        </w:rPr>
        <w:t>3</w:t>
      </w:r>
      <w:r w:rsidRPr="007715B1">
        <w:rPr>
          <w:rStyle w:val="SubtleEmphasis"/>
          <w:sz w:val="18"/>
          <w:szCs w:val="18"/>
          <w:lang w:val="en-US"/>
        </w:rPr>
        <w:t xml:space="preserve">) n oligomers. </w:t>
      </w:r>
      <w:r w:rsidRPr="000E0742">
        <w:rPr>
          <w:rStyle w:val="SubtleEmphasis"/>
          <w:sz w:val="18"/>
          <w:szCs w:val="18"/>
          <w:lang w:val="en-US"/>
        </w:rPr>
        <w:t xml:space="preserve">(b) hydrogen bonds formed with protonated carbonates through tertiary amine group. (c) Liquid-state </w:t>
      </w:r>
      <w:r w:rsidRPr="000E0742">
        <w:rPr>
          <w:rStyle w:val="SubtleEmphasis"/>
          <w:sz w:val="18"/>
          <w:szCs w:val="18"/>
          <w:vertAlign w:val="superscript"/>
          <w:lang w:val="en-US"/>
        </w:rPr>
        <w:t>13</w:t>
      </w:r>
      <w:r w:rsidRPr="000E0742">
        <w:rPr>
          <w:rStyle w:val="SubtleEmphasis"/>
          <w:sz w:val="18"/>
          <w:szCs w:val="18"/>
          <w:lang w:val="en-US"/>
        </w:rPr>
        <w:t>C NMR spectra of CO</w:t>
      </w:r>
      <w:r w:rsidRPr="000E0742">
        <w:rPr>
          <w:rStyle w:val="SubtleEmphasis"/>
          <w:sz w:val="18"/>
          <w:szCs w:val="18"/>
          <w:vertAlign w:val="subscript"/>
          <w:lang w:val="en-US"/>
        </w:rPr>
        <w:t>2</w:t>
      </w:r>
      <w:r w:rsidRPr="000E0742">
        <w:rPr>
          <w:rStyle w:val="SubtleEmphasis"/>
          <w:sz w:val="18"/>
          <w:szCs w:val="18"/>
          <w:lang w:val="en-US"/>
        </w:rPr>
        <w:t xml:space="preserve"> or the carbonates of (CaCO</w:t>
      </w:r>
      <w:r w:rsidRPr="000E0742">
        <w:rPr>
          <w:rStyle w:val="SubtleEmphasis"/>
          <w:sz w:val="18"/>
          <w:szCs w:val="18"/>
          <w:vertAlign w:val="subscript"/>
          <w:lang w:val="en-US"/>
        </w:rPr>
        <w:t>3</w:t>
      </w:r>
      <w:r w:rsidRPr="000E0742">
        <w:rPr>
          <w:rStyle w:val="SubtleEmphasis"/>
          <w:sz w:val="18"/>
          <w:szCs w:val="18"/>
          <w:lang w:val="en-US"/>
        </w:rPr>
        <w:t xml:space="preserve">) </w:t>
      </w:r>
      <w:r w:rsidRPr="000E0742">
        <w:rPr>
          <w:rStyle w:val="SubtleEmphasis"/>
          <w:sz w:val="18"/>
          <w:szCs w:val="18"/>
          <w:vertAlign w:val="subscript"/>
          <w:lang w:val="en-US"/>
        </w:rPr>
        <w:t xml:space="preserve">n </w:t>
      </w:r>
      <w:r w:rsidRPr="000E0742">
        <w:rPr>
          <w:rStyle w:val="SubtleEmphasis"/>
          <w:sz w:val="18"/>
          <w:szCs w:val="18"/>
          <w:lang w:val="en-US"/>
        </w:rPr>
        <w:t>oligomers</w:t>
      </w:r>
      <w:r w:rsidR="009755C1" w:rsidRPr="000E0742">
        <w:rPr>
          <w:rStyle w:val="SubtleEmphasis"/>
          <w:sz w:val="18"/>
          <w:szCs w:val="18"/>
          <w:lang w:val="en-US"/>
        </w:rPr>
        <w:t xml:space="preserve"> [</w:t>
      </w:r>
      <w:del w:id="344" w:author="Fan, Qi" w:date="2024-09-06T00:57:00Z">
        <w:r w:rsidR="009755C1" w:rsidRPr="000E0742" w:rsidDel="005A78A9">
          <w:rPr>
            <w:rStyle w:val="SubtleEmphasis"/>
            <w:sz w:val="18"/>
            <w:szCs w:val="18"/>
            <w:lang w:val="en-US"/>
          </w:rPr>
          <w:delText>82</w:delText>
        </w:r>
      </w:del>
      <w:ins w:id="345" w:author="Fan, Qi" w:date="2024-09-06T00:57:00Z">
        <w:r w:rsidR="005A78A9">
          <w:rPr>
            <w:rStyle w:val="SubtleEmphasis"/>
            <w:sz w:val="18"/>
            <w:szCs w:val="18"/>
            <w:lang w:val="en-US"/>
          </w:rPr>
          <w:t>67</w:t>
        </w:r>
      </w:ins>
      <w:r w:rsidR="009755C1" w:rsidRPr="000E0742">
        <w:rPr>
          <w:rStyle w:val="SubtleEmphasis"/>
          <w:sz w:val="18"/>
          <w:szCs w:val="18"/>
          <w:lang w:val="en-US"/>
        </w:rPr>
        <w:t>].</w:t>
      </w:r>
    </w:p>
    <w:p w14:paraId="7EE441BB" w14:textId="6AF67A43" w:rsidR="0090772A" w:rsidRPr="003A3854" w:rsidRDefault="007715B1" w:rsidP="002F40B8">
      <w:pPr>
        <w:spacing w:line="360" w:lineRule="auto"/>
        <w:contextualSpacing/>
        <w:jc w:val="both"/>
        <w:rPr>
          <w:sz w:val="24"/>
          <w:szCs w:val="24"/>
          <w:lang w:val="en-US"/>
        </w:rPr>
      </w:pPr>
      <w:r w:rsidRPr="003A3854">
        <w:rPr>
          <w:sz w:val="24"/>
          <w:szCs w:val="24"/>
          <w:lang w:val="en-US"/>
        </w:rPr>
        <w:t>Liquid-state nuclear magnetic resonance (NMR) spectroscopy (Figure 5c) confirmed the formation of oligomers. FTIR spectroscopy showed that both TEA and ethanol evaporated during the drying of the oligomer gel, as the absorbance at approximately 1,200 cm</w:t>
      </w:r>
      <w:r w:rsidRPr="003A3854">
        <w:rPr>
          <w:sz w:val="24"/>
          <w:szCs w:val="24"/>
          <w:vertAlign w:val="superscript"/>
          <w:lang w:val="en-US"/>
        </w:rPr>
        <w:t>−1</w:t>
      </w:r>
      <w:r w:rsidRPr="003A3854">
        <w:rPr>
          <w:sz w:val="24"/>
          <w:szCs w:val="24"/>
          <w:lang w:val="en-US"/>
        </w:rPr>
        <w:t xml:space="preserve"> and 880 cm</w:t>
      </w:r>
      <w:r w:rsidRPr="003A3854">
        <w:rPr>
          <w:sz w:val="24"/>
          <w:szCs w:val="24"/>
          <w:vertAlign w:val="superscript"/>
          <w:lang w:val="en-US"/>
        </w:rPr>
        <w:t>−1</w:t>
      </w:r>
      <w:r w:rsidRPr="003A3854">
        <w:rPr>
          <w:sz w:val="24"/>
          <w:szCs w:val="24"/>
          <w:lang w:val="en-US"/>
        </w:rPr>
        <w:t xml:space="preserve"> decreased. The oligomers also formed calcium carbonate, and the resulting phase was ACC [</w:t>
      </w:r>
      <w:del w:id="346" w:author="Fan, Qi" w:date="2024-09-06T00:57:00Z">
        <w:r w:rsidRPr="003A3854" w:rsidDel="005A78A9">
          <w:rPr>
            <w:sz w:val="24"/>
            <w:szCs w:val="24"/>
            <w:lang w:val="en-US"/>
          </w:rPr>
          <w:delText>82</w:delText>
        </w:r>
      </w:del>
      <w:ins w:id="347" w:author="Fan, Qi" w:date="2024-09-06T00:57:00Z">
        <w:r w:rsidR="005A78A9">
          <w:rPr>
            <w:sz w:val="24"/>
            <w:szCs w:val="24"/>
            <w:lang w:val="en-US"/>
          </w:rPr>
          <w:t>67</w:t>
        </w:r>
      </w:ins>
      <w:r w:rsidRPr="003A3854">
        <w:rPr>
          <w:sz w:val="24"/>
          <w:szCs w:val="24"/>
          <w:lang w:val="en-US"/>
        </w:rPr>
        <w:t>].</w:t>
      </w:r>
    </w:p>
    <w:p w14:paraId="5FE4861B" w14:textId="2ECE8878" w:rsidR="00B06355" w:rsidRPr="00386C79" w:rsidRDefault="007116BC" w:rsidP="00222B5D">
      <w:pPr>
        <w:pStyle w:val="Heading2"/>
        <w:spacing w:line="480" w:lineRule="auto"/>
        <w:contextualSpacing/>
        <w:jc w:val="both"/>
        <w:rPr>
          <w:b/>
          <w:bCs/>
          <w:color w:val="auto"/>
          <w:sz w:val="32"/>
          <w:szCs w:val="32"/>
          <w:lang w:val="en-US"/>
        </w:rPr>
      </w:pPr>
      <w:bookmarkStart w:id="348" w:name="_Toc176464909"/>
      <w:bookmarkEnd w:id="102"/>
      <w:r>
        <w:rPr>
          <w:b/>
          <w:bCs/>
          <w:color w:val="auto"/>
          <w:sz w:val="32"/>
          <w:szCs w:val="32"/>
          <w:lang w:val="en-US"/>
        </w:rPr>
        <w:t xml:space="preserve">2.6 </w:t>
      </w:r>
      <w:r w:rsidR="009755C1" w:rsidRPr="00386C79">
        <w:rPr>
          <w:b/>
          <w:bCs/>
          <w:i/>
          <w:iCs/>
          <w:color w:val="auto"/>
          <w:sz w:val="32"/>
          <w:szCs w:val="32"/>
          <w:lang w:val="en-US"/>
        </w:rPr>
        <w:t>Aspergillus Niger</w:t>
      </w:r>
      <w:bookmarkEnd w:id="348"/>
      <w:r w:rsidR="009755C1" w:rsidRPr="00386C79">
        <w:rPr>
          <w:b/>
          <w:bCs/>
          <w:color w:val="auto"/>
          <w:sz w:val="32"/>
          <w:szCs w:val="32"/>
          <w:lang w:val="en-US"/>
        </w:rPr>
        <w:t xml:space="preserve"> </w:t>
      </w:r>
    </w:p>
    <w:p w14:paraId="4F0D9F06" w14:textId="6B3CB222" w:rsidR="00D11B51" w:rsidRPr="003A3854" w:rsidRDefault="00D11B51" w:rsidP="002F40B8">
      <w:pPr>
        <w:spacing w:line="360" w:lineRule="auto"/>
        <w:jc w:val="both"/>
        <w:rPr>
          <w:sz w:val="24"/>
          <w:szCs w:val="24"/>
          <w:lang w:val="en-US"/>
        </w:rPr>
      </w:pPr>
      <w:r w:rsidRPr="003A3854">
        <w:rPr>
          <w:sz w:val="24"/>
          <w:szCs w:val="24"/>
          <w:lang w:val="en-US"/>
        </w:rPr>
        <w:t>Fungi are important eukaryotic organisms that include microorganisms such as yeasts and molds. They are among the most widely distributed organisms in nature [</w:t>
      </w:r>
      <w:del w:id="349" w:author="Fan, Qi" w:date="2024-09-06T00:57:00Z">
        <w:r w:rsidRPr="003A3854" w:rsidDel="00044F74">
          <w:rPr>
            <w:sz w:val="24"/>
            <w:szCs w:val="24"/>
            <w:lang w:val="en-US"/>
          </w:rPr>
          <w:delText>83</w:delText>
        </w:r>
      </w:del>
      <w:ins w:id="350" w:author="Fan, Qi" w:date="2024-09-06T00:57:00Z">
        <w:r w:rsidR="00044F74">
          <w:rPr>
            <w:sz w:val="24"/>
            <w:szCs w:val="24"/>
            <w:lang w:val="en-US"/>
          </w:rPr>
          <w:t>68</w:t>
        </w:r>
      </w:ins>
      <w:r w:rsidRPr="003A3854">
        <w:rPr>
          <w:sz w:val="24"/>
          <w:szCs w:val="24"/>
          <w:lang w:val="en-US"/>
        </w:rPr>
        <w:t xml:space="preserve">]. </w:t>
      </w:r>
      <w:r w:rsidRPr="003A3854">
        <w:rPr>
          <w:i/>
          <w:iCs/>
          <w:sz w:val="24"/>
          <w:szCs w:val="24"/>
          <w:lang w:val="en-US"/>
        </w:rPr>
        <w:t>Aspergillus niger</w:t>
      </w:r>
      <w:r w:rsidRPr="003A3854">
        <w:rPr>
          <w:sz w:val="24"/>
          <w:szCs w:val="24"/>
          <w:lang w:val="en-US"/>
        </w:rPr>
        <w:t xml:space="preserve"> is a filamentous fungus belonging to the family Mucoralean. It possesses fruiting bodies and can reproduce in the form of spores. They are airborne and widespread in soil throughout the world. It is also known to infect a variety of vegetables and fruits and is a common mold found in spoiled food.</w:t>
      </w:r>
    </w:p>
    <w:p w14:paraId="027CB8BA" w14:textId="60F933F4" w:rsidR="009755C1" w:rsidRPr="003A3854" w:rsidRDefault="00D11B51" w:rsidP="002F40B8">
      <w:pPr>
        <w:spacing w:line="360" w:lineRule="auto"/>
        <w:jc w:val="both"/>
        <w:rPr>
          <w:sz w:val="24"/>
          <w:szCs w:val="24"/>
          <w:lang w:val="en-US"/>
        </w:rPr>
      </w:pPr>
      <w:r w:rsidRPr="003A3854">
        <w:rPr>
          <w:sz w:val="24"/>
          <w:szCs w:val="24"/>
          <w:lang w:val="en-US"/>
        </w:rPr>
        <w:t xml:space="preserve">The most basic structural unit of </w:t>
      </w:r>
      <w:r w:rsidRPr="003A3854">
        <w:rPr>
          <w:i/>
          <w:iCs/>
          <w:sz w:val="24"/>
          <w:szCs w:val="24"/>
          <w:lang w:val="en-US"/>
        </w:rPr>
        <w:t>Aspergillus niger</w:t>
      </w:r>
      <w:r w:rsidRPr="003A3854">
        <w:rPr>
          <w:sz w:val="24"/>
          <w:szCs w:val="24"/>
          <w:lang w:val="en-US"/>
        </w:rPr>
        <w:t xml:space="preserve"> or other filamentous fungi are the filamentous cells called hyphae. Hyphae colonize the substrate through elongated filamentous cells and continue to grow until they eventually form a three-dimensional intertwined </w:t>
      </w:r>
      <w:r w:rsidRPr="003A3854">
        <w:rPr>
          <w:sz w:val="24"/>
          <w:szCs w:val="24"/>
          <w:lang w:val="en-US"/>
        </w:rPr>
        <w:lastRenderedPageBreak/>
        <w:t>network called mycelium (Figure 6). Mycelium secretes enzymes that break down various substances into simpler components for absorption as nutrients [</w:t>
      </w:r>
      <w:del w:id="351" w:author="Fan, Qi" w:date="2024-09-06T00:57:00Z">
        <w:r w:rsidRPr="003A3854" w:rsidDel="00044F74">
          <w:rPr>
            <w:sz w:val="24"/>
            <w:szCs w:val="24"/>
            <w:lang w:val="en-US"/>
          </w:rPr>
          <w:delText>84</w:delText>
        </w:r>
      </w:del>
      <w:ins w:id="352" w:author="Fan, Qi" w:date="2024-09-06T00:57:00Z">
        <w:r w:rsidR="00044F74">
          <w:rPr>
            <w:sz w:val="24"/>
            <w:szCs w:val="24"/>
            <w:lang w:val="en-US"/>
          </w:rPr>
          <w:t>69</w:t>
        </w:r>
      </w:ins>
      <w:r w:rsidRPr="003A3854">
        <w:rPr>
          <w:sz w:val="24"/>
          <w:szCs w:val="24"/>
          <w:lang w:val="en-US"/>
        </w:rPr>
        <w:t>].</w:t>
      </w:r>
    </w:p>
    <w:p w14:paraId="393D5A0C" w14:textId="5A1F9BDE" w:rsidR="00671CD2" w:rsidRPr="000C52A6" w:rsidRDefault="00222B5D" w:rsidP="003A3854">
      <w:pPr>
        <w:keepNext/>
        <w:rPr>
          <w:lang w:val="en-US"/>
        </w:rPr>
      </w:pPr>
      <w:r w:rsidRPr="0055623E">
        <w:rPr>
          <w:noProof/>
        </w:rPr>
        <mc:AlternateContent>
          <mc:Choice Requires="wps">
            <w:drawing>
              <wp:anchor distT="0" distB="0" distL="114300" distR="114300" simplePos="0" relativeHeight="251693056" behindDoc="0" locked="0" layoutInCell="1" allowOverlap="1" wp14:anchorId="00BFA5C7" wp14:editId="534775F2">
                <wp:simplePos x="0" y="0"/>
                <wp:positionH relativeFrom="column">
                  <wp:posOffset>2109365</wp:posOffset>
                </wp:positionH>
                <wp:positionV relativeFrom="paragraph">
                  <wp:posOffset>2583815</wp:posOffset>
                </wp:positionV>
                <wp:extent cx="419100" cy="61595"/>
                <wp:effectExtent l="0" t="0" r="19050" b="14605"/>
                <wp:wrapNone/>
                <wp:docPr id="44" name="Rectangle 44"/>
                <wp:cNvGraphicFramePr/>
                <a:graphic xmlns:a="http://schemas.openxmlformats.org/drawingml/2006/main">
                  <a:graphicData uri="http://schemas.microsoft.com/office/word/2010/wordprocessingShape">
                    <wps:wsp>
                      <wps:cNvSpPr/>
                      <wps:spPr>
                        <a:xfrm>
                          <a:off x="0" y="0"/>
                          <a:ext cx="419100" cy="6159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78E0F" id="Rectangle 44" o:spid="_x0000_s1026" style="position:absolute;margin-left:166.1pt;margin-top:203.45pt;width:33pt;height:4.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" fillcolor="black [3200]" strokecolor="black [1600]" strokeweight="1pt"/>
            </w:pict>
          </mc:Fallback>
        </mc:AlternateContent>
      </w:r>
      <w:r w:rsidRPr="0055623E">
        <w:rPr>
          <w:noProof/>
        </w:rPr>
        <mc:AlternateContent>
          <mc:Choice Requires="wps">
            <w:drawing>
              <wp:anchor distT="45720" distB="45720" distL="114300" distR="114300" simplePos="0" relativeHeight="251692032" behindDoc="0" locked="0" layoutInCell="1" allowOverlap="1" wp14:anchorId="778496A9" wp14:editId="3494BD38">
                <wp:simplePos x="0" y="0"/>
                <wp:positionH relativeFrom="column">
                  <wp:posOffset>2073407</wp:posOffset>
                </wp:positionH>
                <wp:positionV relativeFrom="paragraph">
                  <wp:posOffset>2398777</wp:posOffset>
                </wp:positionV>
                <wp:extent cx="490536" cy="290830"/>
                <wp:effectExtent l="0" t="0" r="24130" b="1397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6" cy="290830"/>
                        </a:xfrm>
                        <a:prstGeom prst="rect">
                          <a:avLst/>
                        </a:prstGeom>
                        <a:solidFill>
                          <a:srgbClr val="FFFFFF"/>
                        </a:solidFill>
                        <a:ln w="9525">
                          <a:solidFill>
                            <a:srgbClr val="000000"/>
                          </a:solidFill>
                          <a:miter lim="800000"/>
                          <a:headEnd/>
                          <a:tailEnd/>
                        </a:ln>
                      </wps:spPr>
                      <wps:txbx>
                        <w:txbxContent>
                          <w:p w14:paraId="4BA41F8E" w14:textId="77777777" w:rsidR="00222B5D" w:rsidRPr="00AF54DA" w:rsidRDefault="00222B5D" w:rsidP="00222B5D">
                            <w:pPr>
                              <w:jc w:val="center"/>
                              <w:rPr>
                                <w:sz w:val="16"/>
                                <w:szCs w:val="16"/>
                                <w:lang w:val="en-US"/>
                              </w:rPr>
                            </w:pPr>
                            <w:r>
                              <w:rPr>
                                <w:sz w:val="16"/>
                                <w:szCs w:val="16"/>
                              </w:rPr>
                              <w:t>20mm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496A9" id="_x0000_s1029" type="#_x0000_t202" style="position:absolute;margin-left:163.25pt;margin-top:188.9pt;width:38.6pt;height:22.9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">
                <v:textbox>
                  <w:txbxContent>
                    <w:p w14:paraId="4BA41F8E" w14:textId="77777777" w:rsidR="00222B5D" w:rsidRPr="00AF54DA" w:rsidRDefault="00222B5D" w:rsidP="00222B5D">
                      <w:pPr>
                        <w:jc w:val="center"/>
                        <w:rPr>
                          <w:sz w:val="16"/>
                          <w:szCs w:val="16"/>
                          <w:lang w:val="en-US"/>
                        </w:rPr>
                      </w:pPr>
                      <w:r>
                        <w:rPr>
                          <w:sz w:val="16"/>
                          <w:szCs w:val="16"/>
                        </w:rPr>
                        <w:t>20mm</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492BCF81" wp14:editId="30C4709D">
                <wp:simplePos x="0" y="0"/>
                <wp:positionH relativeFrom="column">
                  <wp:posOffset>4757420</wp:posOffset>
                </wp:positionH>
                <wp:positionV relativeFrom="paragraph">
                  <wp:posOffset>2488509</wp:posOffset>
                </wp:positionV>
                <wp:extent cx="419100" cy="61595"/>
                <wp:effectExtent l="0" t="0" r="19050" b="14605"/>
                <wp:wrapNone/>
                <wp:docPr id="57" name="Rectangle 57"/>
                <wp:cNvGraphicFramePr/>
                <a:graphic xmlns:a="http://schemas.openxmlformats.org/drawingml/2006/main">
                  <a:graphicData uri="http://schemas.microsoft.com/office/word/2010/wordprocessingShape">
                    <wps:wsp>
                      <wps:cNvSpPr/>
                      <wps:spPr>
                        <a:xfrm>
                          <a:off x="0" y="0"/>
                          <a:ext cx="419100" cy="6159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F0AA6" id="Rectangle 57" o:spid="_x0000_s1026" style="position:absolute;margin-left:374.6pt;margin-top:195.95pt;width:33pt;height:4.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" fillcolor="black [3200]" strokecolor="black [1600]" strokeweight="1pt"/>
            </w:pict>
          </mc:Fallback>
        </mc:AlternateContent>
      </w:r>
      <w:r>
        <w:rPr>
          <w:noProof/>
        </w:rPr>
        <mc:AlternateContent>
          <mc:Choice Requires="wps">
            <w:drawing>
              <wp:anchor distT="45720" distB="45720" distL="114300" distR="114300" simplePos="0" relativeHeight="251689984" behindDoc="0" locked="0" layoutInCell="1" allowOverlap="1" wp14:anchorId="7B210E53" wp14:editId="3E2F7772">
                <wp:simplePos x="0" y="0"/>
                <wp:positionH relativeFrom="column">
                  <wp:posOffset>4711644</wp:posOffset>
                </wp:positionH>
                <wp:positionV relativeFrom="paragraph">
                  <wp:posOffset>2305029</wp:posOffset>
                </wp:positionV>
                <wp:extent cx="507442" cy="290963"/>
                <wp:effectExtent l="0" t="0" r="26035" b="1397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42" cy="290963"/>
                        </a:xfrm>
                        <a:prstGeom prst="rect">
                          <a:avLst/>
                        </a:prstGeom>
                        <a:solidFill>
                          <a:srgbClr val="FFFFFF"/>
                        </a:solidFill>
                        <a:ln w="9525">
                          <a:solidFill>
                            <a:srgbClr val="000000"/>
                          </a:solidFill>
                          <a:miter lim="800000"/>
                          <a:headEnd/>
                          <a:tailEnd/>
                        </a:ln>
                      </wps:spPr>
                      <wps:txbx>
                        <w:txbxContent>
                          <w:p w14:paraId="37E1E2E4" w14:textId="77777777" w:rsidR="00222B5D" w:rsidRPr="00AF54DA" w:rsidRDefault="00222B5D" w:rsidP="00222B5D">
                            <w:pPr>
                              <w:jc w:val="center"/>
                              <w:rPr>
                                <w:sz w:val="16"/>
                                <w:szCs w:val="16"/>
                                <w:lang w:val="en-US"/>
                              </w:rPr>
                            </w:pPr>
                            <w:r w:rsidRPr="00AF54DA">
                              <w:rPr>
                                <w:sz w:val="16"/>
                                <w:szCs w:val="16"/>
                              </w:rPr>
                              <w:t>50µ</w:t>
                            </w:r>
                            <w:r>
                              <w:rPr>
                                <w:sz w:val="16"/>
                                <w:szCs w:val="16"/>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10E53" id="_x0000_s1030" type="#_x0000_t202" style="position:absolute;margin-left:371pt;margin-top:181.5pt;width:39.95pt;height:22.9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">
                <v:textbox>
                  <w:txbxContent>
                    <w:p w14:paraId="37E1E2E4" w14:textId="77777777" w:rsidR="00222B5D" w:rsidRPr="00AF54DA" w:rsidRDefault="00222B5D" w:rsidP="00222B5D">
                      <w:pPr>
                        <w:jc w:val="center"/>
                        <w:rPr>
                          <w:sz w:val="16"/>
                          <w:szCs w:val="16"/>
                          <w:lang w:val="en-US"/>
                        </w:rPr>
                      </w:pPr>
                      <w:r w:rsidRPr="00AF54DA">
                        <w:rPr>
                          <w:sz w:val="16"/>
                          <w:szCs w:val="16"/>
                        </w:rPr>
                        <w:t>50µ</w:t>
                      </w:r>
                      <w:r>
                        <w:rPr>
                          <w:sz w:val="16"/>
                          <w:szCs w:val="16"/>
                        </w:rPr>
                        <w:t>m</w:t>
                      </w:r>
                    </w:p>
                  </w:txbxContent>
                </v:textbox>
              </v:shape>
            </w:pict>
          </mc:Fallback>
        </mc:AlternateContent>
      </w:r>
      <w:r>
        <w:rPr>
          <w:noProof/>
        </w:rPr>
        <mc:AlternateContent>
          <mc:Choice Requires="wps">
            <w:drawing>
              <wp:anchor distT="45720" distB="45720" distL="114300" distR="114300" simplePos="0" relativeHeight="251688960" behindDoc="0" locked="0" layoutInCell="1" allowOverlap="1" wp14:anchorId="3E061C77" wp14:editId="0B7EE916">
                <wp:simplePos x="0" y="0"/>
                <wp:positionH relativeFrom="margin">
                  <wp:align>left</wp:align>
                </wp:positionH>
                <wp:positionV relativeFrom="paragraph">
                  <wp:posOffset>89535</wp:posOffset>
                </wp:positionV>
                <wp:extent cx="297180" cy="310515"/>
                <wp:effectExtent l="0" t="0" r="7620" b="317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10515"/>
                        </a:xfrm>
                        <a:prstGeom prst="rect">
                          <a:avLst/>
                        </a:prstGeom>
                        <a:solidFill>
                          <a:srgbClr val="FFFFFF"/>
                        </a:solidFill>
                        <a:ln w="9525">
                          <a:noFill/>
                          <a:miter lim="800000"/>
                          <a:headEnd/>
                          <a:tailEnd/>
                        </a:ln>
                      </wps:spPr>
                      <wps:txbx>
                        <w:txbxContent>
                          <w:p w14:paraId="37D959DD" w14:textId="77777777" w:rsidR="00222B5D" w:rsidRPr="00633CD8" w:rsidRDefault="00222B5D" w:rsidP="00222B5D">
                            <w:pPr>
                              <w:rPr>
                                <w:sz w:val="36"/>
                                <w:szCs w:val="36"/>
                                <w:lang w:val="en-US"/>
                              </w:rPr>
                            </w:pPr>
                            <w:r>
                              <w:rPr>
                                <w:sz w:val="36"/>
                                <w:szCs w:val="36"/>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061C77" id="_x0000_s1031" type="#_x0000_t202" style="position:absolute;margin-left:0;margin-top:7.05pt;width:23.4pt;height:24.45pt;z-index:251688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" stroked="f">
                <v:textbox style="mso-fit-shape-to-text:t">
                  <w:txbxContent>
                    <w:p w14:paraId="37D959DD" w14:textId="77777777" w:rsidR="00222B5D" w:rsidRPr="00633CD8" w:rsidRDefault="00222B5D" w:rsidP="00222B5D">
                      <w:pPr>
                        <w:rPr>
                          <w:sz w:val="36"/>
                          <w:szCs w:val="36"/>
                          <w:lang w:val="en-US"/>
                        </w:rPr>
                      </w:pPr>
                      <w:r>
                        <w:rPr>
                          <w:sz w:val="36"/>
                          <w:szCs w:val="36"/>
                        </w:rPr>
                        <w:t>a</w:t>
                      </w:r>
                    </w:p>
                  </w:txbxContent>
                </v:textbox>
                <w10:wrap anchorx="margin"/>
              </v:shape>
            </w:pict>
          </mc:Fallback>
        </mc:AlternateContent>
      </w:r>
      <w:r>
        <w:rPr>
          <w:noProof/>
        </w:rPr>
        <mc:AlternateContent>
          <mc:Choice Requires="wps">
            <w:drawing>
              <wp:anchor distT="45720" distB="45720" distL="114300" distR="114300" simplePos="0" relativeHeight="251687936" behindDoc="0" locked="0" layoutInCell="1" allowOverlap="1" wp14:anchorId="1EC09B08" wp14:editId="5E08318F">
                <wp:simplePos x="0" y="0"/>
                <wp:positionH relativeFrom="margin">
                  <wp:posOffset>2562225</wp:posOffset>
                </wp:positionH>
                <wp:positionV relativeFrom="paragraph">
                  <wp:posOffset>64770</wp:posOffset>
                </wp:positionV>
                <wp:extent cx="297180" cy="310515"/>
                <wp:effectExtent l="0" t="0" r="762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10515"/>
                        </a:xfrm>
                        <a:prstGeom prst="rect">
                          <a:avLst/>
                        </a:prstGeom>
                        <a:solidFill>
                          <a:srgbClr val="FFFFFF"/>
                        </a:solidFill>
                        <a:ln w="9525">
                          <a:noFill/>
                          <a:miter lim="800000"/>
                          <a:headEnd/>
                          <a:tailEnd/>
                        </a:ln>
                      </wps:spPr>
                      <wps:txbx>
                        <w:txbxContent>
                          <w:p w14:paraId="03472971" w14:textId="77777777" w:rsidR="00222B5D" w:rsidRPr="00633CD8" w:rsidRDefault="00222B5D" w:rsidP="00222B5D">
                            <w:pPr>
                              <w:rPr>
                                <w:sz w:val="36"/>
                                <w:szCs w:val="36"/>
                                <w:lang w:val="en-US"/>
                              </w:rPr>
                            </w:pPr>
                            <w:r>
                              <w:rPr>
                                <w:sz w:val="36"/>
                                <w:szCs w:val="36"/>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C09B08" id="_x0000_s1032" type="#_x0000_t202" style="position:absolute;margin-left:201.75pt;margin-top:5.1pt;width:23.4pt;height:24.45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" stroked="f">
                <v:textbox style="mso-fit-shape-to-text:t">
                  <w:txbxContent>
                    <w:p w14:paraId="03472971" w14:textId="77777777" w:rsidR="00222B5D" w:rsidRPr="00633CD8" w:rsidRDefault="00222B5D" w:rsidP="00222B5D">
                      <w:pPr>
                        <w:rPr>
                          <w:sz w:val="36"/>
                          <w:szCs w:val="36"/>
                          <w:lang w:val="en-US"/>
                        </w:rPr>
                      </w:pPr>
                      <w:r>
                        <w:rPr>
                          <w:sz w:val="36"/>
                          <w:szCs w:val="36"/>
                        </w:rPr>
                        <w:t>b</w:t>
                      </w:r>
                    </w:p>
                  </w:txbxContent>
                </v:textbox>
                <w10:wrap anchorx="margin"/>
              </v:shape>
            </w:pict>
          </mc:Fallback>
        </mc:AlternateContent>
      </w:r>
      <w:r>
        <w:rPr>
          <w:noProof/>
        </w:rPr>
        <w:drawing>
          <wp:inline distT="0" distB="0" distL="0" distR="0" wp14:anchorId="7B6228DE" wp14:editId="7FC6B864">
            <wp:extent cx="2597150" cy="2738209"/>
            <wp:effectExtent l="0" t="0" r="0"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backgroundRemoval t="3711" b="92383" l="5014" r="48747">
                                  <a14:foregroundMark x1="30919" y1="8398" x2="30919" y2="8398"/>
                                  <a14:foregroundMark x1="46518" y1="37500" x2="46518" y2="37500"/>
                                  <a14:foregroundMark x1="48839" y1="57422" x2="48839" y2="57422"/>
                                  <a14:foregroundMark x1="30826" y1="92578" x2="30826" y2="92578"/>
                                  <a14:foregroundMark x1="21448" y1="6836" x2="30084" y2="5469"/>
                                  <a14:foregroundMark x1="30084" y1="5469" x2="31383" y2="5859"/>
                                  <a14:foregroundMark x1="21820" y1="6836" x2="13185" y2="16797"/>
                                  <a14:foregroundMark x1="13185" y1="16797" x2="8264" y2="33008"/>
                                  <a14:foregroundMark x1="8264" y1="33008" x2="6871" y2="52734"/>
                                  <a14:foregroundMark x1="6871" y1="52734" x2="9099" y2="70117"/>
                                  <a14:foregroundMark x1="9099" y1="70117" x2="15042" y2="84961"/>
                                  <a14:foregroundMark x1="15042" y1="84961" x2="23677" y2="92969"/>
                                  <a14:foregroundMark x1="23677" y1="92969" x2="33519" y2="93945"/>
                                  <a14:foregroundMark x1="33519" y1="93945" x2="41783" y2="85742"/>
                                  <a14:foregroundMark x1="41783" y1="85742" x2="47539" y2="71484"/>
                                  <a14:foregroundMark x1="47539" y1="71484" x2="49675" y2="51367"/>
                                  <a14:foregroundMark x1="49675" y1="51367" x2="48189" y2="33789"/>
                                  <a14:foregroundMark x1="48189" y1="33789" x2="44011" y2="17969"/>
                                  <a14:foregroundMark x1="44011" y1="17969" x2="36305" y2="7813"/>
                                  <a14:foregroundMark x1="36305" y1="7813" x2="27855" y2="3711"/>
                                  <a14:foregroundMark x1="27855" y1="3711" x2="33612" y2="6641"/>
                                </a14:backgroundRemoval>
                              </a14:imgEffect>
                            </a14:imgLayer>
                          </a14:imgProps>
                        </a:ext>
                        <a:ext uri="{28A0092B-C50C-407E-A947-70E740481C1C}">
                          <a14:useLocalDpi xmlns:a14="http://schemas.microsoft.com/office/drawing/2010/main" val="0"/>
                        </a:ext>
                      </a:extLst>
                    </a:blip>
                    <a:srcRect l="5292" r="49615"/>
                    <a:stretch/>
                  </pic:blipFill>
                  <pic:spPr bwMode="auto">
                    <a:xfrm>
                      <a:off x="0" y="0"/>
                      <a:ext cx="2620847" cy="2763193"/>
                    </a:xfrm>
                    <a:prstGeom prst="rect">
                      <a:avLst/>
                    </a:prstGeom>
                    <a:noFill/>
                    <a:ln>
                      <a:noFill/>
                    </a:ln>
                    <a:extLst>
                      <a:ext uri="{53640926-AAD7-44D8-BBD7-CCE9431645EC}">
                        <a14:shadowObscured xmlns:a14="http://schemas.microsoft.com/office/drawing/2010/main"/>
                      </a:ext>
                    </a:extLst>
                  </pic:spPr>
                </pic:pic>
              </a:graphicData>
            </a:graphic>
          </wp:inline>
        </w:drawing>
      </w:r>
      <w:r w:rsidRPr="003A3854">
        <w:rPr>
          <w:noProof/>
          <w:lang w:val="en-US"/>
        </w:rPr>
        <w:t xml:space="preserve"> </w:t>
      </w:r>
      <w:r w:rsidRPr="00523478">
        <w:rPr>
          <w:noProof/>
        </w:rPr>
        <w:drawing>
          <wp:inline distT="0" distB="0" distL="0" distR="0" wp14:anchorId="059CDC54" wp14:editId="6DBD29B3">
            <wp:extent cx="2682815" cy="2682815"/>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6610" cy="2686610"/>
                    </a:xfrm>
                    <a:prstGeom prst="rect">
                      <a:avLst/>
                    </a:prstGeom>
                  </pic:spPr>
                </pic:pic>
              </a:graphicData>
            </a:graphic>
          </wp:inline>
        </w:drawing>
      </w:r>
    </w:p>
    <w:p w14:paraId="7E243425" w14:textId="08C4C9FD" w:rsidR="00671CD2" w:rsidRPr="00222B5D" w:rsidRDefault="00605135" w:rsidP="002F40B8">
      <w:pPr>
        <w:pStyle w:val="Subtitle"/>
        <w:spacing w:line="360" w:lineRule="auto"/>
        <w:jc w:val="both"/>
        <w:rPr>
          <w:i/>
          <w:iCs/>
          <w:sz w:val="18"/>
          <w:szCs w:val="18"/>
          <w:lang w:val="en-US"/>
        </w:rPr>
      </w:pPr>
      <w:r w:rsidRPr="00222B5D">
        <w:rPr>
          <w:i/>
          <w:iCs/>
          <w:sz w:val="18"/>
          <w:szCs w:val="18"/>
          <w:lang w:val="en-US"/>
        </w:rPr>
        <w:t>Figure</w:t>
      </w:r>
      <w:r w:rsidR="00AD5718" w:rsidRPr="00222B5D">
        <w:rPr>
          <w:i/>
          <w:iCs/>
          <w:sz w:val="18"/>
          <w:szCs w:val="18"/>
          <w:lang w:val="en-US"/>
        </w:rPr>
        <w:t xml:space="preserve"> </w:t>
      </w:r>
      <w:r w:rsidRPr="00222B5D">
        <w:rPr>
          <w:i/>
          <w:iCs/>
          <w:sz w:val="18"/>
          <w:szCs w:val="18"/>
          <w:lang w:val="en-US"/>
        </w:rPr>
        <w:t>6</w:t>
      </w:r>
      <w:r w:rsidR="00AD5718" w:rsidRPr="00222B5D">
        <w:rPr>
          <w:i/>
          <w:iCs/>
          <w:sz w:val="18"/>
          <w:szCs w:val="18"/>
          <w:lang w:val="en-US"/>
        </w:rPr>
        <w:t>:</w:t>
      </w:r>
      <w:r w:rsidRPr="00222B5D">
        <w:rPr>
          <w:i/>
          <w:iCs/>
          <w:sz w:val="18"/>
          <w:szCs w:val="18"/>
          <w:lang w:val="en-US"/>
        </w:rPr>
        <w:t xml:space="preserve"> </w:t>
      </w:r>
      <w:r w:rsidR="00222B5D" w:rsidRPr="00222B5D">
        <w:rPr>
          <w:i/>
          <w:iCs/>
          <w:sz w:val="18"/>
          <w:szCs w:val="18"/>
          <w:lang w:val="en-US"/>
        </w:rPr>
        <w:t>a. The</w:t>
      </w:r>
      <w:r w:rsidR="00222B5D" w:rsidRPr="003A3854">
        <w:rPr>
          <w:i/>
          <w:iCs/>
          <w:sz w:val="18"/>
          <w:szCs w:val="18"/>
          <w:lang w:val="en-US"/>
        </w:rPr>
        <w:t xml:space="preserve"> colonies of A. niger in the PDA (Potato Dextrose) agar Petri dishes with white, spreading mycelium and light yellow at the edge to black mycelium in the center [</w:t>
      </w:r>
      <w:r w:rsidR="00222B5D">
        <w:rPr>
          <w:i/>
          <w:iCs/>
          <w:sz w:val="18"/>
          <w:szCs w:val="18"/>
          <w:lang w:val="en-US"/>
        </w:rPr>
        <w:t>84</w:t>
      </w:r>
      <w:r w:rsidR="00222B5D" w:rsidRPr="003A3854">
        <w:rPr>
          <w:i/>
          <w:iCs/>
          <w:sz w:val="18"/>
          <w:szCs w:val="18"/>
          <w:lang w:val="en-US"/>
        </w:rPr>
        <w:t xml:space="preserve">] b. Hyphae of A. niger mycelium </w:t>
      </w:r>
      <w:r w:rsidR="00AD5718" w:rsidRPr="00222B5D">
        <w:rPr>
          <w:i/>
          <w:iCs/>
          <w:sz w:val="18"/>
          <w:szCs w:val="18"/>
          <w:lang w:val="en-US"/>
        </w:rPr>
        <w:t>[</w:t>
      </w:r>
      <w:del w:id="353" w:author="Fan, Qi" w:date="2024-09-06T00:58:00Z">
        <w:r w:rsidR="00D11B51" w:rsidRPr="00222B5D" w:rsidDel="00044F74">
          <w:rPr>
            <w:i/>
            <w:iCs/>
            <w:sz w:val="18"/>
            <w:szCs w:val="18"/>
            <w:lang w:val="en-US"/>
          </w:rPr>
          <w:delText>8</w:delText>
        </w:r>
        <w:r w:rsidR="00AD5718" w:rsidRPr="00222B5D" w:rsidDel="00044F74">
          <w:rPr>
            <w:i/>
            <w:iCs/>
            <w:sz w:val="18"/>
            <w:szCs w:val="18"/>
            <w:lang w:val="en-US"/>
          </w:rPr>
          <w:delText>4</w:delText>
        </w:r>
      </w:del>
      <w:ins w:id="354" w:author="Fan, Qi" w:date="2024-09-06T00:58:00Z">
        <w:r w:rsidR="00044F74">
          <w:rPr>
            <w:i/>
            <w:iCs/>
            <w:sz w:val="18"/>
            <w:szCs w:val="18"/>
            <w:lang w:val="en-US"/>
          </w:rPr>
          <w:t>69</w:t>
        </w:r>
      </w:ins>
      <w:r w:rsidR="00AD5718" w:rsidRPr="00222B5D">
        <w:rPr>
          <w:i/>
          <w:iCs/>
          <w:sz w:val="18"/>
          <w:szCs w:val="18"/>
          <w:lang w:val="en-US"/>
        </w:rPr>
        <w:t>].</w:t>
      </w:r>
    </w:p>
    <w:p w14:paraId="0153BE6A" w14:textId="6EC21A1B" w:rsidR="00222B5D" w:rsidRDefault="00032A73" w:rsidP="002F40B8">
      <w:pPr>
        <w:spacing w:line="360" w:lineRule="auto"/>
        <w:jc w:val="both"/>
        <w:rPr>
          <w:sz w:val="24"/>
          <w:szCs w:val="24"/>
          <w:lang w:val="en-US"/>
        </w:rPr>
      </w:pPr>
      <w:r w:rsidRPr="003A3854">
        <w:rPr>
          <w:sz w:val="24"/>
          <w:szCs w:val="24"/>
          <w:lang w:val="en-US"/>
        </w:rPr>
        <w:t xml:space="preserve">Like other eukaryotic organisms, the hyphal cells of </w:t>
      </w:r>
      <w:r w:rsidRPr="003A3854">
        <w:rPr>
          <w:i/>
          <w:iCs/>
          <w:sz w:val="24"/>
          <w:szCs w:val="24"/>
          <w:lang w:val="en-US"/>
        </w:rPr>
        <w:t>A. niger</w:t>
      </w:r>
      <w:r w:rsidRPr="003A3854">
        <w:rPr>
          <w:sz w:val="24"/>
          <w:szCs w:val="24"/>
          <w:lang w:val="en-US"/>
        </w:rPr>
        <w:t xml:space="preserve"> also possess cell walls and various organelles. </w:t>
      </w:r>
      <w:r w:rsidR="00222B5D" w:rsidRPr="003A3854">
        <w:rPr>
          <w:sz w:val="24"/>
          <w:szCs w:val="24"/>
          <w:lang w:val="en-US"/>
        </w:rPr>
        <w:t>The main components of the cell wall are structural polysaccharides such as chitin and chitosan (16%)</w:t>
      </w:r>
      <w:r w:rsidRPr="003A3854">
        <w:rPr>
          <w:sz w:val="24"/>
          <w:szCs w:val="24"/>
          <w:lang w:val="en-US"/>
        </w:rPr>
        <w:t xml:space="preserve"> </w:t>
      </w:r>
      <w:r w:rsidR="00222B5D" w:rsidRPr="003A3854">
        <w:rPr>
          <w:sz w:val="24"/>
          <w:szCs w:val="24"/>
          <w:lang w:val="en-US"/>
        </w:rPr>
        <w:t>[</w:t>
      </w:r>
      <w:del w:id="355" w:author="Fan, Qi" w:date="2024-09-06T00:57:00Z">
        <w:r w:rsidR="00222B5D" w:rsidRPr="003A3854" w:rsidDel="00044F74">
          <w:rPr>
            <w:sz w:val="24"/>
            <w:szCs w:val="24"/>
            <w:lang w:val="en-US"/>
          </w:rPr>
          <w:delText>85</w:delText>
        </w:r>
      </w:del>
      <w:ins w:id="356" w:author="Fan, Qi" w:date="2024-09-06T00:57:00Z">
        <w:r w:rsidR="00044F74">
          <w:rPr>
            <w:sz w:val="24"/>
            <w:szCs w:val="24"/>
            <w:lang w:val="en-US"/>
          </w:rPr>
          <w:t>70,71,</w:t>
        </w:r>
      </w:ins>
      <w:ins w:id="357" w:author="Fan, Qi" w:date="2024-09-06T00:58:00Z">
        <w:r w:rsidR="00044F74">
          <w:rPr>
            <w:sz w:val="24"/>
            <w:szCs w:val="24"/>
            <w:lang w:val="en-US"/>
          </w:rPr>
          <w:t>72</w:t>
        </w:r>
      </w:ins>
      <w:del w:id="358" w:author="Fan, Qi" w:date="2024-09-06T00:57:00Z">
        <w:r w:rsidR="00222B5D" w:rsidRPr="003A3854" w:rsidDel="00044F74">
          <w:rPr>
            <w:sz w:val="24"/>
            <w:szCs w:val="24"/>
            <w:lang w:val="en-US"/>
          </w:rPr>
          <w:delText>][86][87</w:delText>
        </w:r>
      </w:del>
      <w:r w:rsidR="00222B5D" w:rsidRPr="003A3854">
        <w:rPr>
          <w:sz w:val="24"/>
          <w:szCs w:val="24"/>
          <w:lang w:val="en-US"/>
        </w:rPr>
        <w:t>]. In addition, β-glycan accounts for 48% of the cell wall. It also contains proteins (22.2%), starch (9.7%), minerals (1%) and α-glycan (0.6%) [</w:t>
      </w:r>
      <w:del w:id="359" w:author="Fan, Qi" w:date="2024-09-06T00:58:00Z">
        <w:r w:rsidR="00222B5D" w:rsidRPr="003A3854" w:rsidDel="00044F74">
          <w:rPr>
            <w:sz w:val="24"/>
            <w:szCs w:val="24"/>
            <w:lang w:val="en-US"/>
          </w:rPr>
          <w:delText>85</w:delText>
        </w:r>
      </w:del>
      <w:ins w:id="360" w:author="Fan, Qi" w:date="2024-09-06T00:58:00Z">
        <w:r w:rsidR="00044F74">
          <w:rPr>
            <w:sz w:val="24"/>
            <w:szCs w:val="24"/>
            <w:lang w:val="en-US"/>
          </w:rPr>
          <w:t>70</w:t>
        </w:r>
      </w:ins>
      <w:r w:rsidR="00222B5D" w:rsidRPr="003A3854">
        <w:rPr>
          <w:sz w:val="24"/>
          <w:szCs w:val="24"/>
          <w:lang w:val="en-US"/>
        </w:rPr>
        <w:t>].</w:t>
      </w:r>
      <w:r w:rsidR="00222B5D" w:rsidRPr="003A3854" w:rsidDel="00222B5D">
        <w:rPr>
          <w:sz w:val="24"/>
          <w:szCs w:val="24"/>
          <w:lang w:val="en-US"/>
        </w:rPr>
        <w:t xml:space="preserve"> </w:t>
      </w:r>
    </w:p>
    <w:p w14:paraId="3A41D680" w14:textId="4B08E8B5" w:rsidR="00222B5D" w:rsidRDefault="00222B5D" w:rsidP="002F40B8">
      <w:pPr>
        <w:spacing w:line="360" w:lineRule="auto"/>
        <w:jc w:val="both"/>
        <w:rPr>
          <w:sz w:val="24"/>
          <w:szCs w:val="24"/>
          <w:lang w:val="en-US"/>
        </w:rPr>
      </w:pPr>
      <w:r w:rsidRPr="00222B5D">
        <w:rPr>
          <w:sz w:val="24"/>
          <w:szCs w:val="24"/>
          <w:lang w:val="en-US"/>
        </w:rPr>
        <w:t xml:space="preserve">As a promising method of environmentally friendly waste management, the living </w:t>
      </w:r>
      <w:r w:rsidRPr="00AF54DA">
        <w:rPr>
          <w:i/>
          <w:iCs/>
          <w:sz w:val="24"/>
          <w:szCs w:val="24"/>
          <w:lang w:val="en-US"/>
        </w:rPr>
        <w:t>A. niger</w:t>
      </w:r>
      <w:r w:rsidRPr="00222B5D">
        <w:rPr>
          <w:sz w:val="24"/>
          <w:szCs w:val="24"/>
          <w:lang w:val="en-US"/>
        </w:rPr>
        <w:t xml:space="preserve"> mycelium also shows excellent biodegradability and can degrade plastic and packaging waste such as PE.</w:t>
      </w:r>
      <w:r>
        <w:rPr>
          <w:sz w:val="24"/>
          <w:szCs w:val="24"/>
          <w:lang w:val="en-US"/>
        </w:rPr>
        <w:t xml:space="preserve"> Besides that, </w:t>
      </w:r>
      <w:r w:rsidRPr="003A3854">
        <w:rPr>
          <w:i/>
          <w:iCs/>
          <w:sz w:val="24"/>
          <w:szCs w:val="24"/>
          <w:lang w:val="en-US"/>
        </w:rPr>
        <w:t>A. niger</w:t>
      </w:r>
      <w:r w:rsidRPr="003A3854">
        <w:rPr>
          <w:sz w:val="24"/>
          <w:szCs w:val="24"/>
          <w:lang w:val="en-US"/>
        </w:rPr>
        <w:t xml:space="preserve"> mycelium can secrete a variety of hydrolytic enzymes such as cellulase, protease and pectinase. These enzymes can effectively degrade complex organic substances such as plant cell walls, proteins and polysaccharides.</w:t>
      </w:r>
      <w:r w:rsidRPr="003A3854" w:rsidDel="00222B5D">
        <w:rPr>
          <w:sz w:val="24"/>
          <w:szCs w:val="24"/>
          <w:lang w:val="en-US"/>
        </w:rPr>
        <w:t xml:space="preserve"> </w:t>
      </w:r>
      <w:r w:rsidR="00032A73" w:rsidRPr="003A3854">
        <w:rPr>
          <w:sz w:val="24"/>
          <w:szCs w:val="24"/>
          <w:lang w:val="en-US"/>
        </w:rPr>
        <w:t>[</w:t>
      </w:r>
      <w:del w:id="361" w:author="Fan, Qi" w:date="2024-09-06T00:58:00Z">
        <w:r w:rsidR="00032A73" w:rsidRPr="003A3854" w:rsidDel="00044F74">
          <w:rPr>
            <w:sz w:val="24"/>
            <w:szCs w:val="24"/>
            <w:lang w:val="en-US"/>
          </w:rPr>
          <w:delText>85</w:delText>
        </w:r>
      </w:del>
      <w:ins w:id="362" w:author="Fan, Qi" w:date="2024-09-06T00:58:00Z">
        <w:r w:rsidR="00044F74">
          <w:rPr>
            <w:sz w:val="24"/>
            <w:szCs w:val="24"/>
            <w:lang w:val="en-US"/>
          </w:rPr>
          <w:t>70</w:t>
        </w:r>
      </w:ins>
      <w:r w:rsidR="00032A73" w:rsidRPr="003A3854">
        <w:rPr>
          <w:sz w:val="24"/>
          <w:szCs w:val="24"/>
          <w:lang w:val="en-US"/>
        </w:rPr>
        <w:t>].</w:t>
      </w:r>
      <w:r w:rsidR="00B404E9" w:rsidRPr="003A3854">
        <w:rPr>
          <w:sz w:val="24"/>
          <w:szCs w:val="24"/>
          <w:lang w:val="en-US"/>
        </w:rPr>
        <w:t xml:space="preserve"> </w:t>
      </w:r>
    </w:p>
    <w:p w14:paraId="652E6F04" w14:textId="5F9C4605" w:rsidR="008F14ED" w:rsidRPr="003A3854" w:rsidRDefault="00222B5D" w:rsidP="002F40B8">
      <w:pPr>
        <w:spacing w:line="360" w:lineRule="auto"/>
        <w:jc w:val="both"/>
        <w:rPr>
          <w:sz w:val="24"/>
          <w:szCs w:val="24"/>
          <w:lang w:val="en-US"/>
        </w:rPr>
      </w:pPr>
      <w:r>
        <w:rPr>
          <w:sz w:val="24"/>
          <w:szCs w:val="24"/>
          <w:lang w:val="en-US"/>
        </w:rPr>
        <w:t xml:space="preserve">In addition, </w:t>
      </w:r>
      <w:r w:rsidRPr="003A3854">
        <w:rPr>
          <w:i/>
          <w:iCs/>
          <w:sz w:val="24"/>
          <w:szCs w:val="24"/>
          <w:lang w:val="en-US"/>
        </w:rPr>
        <w:t>A. niger</w:t>
      </w:r>
      <w:r w:rsidRPr="00222B5D">
        <w:rPr>
          <w:sz w:val="24"/>
          <w:szCs w:val="24"/>
          <w:lang w:val="en-US"/>
        </w:rPr>
        <w:t xml:space="preserve"> is</w:t>
      </w:r>
      <w:r>
        <w:rPr>
          <w:sz w:val="24"/>
          <w:szCs w:val="24"/>
          <w:lang w:val="en-US"/>
        </w:rPr>
        <w:t xml:space="preserve"> also</w:t>
      </w:r>
      <w:r w:rsidRPr="00222B5D">
        <w:rPr>
          <w:sz w:val="24"/>
          <w:szCs w:val="24"/>
          <w:lang w:val="en-US"/>
        </w:rPr>
        <w:t xml:space="preserve"> often used in industrial fermentation processes to produce important chemical products such as enzymes such as amylase, protease and pectinase. Metabolites of </w:t>
      </w:r>
      <w:r w:rsidRPr="003A3854">
        <w:rPr>
          <w:i/>
          <w:iCs/>
          <w:sz w:val="24"/>
          <w:szCs w:val="24"/>
          <w:lang w:val="en-US"/>
        </w:rPr>
        <w:t>A. niger</w:t>
      </w:r>
      <w:r w:rsidRPr="00222B5D">
        <w:rPr>
          <w:sz w:val="24"/>
          <w:szCs w:val="24"/>
          <w:lang w:val="en-US"/>
        </w:rPr>
        <w:t xml:space="preserve"> such as citric acid are also produced biotechnologically from sugar. Citric acid is produced in the mitochondrial matrix in </w:t>
      </w:r>
      <w:r w:rsidRPr="003A3854">
        <w:rPr>
          <w:i/>
          <w:iCs/>
          <w:sz w:val="24"/>
          <w:szCs w:val="24"/>
          <w:lang w:val="en-US"/>
        </w:rPr>
        <w:t>A. niger</w:t>
      </w:r>
      <w:r w:rsidRPr="00222B5D">
        <w:rPr>
          <w:sz w:val="24"/>
          <w:szCs w:val="24"/>
          <w:lang w:val="en-US"/>
        </w:rPr>
        <w:t xml:space="preserve"> during the citric acid cycle. [</w:t>
      </w:r>
      <w:del w:id="363" w:author="Fan, Qi" w:date="2024-09-06T00:58:00Z">
        <w:r w:rsidDel="00044F74">
          <w:rPr>
            <w:sz w:val="24"/>
            <w:szCs w:val="24"/>
            <w:lang w:val="en-US"/>
          </w:rPr>
          <w:delText>88</w:delText>
        </w:r>
      </w:del>
      <w:ins w:id="364" w:author="Fan, Qi" w:date="2024-09-06T00:58:00Z">
        <w:r w:rsidR="00044F74">
          <w:rPr>
            <w:sz w:val="24"/>
            <w:szCs w:val="24"/>
            <w:lang w:val="en-US"/>
          </w:rPr>
          <w:t>73</w:t>
        </w:r>
      </w:ins>
      <w:r w:rsidRPr="00222B5D">
        <w:rPr>
          <w:sz w:val="24"/>
          <w:szCs w:val="24"/>
          <w:lang w:val="en-US"/>
        </w:rPr>
        <w:t>]</w:t>
      </w:r>
      <w:r w:rsidR="00D11B51" w:rsidRPr="003A3854">
        <w:rPr>
          <w:sz w:val="24"/>
          <w:szCs w:val="24"/>
          <w:lang w:val="en-US"/>
        </w:rPr>
        <w:t xml:space="preserve">. The </w:t>
      </w:r>
      <w:r w:rsidR="00D11B51" w:rsidRPr="003A3854">
        <w:rPr>
          <w:i/>
          <w:iCs/>
          <w:sz w:val="24"/>
          <w:szCs w:val="24"/>
          <w:lang w:val="en-US"/>
        </w:rPr>
        <w:t>A. niger</w:t>
      </w:r>
      <w:r w:rsidR="00D11B51" w:rsidRPr="003A3854">
        <w:rPr>
          <w:sz w:val="24"/>
          <w:szCs w:val="24"/>
          <w:lang w:val="en-US"/>
        </w:rPr>
        <w:t xml:space="preserve"> mycelium </w:t>
      </w:r>
      <w:r w:rsidR="00C90F8E" w:rsidRPr="003A3854">
        <w:rPr>
          <w:sz w:val="24"/>
          <w:szCs w:val="24"/>
          <w:lang w:val="en-US"/>
        </w:rPr>
        <w:t xml:space="preserve">which </w:t>
      </w:r>
      <w:r w:rsidR="00D11B51" w:rsidRPr="003A3854">
        <w:rPr>
          <w:sz w:val="24"/>
          <w:szCs w:val="24"/>
          <w:lang w:val="en-US"/>
        </w:rPr>
        <w:t xml:space="preserve">we used were waste products from the citric acid production of a company, Jungbunzlauer. Jungbunzlauer citric acid is produced by submerged fermentation </w:t>
      </w:r>
      <w:r w:rsidR="00D11B51" w:rsidRPr="003A3854">
        <w:rPr>
          <w:sz w:val="24"/>
          <w:szCs w:val="24"/>
          <w:lang w:val="en-US"/>
        </w:rPr>
        <w:lastRenderedPageBreak/>
        <w:t xml:space="preserve">(SmF), in which the microorganism </w:t>
      </w:r>
      <w:r w:rsidR="00D11B51" w:rsidRPr="003A3854">
        <w:rPr>
          <w:i/>
          <w:iCs/>
          <w:sz w:val="24"/>
          <w:szCs w:val="24"/>
          <w:lang w:val="en-US"/>
        </w:rPr>
        <w:t>A. niger</w:t>
      </w:r>
      <w:r w:rsidR="00D11B51" w:rsidRPr="003A3854">
        <w:rPr>
          <w:sz w:val="24"/>
          <w:szCs w:val="24"/>
          <w:lang w:val="en-US"/>
        </w:rPr>
        <w:t xml:space="preserve"> converts sugar into citric acid. This process is called tricarboxylic acid cycle and takes place in the mitochondrial matrix [</w:t>
      </w:r>
      <w:del w:id="365" w:author="Fan, Qi" w:date="2024-09-06T00:58:00Z">
        <w:r w:rsidR="00D11B51" w:rsidRPr="003A3854" w:rsidDel="00044F74">
          <w:rPr>
            <w:sz w:val="24"/>
            <w:szCs w:val="24"/>
            <w:lang w:val="en-US"/>
          </w:rPr>
          <w:delText>88</w:delText>
        </w:r>
      </w:del>
      <w:ins w:id="366" w:author="Fan, Qi" w:date="2024-09-06T00:58:00Z">
        <w:r w:rsidR="00044F74">
          <w:rPr>
            <w:sz w:val="24"/>
            <w:szCs w:val="24"/>
            <w:lang w:val="en-US"/>
          </w:rPr>
          <w:t>73</w:t>
        </w:r>
      </w:ins>
      <w:r w:rsidR="00D11B51" w:rsidRPr="003A3854">
        <w:rPr>
          <w:sz w:val="24"/>
          <w:szCs w:val="24"/>
          <w:lang w:val="en-US"/>
        </w:rPr>
        <w:t>]</w:t>
      </w:r>
      <w:r w:rsidR="008F14ED" w:rsidRPr="003A3854">
        <w:rPr>
          <w:sz w:val="24"/>
          <w:szCs w:val="24"/>
          <w:lang w:val="en-US"/>
        </w:rPr>
        <w:t>.</w:t>
      </w:r>
      <w:r w:rsidR="00C90F8E" w:rsidRPr="003A3854">
        <w:rPr>
          <w:sz w:val="24"/>
          <w:szCs w:val="24"/>
          <w:lang w:val="en-US"/>
        </w:rPr>
        <w:t xml:space="preserve">  </w:t>
      </w:r>
    </w:p>
    <w:p w14:paraId="55C8D66D" w14:textId="6F66D353" w:rsidR="00F2232D" w:rsidRDefault="00F2232D" w:rsidP="003A3854">
      <w:pPr>
        <w:spacing w:line="360" w:lineRule="auto"/>
        <w:jc w:val="center"/>
        <w:rPr>
          <w:lang w:val="en-US"/>
        </w:rPr>
      </w:pPr>
      <w:r w:rsidRPr="00F2232D">
        <w:rPr>
          <w:noProof/>
          <w:lang w:val="en-US"/>
        </w:rPr>
        <w:drawing>
          <wp:inline distT="0" distB="0" distL="0" distR="0" wp14:anchorId="460F716C" wp14:editId="0D8AC227">
            <wp:extent cx="2617857" cy="3829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0112" cy="3861602"/>
                    </a:xfrm>
                    <a:prstGeom prst="rect">
                      <a:avLst/>
                    </a:prstGeom>
                    <a:noFill/>
                    <a:ln>
                      <a:noFill/>
                    </a:ln>
                  </pic:spPr>
                </pic:pic>
              </a:graphicData>
            </a:graphic>
          </wp:inline>
        </w:drawing>
      </w:r>
    </w:p>
    <w:p w14:paraId="070AE05D" w14:textId="00E4D35B" w:rsidR="008F14ED" w:rsidRPr="008F14ED" w:rsidRDefault="008F14ED" w:rsidP="002F40B8">
      <w:pPr>
        <w:pStyle w:val="Subtitle"/>
        <w:spacing w:line="360" w:lineRule="auto"/>
        <w:jc w:val="both"/>
        <w:rPr>
          <w:i/>
          <w:iCs/>
          <w:sz w:val="16"/>
          <w:szCs w:val="16"/>
          <w:lang w:val="en-US"/>
        </w:rPr>
      </w:pPr>
      <w:r w:rsidRPr="008F14ED">
        <w:rPr>
          <w:i/>
          <w:iCs/>
          <w:sz w:val="16"/>
          <w:szCs w:val="16"/>
          <w:lang w:val="en-US"/>
        </w:rPr>
        <w:t>Figure7. Depiction of the TCA Cycle. PFK = phosphofructokinase, PC = pyruvate</w:t>
      </w:r>
      <w:r>
        <w:rPr>
          <w:i/>
          <w:iCs/>
          <w:sz w:val="16"/>
          <w:szCs w:val="16"/>
          <w:lang w:val="en-US"/>
        </w:rPr>
        <w:t xml:space="preserve"> </w:t>
      </w:r>
      <w:r w:rsidRPr="008F14ED">
        <w:rPr>
          <w:i/>
          <w:iCs/>
          <w:sz w:val="16"/>
          <w:szCs w:val="16"/>
          <w:lang w:val="en-US"/>
        </w:rPr>
        <w:t>carboxylase, ACO = aconitase. [</w:t>
      </w:r>
      <w:del w:id="367" w:author="Fan, Qi" w:date="2024-09-06T00:58:00Z">
        <w:r w:rsidDel="00044F74">
          <w:rPr>
            <w:i/>
            <w:iCs/>
            <w:sz w:val="16"/>
            <w:szCs w:val="16"/>
            <w:lang w:val="en-US"/>
          </w:rPr>
          <w:delText>88</w:delText>
        </w:r>
      </w:del>
      <w:ins w:id="368" w:author="Fan, Qi" w:date="2024-09-06T00:58:00Z">
        <w:r w:rsidR="00044F74">
          <w:rPr>
            <w:i/>
            <w:iCs/>
            <w:sz w:val="16"/>
            <w:szCs w:val="16"/>
            <w:lang w:val="en-US"/>
          </w:rPr>
          <w:t>73</w:t>
        </w:r>
      </w:ins>
      <w:r w:rsidRPr="008F14ED">
        <w:rPr>
          <w:i/>
          <w:iCs/>
          <w:sz w:val="16"/>
          <w:szCs w:val="16"/>
          <w:lang w:val="en-US"/>
        </w:rPr>
        <w:t>].</w:t>
      </w:r>
    </w:p>
    <w:p w14:paraId="6E6294AD" w14:textId="42E773E4" w:rsidR="00F2232D" w:rsidRDefault="00F2232D" w:rsidP="002F40B8">
      <w:pPr>
        <w:spacing w:line="360" w:lineRule="auto"/>
        <w:jc w:val="both"/>
        <w:rPr>
          <w:sz w:val="24"/>
          <w:szCs w:val="24"/>
          <w:lang w:val="en-US"/>
        </w:rPr>
      </w:pPr>
      <w:r w:rsidRPr="003A3854">
        <w:rPr>
          <w:sz w:val="24"/>
          <w:szCs w:val="24"/>
          <w:lang w:val="en-US"/>
        </w:rPr>
        <w:t>After this process, the produced citrate flows out of the mitochondria into the cytoplasm through carriers [</w:t>
      </w:r>
      <w:del w:id="369" w:author="Fan, Qi" w:date="2024-09-06T00:58:00Z">
        <w:r w:rsidRPr="003A3854" w:rsidDel="00044F74">
          <w:rPr>
            <w:sz w:val="24"/>
            <w:szCs w:val="24"/>
            <w:lang w:val="en-US"/>
          </w:rPr>
          <w:delText>8</w:delText>
        </w:r>
        <w:r w:rsidR="00B404E9" w:rsidRPr="003A3854" w:rsidDel="00044F74">
          <w:rPr>
            <w:sz w:val="24"/>
            <w:szCs w:val="24"/>
            <w:lang w:val="en-US"/>
          </w:rPr>
          <w:delText>8</w:delText>
        </w:r>
      </w:del>
      <w:ins w:id="370" w:author="Fan, Qi" w:date="2024-09-06T00:58:00Z">
        <w:r w:rsidR="00044F74">
          <w:rPr>
            <w:sz w:val="24"/>
            <w:szCs w:val="24"/>
            <w:lang w:val="en-US"/>
          </w:rPr>
          <w:t>73</w:t>
        </w:r>
      </w:ins>
      <w:r w:rsidRPr="003A3854">
        <w:rPr>
          <w:sz w:val="24"/>
          <w:szCs w:val="24"/>
          <w:lang w:val="en-US"/>
        </w:rPr>
        <w:t>], and can be transported from the cytoplasm to the external medium through active transport systems [</w:t>
      </w:r>
      <w:del w:id="371" w:author="Fan, Qi" w:date="2024-09-06T00:58:00Z">
        <w:r w:rsidRPr="003A3854" w:rsidDel="00044F74">
          <w:rPr>
            <w:sz w:val="24"/>
            <w:szCs w:val="24"/>
            <w:lang w:val="en-US"/>
          </w:rPr>
          <w:delText>8</w:delText>
        </w:r>
        <w:r w:rsidR="00B404E9" w:rsidRPr="003A3854" w:rsidDel="00044F74">
          <w:rPr>
            <w:sz w:val="24"/>
            <w:szCs w:val="24"/>
            <w:lang w:val="en-US"/>
          </w:rPr>
          <w:delText>8</w:delText>
        </w:r>
      </w:del>
      <w:ins w:id="372" w:author="Fan, Qi" w:date="2024-09-06T00:58:00Z">
        <w:r w:rsidR="00044F74">
          <w:rPr>
            <w:sz w:val="24"/>
            <w:szCs w:val="24"/>
            <w:lang w:val="en-US"/>
          </w:rPr>
          <w:t>73,</w:t>
        </w:r>
      </w:ins>
      <w:del w:id="373" w:author="Fan, Qi" w:date="2024-09-06T00:58:00Z">
        <w:r w:rsidRPr="003A3854" w:rsidDel="00044F74">
          <w:rPr>
            <w:sz w:val="24"/>
            <w:szCs w:val="24"/>
            <w:lang w:val="en-US"/>
          </w:rPr>
          <w:delText>][8</w:delText>
        </w:r>
        <w:r w:rsidR="00B404E9" w:rsidRPr="003A3854" w:rsidDel="00044F74">
          <w:rPr>
            <w:sz w:val="24"/>
            <w:szCs w:val="24"/>
            <w:lang w:val="en-US"/>
          </w:rPr>
          <w:delText>9</w:delText>
        </w:r>
      </w:del>
      <w:ins w:id="374" w:author="Fan, Qi" w:date="2024-09-06T00:58:00Z">
        <w:r w:rsidR="00044F74">
          <w:rPr>
            <w:sz w:val="24"/>
            <w:szCs w:val="24"/>
            <w:lang w:val="en-US"/>
          </w:rPr>
          <w:t>74</w:t>
        </w:r>
      </w:ins>
      <w:r w:rsidRPr="003A3854">
        <w:rPr>
          <w:sz w:val="24"/>
          <w:szCs w:val="24"/>
          <w:lang w:val="en-US"/>
        </w:rPr>
        <w:t>].</w:t>
      </w:r>
      <w:r w:rsidR="00B404E9" w:rsidRPr="003A3854">
        <w:rPr>
          <w:sz w:val="24"/>
          <w:szCs w:val="24"/>
          <w:lang w:val="en-US"/>
        </w:rPr>
        <w:t xml:space="preserve"> Due to this characteristic, </w:t>
      </w:r>
      <w:r w:rsidR="00B404E9" w:rsidRPr="003A3854">
        <w:rPr>
          <w:i/>
          <w:iCs/>
          <w:sz w:val="24"/>
          <w:szCs w:val="24"/>
          <w:lang w:val="en-US"/>
        </w:rPr>
        <w:t>A</w:t>
      </w:r>
      <w:r w:rsidR="00222B5D" w:rsidRPr="003A3854">
        <w:rPr>
          <w:i/>
          <w:iCs/>
          <w:sz w:val="24"/>
          <w:szCs w:val="24"/>
          <w:lang w:val="en-US"/>
        </w:rPr>
        <w:t>.</w:t>
      </w:r>
      <w:r w:rsidR="00B404E9" w:rsidRPr="003A3854">
        <w:rPr>
          <w:i/>
          <w:iCs/>
          <w:sz w:val="24"/>
          <w:szCs w:val="24"/>
          <w:lang w:val="en-US"/>
        </w:rPr>
        <w:t xml:space="preserve"> niger</w:t>
      </w:r>
      <w:r w:rsidR="00B404E9" w:rsidRPr="003A3854">
        <w:rPr>
          <w:sz w:val="24"/>
          <w:szCs w:val="24"/>
          <w:lang w:val="en-US"/>
        </w:rPr>
        <w:t xml:space="preserve"> is often used in industry to produce citric acid and fructooligosaccharides (FOS) [</w:t>
      </w:r>
      <w:del w:id="375" w:author="Fan, Qi" w:date="2024-09-06T00:58:00Z">
        <w:r w:rsidR="00B404E9" w:rsidRPr="003A3854" w:rsidDel="00044F74">
          <w:rPr>
            <w:sz w:val="24"/>
            <w:szCs w:val="24"/>
            <w:lang w:val="en-US"/>
          </w:rPr>
          <w:delText>90</w:delText>
        </w:r>
      </w:del>
      <w:ins w:id="376" w:author="Fan, Qi" w:date="2024-09-06T00:58:00Z">
        <w:r w:rsidR="00044F74">
          <w:rPr>
            <w:sz w:val="24"/>
            <w:szCs w:val="24"/>
            <w:lang w:val="en-US"/>
          </w:rPr>
          <w:t>75</w:t>
        </w:r>
      </w:ins>
      <w:del w:id="377" w:author="Fan, Qi" w:date="2024-09-06T00:58:00Z">
        <w:r w:rsidR="00B404E9" w:rsidRPr="003A3854" w:rsidDel="00044F74">
          <w:rPr>
            <w:sz w:val="24"/>
            <w:szCs w:val="24"/>
            <w:lang w:val="en-US"/>
          </w:rPr>
          <w:delText>][91</w:delText>
        </w:r>
      </w:del>
      <w:ins w:id="378" w:author="Fan, Qi" w:date="2024-09-06T00:58:00Z">
        <w:r w:rsidR="00044F74">
          <w:rPr>
            <w:sz w:val="24"/>
            <w:szCs w:val="24"/>
            <w:lang w:val="en-US"/>
          </w:rPr>
          <w:t>,76</w:t>
        </w:r>
      </w:ins>
      <w:r w:rsidR="00B404E9" w:rsidRPr="003A3854">
        <w:rPr>
          <w:sz w:val="24"/>
          <w:szCs w:val="24"/>
          <w:lang w:val="en-US"/>
        </w:rPr>
        <w:t>].</w:t>
      </w:r>
      <w:r w:rsidR="00C90F8E" w:rsidRPr="003A3854">
        <w:rPr>
          <w:sz w:val="24"/>
          <w:szCs w:val="24"/>
          <w:lang w:val="en-US"/>
        </w:rPr>
        <w:t xml:space="preserve"> The final </w:t>
      </w:r>
      <w:r w:rsidR="00C90F8E" w:rsidRPr="003A3854">
        <w:rPr>
          <w:i/>
          <w:iCs/>
          <w:sz w:val="24"/>
          <w:szCs w:val="24"/>
          <w:lang w:val="en-US"/>
        </w:rPr>
        <w:t>A. niger</w:t>
      </w:r>
      <w:r w:rsidR="00C90F8E" w:rsidRPr="003A3854">
        <w:rPr>
          <w:sz w:val="24"/>
          <w:szCs w:val="24"/>
          <w:lang w:val="en-US"/>
        </w:rPr>
        <w:t xml:space="preserve"> mycelium as our raw materials has pellet structure. It is formed by the aggregation of hyphae due to a specific process in the industrial production of citric acid.</w:t>
      </w:r>
      <w:r w:rsidR="00222B5D">
        <w:rPr>
          <w:sz w:val="24"/>
          <w:szCs w:val="24"/>
          <w:lang w:val="en-US"/>
        </w:rPr>
        <w:t xml:space="preserve"> </w:t>
      </w:r>
    </w:p>
    <w:p w14:paraId="7E557E16" w14:textId="62A8EB44" w:rsidR="00C94A68" w:rsidRPr="00386C79" w:rsidRDefault="007116BC" w:rsidP="00222B5D">
      <w:pPr>
        <w:pStyle w:val="Heading2"/>
        <w:spacing w:line="480" w:lineRule="auto"/>
        <w:contextualSpacing/>
        <w:jc w:val="both"/>
        <w:rPr>
          <w:b/>
          <w:bCs/>
          <w:color w:val="auto"/>
          <w:sz w:val="32"/>
          <w:szCs w:val="32"/>
          <w:lang w:val="en-US"/>
        </w:rPr>
      </w:pPr>
      <w:bookmarkStart w:id="379" w:name="_Toc176464910"/>
      <w:r>
        <w:rPr>
          <w:b/>
          <w:bCs/>
          <w:color w:val="auto"/>
          <w:sz w:val="32"/>
          <w:szCs w:val="32"/>
          <w:lang w:val="en-US"/>
        </w:rPr>
        <w:t xml:space="preserve">2.7 </w:t>
      </w:r>
      <w:r w:rsidR="00244820" w:rsidRPr="00386C79">
        <w:rPr>
          <w:b/>
          <w:bCs/>
          <w:color w:val="auto"/>
          <w:sz w:val="32"/>
          <w:szCs w:val="32"/>
          <w:lang w:val="en-US"/>
        </w:rPr>
        <w:t>Cellulose nanocrystals</w:t>
      </w:r>
      <w:bookmarkEnd w:id="379"/>
    </w:p>
    <w:p w14:paraId="2EE7009A" w14:textId="5A2D9FAB" w:rsidR="004D4EA6" w:rsidRPr="003A3854" w:rsidRDefault="00222B5D" w:rsidP="002F40B8">
      <w:pPr>
        <w:spacing w:line="360" w:lineRule="auto"/>
        <w:contextualSpacing/>
        <w:jc w:val="both"/>
        <w:rPr>
          <w:sz w:val="24"/>
          <w:szCs w:val="24"/>
          <w:lang w:val="en-US"/>
        </w:rPr>
      </w:pPr>
      <w:r w:rsidRPr="00222B5D">
        <w:rPr>
          <w:sz w:val="24"/>
          <w:szCs w:val="24"/>
          <w:lang w:val="en-US"/>
        </w:rPr>
        <w:t>Paper, a vital component of daily life, consists mainly of cellulose.</w:t>
      </w:r>
      <w:r>
        <w:rPr>
          <w:sz w:val="24"/>
          <w:szCs w:val="24"/>
          <w:lang w:val="en-US"/>
        </w:rPr>
        <w:t xml:space="preserve"> </w:t>
      </w:r>
      <w:r w:rsidR="00AD5718" w:rsidRPr="003A3854">
        <w:rPr>
          <w:sz w:val="24"/>
          <w:szCs w:val="24"/>
          <w:lang w:val="en-US"/>
        </w:rPr>
        <w:t xml:space="preserve">Cellulose is an unbranched polysaccharide. It is a linearly arranged macromolecule that usually consists of hundreds to tens of thousands of (β-1,4-glycosidically linked) β-D-glucose. The repeating unit of this polysaccharide is called cellobiose </w:t>
      </w:r>
      <w:del w:id="380" w:author="Fan, Qi" w:date="2024-09-06T00:59:00Z">
        <w:r w:rsidR="00AD5718" w:rsidRPr="003A3854" w:rsidDel="00044F74">
          <w:rPr>
            <w:sz w:val="24"/>
            <w:szCs w:val="24"/>
            <w:lang w:val="en-US"/>
          </w:rPr>
          <w:delText>( Figure</w:delText>
        </w:r>
      </w:del>
      <w:ins w:id="381" w:author="Fan, Qi" w:date="2024-09-06T00:59:00Z">
        <w:r w:rsidR="00044F74" w:rsidRPr="003A3854">
          <w:rPr>
            <w:sz w:val="24"/>
            <w:szCs w:val="24"/>
            <w:lang w:val="en-US"/>
          </w:rPr>
          <w:t>(Figure</w:t>
        </w:r>
      </w:ins>
      <w:r w:rsidR="00AD5718" w:rsidRPr="003A3854">
        <w:rPr>
          <w:sz w:val="24"/>
          <w:szCs w:val="24"/>
          <w:lang w:val="en-US"/>
        </w:rPr>
        <w:t xml:space="preserve"> </w:t>
      </w:r>
      <w:r>
        <w:rPr>
          <w:sz w:val="24"/>
          <w:szCs w:val="24"/>
          <w:lang w:val="en-US"/>
        </w:rPr>
        <w:t>8</w:t>
      </w:r>
      <w:del w:id="382" w:author="Fan, Qi" w:date="2024-09-06T00:59:00Z">
        <w:r w:rsidDel="00044F74">
          <w:rPr>
            <w:sz w:val="24"/>
            <w:szCs w:val="24"/>
            <w:lang w:val="en-US"/>
          </w:rPr>
          <w:delText xml:space="preserve"> </w:delText>
        </w:r>
      </w:del>
      <w:r w:rsidR="00AD5718" w:rsidRPr="003A3854">
        <w:rPr>
          <w:sz w:val="24"/>
          <w:szCs w:val="24"/>
          <w:lang w:val="en-US"/>
        </w:rPr>
        <w:t>). Cellulose is found in the cell walls of plants and is their main component. Plant fibers are natural cellulose stores [</w:t>
      </w:r>
      <w:del w:id="383" w:author="Fan, Qi" w:date="2024-09-06T00:59:00Z">
        <w:r w:rsidR="00AD5718" w:rsidRPr="003A3854" w:rsidDel="00044F74">
          <w:rPr>
            <w:sz w:val="24"/>
            <w:szCs w:val="24"/>
            <w:lang w:val="en-US"/>
          </w:rPr>
          <w:delText>92</w:delText>
        </w:r>
      </w:del>
      <w:ins w:id="384" w:author="Fan, Qi" w:date="2024-09-06T00:59:00Z">
        <w:r w:rsidR="00044F74">
          <w:rPr>
            <w:sz w:val="24"/>
            <w:szCs w:val="24"/>
            <w:lang w:val="en-US"/>
          </w:rPr>
          <w:t>77</w:t>
        </w:r>
      </w:ins>
      <w:r w:rsidR="00AD5718" w:rsidRPr="003A3854">
        <w:rPr>
          <w:sz w:val="24"/>
          <w:szCs w:val="24"/>
          <w:lang w:val="en-US"/>
        </w:rPr>
        <w:t xml:space="preserve">]. </w:t>
      </w:r>
      <w:r w:rsidRPr="00222B5D">
        <w:rPr>
          <w:sz w:val="24"/>
          <w:szCs w:val="24"/>
          <w:lang w:val="en-US"/>
        </w:rPr>
        <w:t xml:space="preserve">These fibers consist of a single cell. The cell walls of which contain cellulose fibers or microfibrils with a length of 1 to </w:t>
      </w:r>
      <w:r w:rsidRPr="00222B5D">
        <w:rPr>
          <w:sz w:val="24"/>
          <w:szCs w:val="24"/>
          <w:lang w:val="en-US"/>
        </w:rPr>
        <w:lastRenderedPageBreak/>
        <w:t>50 mm and a diameter of 10 to 50 μm</w:t>
      </w:r>
      <w:r w:rsidRPr="00222B5D" w:rsidDel="00222B5D">
        <w:rPr>
          <w:sz w:val="24"/>
          <w:szCs w:val="24"/>
          <w:lang w:val="en-US"/>
        </w:rPr>
        <w:t xml:space="preserve"> </w:t>
      </w:r>
      <w:r w:rsidR="00AD5718" w:rsidRPr="003A3854">
        <w:rPr>
          <w:sz w:val="24"/>
          <w:szCs w:val="24"/>
          <w:lang w:val="en-US"/>
        </w:rPr>
        <w:t xml:space="preserve"> [</w:t>
      </w:r>
      <w:del w:id="385" w:author="Fan, Qi" w:date="2024-09-06T00:59:00Z">
        <w:r w:rsidR="00AD5718" w:rsidRPr="003A3854" w:rsidDel="00044F74">
          <w:rPr>
            <w:sz w:val="24"/>
            <w:szCs w:val="24"/>
            <w:lang w:val="en-US"/>
          </w:rPr>
          <w:delText>92][93</w:delText>
        </w:r>
      </w:del>
      <w:ins w:id="386" w:author="Fan, Qi" w:date="2024-09-06T00:59:00Z">
        <w:r w:rsidR="00044F74">
          <w:rPr>
            <w:sz w:val="24"/>
            <w:szCs w:val="24"/>
            <w:lang w:val="en-US"/>
          </w:rPr>
          <w:t>77,78</w:t>
        </w:r>
      </w:ins>
      <w:r w:rsidR="00AD5718" w:rsidRPr="003A3854">
        <w:rPr>
          <w:sz w:val="24"/>
          <w:szCs w:val="24"/>
          <w:lang w:val="en-US"/>
        </w:rPr>
        <w:t xml:space="preserve">]. </w:t>
      </w:r>
      <w:r w:rsidRPr="00222B5D">
        <w:rPr>
          <w:sz w:val="24"/>
          <w:szCs w:val="24"/>
          <w:lang w:val="en-US"/>
        </w:rPr>
        <w:t>Cellulose fiber are the basic reinforcing units of the hierarchical structures found in various plants. Due to its high mechanical strength, high strength-to-weight ratio and high toughness, they are used as structural building materials</w:t>
      </w:r>
      <w:r>
        <w:rPr>
          <w:sz w:val="24"/>
          <w:szCs w:val="24"/>
          <w:lang w:val="en-US"/>
        </w:rPr>
        <w:t>.</w:t>
      </w:r>
    </w:p>
    <w:p w14:paraId="1EFC3B27" w14:textId="1989E90D" w:rsidR="00222B5D" w:rsidRDefault="00E07590" w:rsidP="002F40B8">
      <w:pPr>
        <w:spacing w:line="360" w:lineRule="auto"/>
        <w:contextualSpacing/>
        <w:jc w:val="both"/>
        <w:rPr>
          <w:lang w:val="en-US"/>
        </w:rPr>
      </w:pPr>
      <w:r>
        <w:rPr>
          <w:noProof/>
        </w:rPr>
        <mc:AlternateContent>
          <mc:Choice Requires="wps">
            <w:drawing>
              <wp:anchor distT="45720" distB="45720" distL="114300" distR="114300" simplePos="0" relativeHeight="251670528" behindDoc="0" locked="0" layoutInCell="1" allowOverlap="1" wp14:anchorId="37108ECD" wp14:editId="56992CC1">
                <wp:simplePos x="0" y="0"/>
                <wp:positionH relativeFrom="margin">
                  <wp:posOffset>-635</wp:posOffset>
                </wp:positionH>
                <wp:positionV relativeFrom="paragraph">
                  <wp:posOffset>94615</wp:posOffset>
                </wp:positionV>
                <wp:extent cx="297180" cy="335280"/>
                <wp:effectExtent l="0" t="0" r="7620" b="762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35280"/>
                        </a:xfrm>
                        <a:prstGeom prst="rect">
                          <a:avLst/>
                        </a:prstGeom>
                        <a:solidFill>
                          <a:srgbClr val="FFFFFF"/>
                        </a:solidFill>
                        <a:ln w="9525">
                          <a:noFill/>
                          <a:miter lim="800000"/>
                          <a:headEnd/>
                          <a:tailEnd/>
                        </a:ln>
                      </wps:spPr>
                      <wps:txbx>
                        <w:txbxContent>
                          <w:p w14:paraId="6E0DF381" w14:textId="77777777" w:rsidR="00E07590" w:rsidRPr="00633CD8" w:rsidRDefault="00E07590" w:rsidP="00E07590">
                            <w:pPr>
                              <w:rPr>
                                <w:sz w:val="36"/>
                                <w:szCs w:val="36"/>
                                <w:lang w:val="en-US"/>
                              </w:rPr>
                            </w:pPr>
                            <w:r w:rsidRPr="00633CD8">
                              <w:rPr>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08ECD" id="_x0000_s1033" type="#_x0000_t202" style="position:absolute;left:0;text-align:left;margin-left:-.05pt;margin-top:7.45pt;width:23.4pt;height:26.4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" stroked="f">
                <v:textbox>
                  <w:txbxContent>
                    <w:p w14:paraId="6E0DF381" w14:textId="77777777" w:rsidR="00E07590" w:rsidRPr="00633CD8" w:rsidRDefault="00E07590" w:rsidP="00E07590">
                      <w:pPr>
                        <w:rPr>
                          <w:sz w:val="36"/>
                          <w:szCs w:val="36"/>
                          <w:lang w:val="en-US"/>
                        </w:rPr>
                      </w:pPr>
                      <w:r w:rsidRPr="00633CD8">
                        <w:rPr>
                          <w:sz w:val="36"/>
                          <w:szCs w:val="36"/>
                        </w:rPr>
                        <w:t>a</w:t>
                      </w:r>
                    </w:p>
                  </w:txbxContent>
                </v:textbox>
                <w10:wrap anchorx="margin"/>
              </v:shape>
            </w:pict>
          </mc:Fallback>
        </mc:AlternateContent>
      </w:r>
    </w:p>
    <w:p w14:paraId="45F47CE3" w14:textId="7F5B2F12" w:rsidR="00222B5D" w:rsidRPr="003A3854" w:rsidRDefault="00222B5D" w:rsidP="003A3854">
      <w:pPr>
        <w:jc w:val="both"/>
        <w:rPr>
          <w:u w:val="single"/>
        </w:rPr>
      </w:pPr>
      <w:r>
        <w:rPr>
          <w:noProof/>
        </w:rPr>
        <mc:AlternateContent>
          <mc:Choice Requires="wps">
            <w:drawing>
              <wp:anchor distT="45720" distB="45720" distL="114300" distR="114300" simplePos="0" relativeHeight="251672576" behindDoc="0" locked="0" layoutInCell="1" allowOverlap="1" wp14:anchorId="1F4FF1BF" wp14:editId="4AECF40B">
                <wp:simplePos x="0" y="0"/>
                <wp:positionH relativeFrom="margin">
                  <wp:align>left</wp:align>
                </wp:positionH>
                <wp:positionV relativeFrom="paragraph">
                  <wp:posOffset>2090420</wp:posOffset>
                </wp:positionV>
                <wp:extent cx="297180" cy="390525"/>
                <wp:effectExtent l="0" t="0" r="7620" b="95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90525"/>
                        </a:xfrm>
                        <a:prstGeom prst="rect">
                          <a:avLst/>
                        </a:prstGeom>
                        <a:solidFill>
                          <a:srgbClr val="FFFFFF"/>
                        </a:solidFill>
                        <a:ln w="9525">
                          <a:noFill/>
                          <a:miter lim="800000"/>
                          <a:headEnd/>
                          <a:tailEnd/>
                        </a:ln>
                      </wps:spPr>
                      <wps:txbx>
                        <w:txbxContent>
                          <w:p w14:paraId="37ECAC17" w14:textId="77777777" w:rsidR="00E07590" w:rsidRPr="00633CD8" w:rsidRDefault="00E07590" w:rsidP="00E07590">
                            <w:pPr>
                              <w:rPr>
                                <w:sz w:val="36"/>
                                <w:szCs w:val="36"/>
                                <w:lang w:val="en-US"/>
                              </w:rPr>
                            </w:pPr>
                            <w:r>
                              <w:rPr>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FF1BF" id="_x0000_s1034" type="#_x0000_t202" style="position:absolute;left:0;text-align:left;margin-left:0;margin-top:164.6pt;width:23.4pt;height:30.7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" stroked="f">
                <v:textbox>
                  <w:txbxContent>
                    <w:p w14:paraId="37ECAC17" w14:textId="77777777" w:rsidR="00E07590" w:rsidRPr="00633CD8" w:rsidRDefault="00E07590" w:rsidP="00E07590">
                      <w:pPr>
                        <w:rPr>
                          <w:sz w:val="36"/>
                          <w:szCs w:val="36"/>
                          <w:lang w:val="en-US"/>
                        </w:rPr>
                      </w:pPr>
                      <w:r>
                        <w:rPr>
                          <w:sz w:val="36"/>
                          <w:szCs w:val="36"/>
                        </w:rPr>
                        <w:t>b</w:t>
                      </w:r>
                    </w:p>
                  </w:txbxContent>
                </v:textbox>
                <w10:wrap anchorx="margin"/>
              </v:shape>
            </w:pict>
          </mc:Fallback>
        </mc:AlternateContent>
      </w:r>
      <w:r w:rsidRPr="00691FC7">
        <w:rPr>
          <w:noProof/>
          <w:u w:val="single"/>
        </w:rPr>
        <mc:AlternateContent>
          <mc:Choice Requires="wps">
            <w:drawing>
              <wp:anchor distT="45720" distB="45720" distL="114300" distR="114300" simplePos="0" relativeHeight="251695104" behindDoc="0" locked="0" layoutInCell="1" allowOverlap="1" wp14:anchorId="693488CC" wp14:editId="1F70F9A4">
                <wp:simplePos x="0" y="0"/>
                <wp:positionH relativeFrom="column">
                  <wp:posOffset>1138555</wp:posOffset>
                </wp:positionH>
                <wp:positionV relativeFrom="paragraph">
                  <wp:posOffset>2186305</wp:posOffset>
                </wp:positionV>
                <wp:extent cx="1689100" cy="1404620"/>
                <wp:effectExtent l="0" t="0" r="6350" b="889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1404620"/>
                        </a:xfrm>
                        <a:prstGeom prst="rect">
                          <a:avLst/>
                        </a:prstGeom>
                        <a:solidFill>
                          <a:srgbClr val="FFFFFF"/>
                        </a:solidFill>
                        <a:ln w="9525">
                          <a:noFill/>
                          <a:miter lim="800000"/>
                          <a:headEnd/>
                          <a:tailEnd/>
                        </a:ln>
                      </wps:spPr>
                      <wps:txbx>
                        <w:txbxContent>
                          <w:p w14:paraId="4F67DC24" w14:textId="01872B62" w:rsidR="00222B5D" w:rsidRPr="00AF54DA" w:rsidRDefault="00222B5D" w:rsidP="00222B5D">
                            <w:pPr>
                              <w:rPr>
                                <w:sz w:val="18"/>
                                <w:szCs w:val="18"/>
                                <w:lang w:val="en-US"/>
                              </w:rPr>
                            </w:pPr>
                            <w:r w:rsidRPr="00AF54DA">
                              <w:rPr>
                                <w:sz w:val="18"/>
                                <w:szCs w:val="18"/>
                              </w:rPr>
                              <w:t>β-1,4-</w:t>
                            </w:r>
                            <w:r w:rsidRPr="00222B5D">
                              <w:rPr>
                                <w:sz w:val="18"/>
                                <w:szCs w:val="18"/>
                              </w:rPr>
                              <w:t>glycosidic bond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3488CC" id="_x0000_s1035" type="#_x0000_t202" style="position:absolute;left:0;text-align:left;margin-left:89.65pt;margin-top:172.15pt;width:133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" stroked="f">
                <v:textbox style="mso-fit-shape-to-text:t">
                  <w:txbxContent>
                    <w:p w14:paraId="4F67DC24" w14:textId="01872B62" w:rsidR="00222B5D" w:rsidRPr="00AF54DA" w:rsidRDefault="00222B5D" w:rsidP="00222B5D">
                      <w:pPr>
                        <w:rPr>
                          <w:sz w:val="18"/>
                          <w:szCs w:val="18"/>
                          <w:lang w:val="en-US"/>
                        </w:rPr>
                      </w:pPr>
                      <w:r w:rsidRPr="00AF54DA">
                        <w:rPr>
                          <w:sz w:val="18"/>
                          <w:szCs w:val="18"/>
                        </w:rPr>
                        <w:t>β-1,4-</w:t>
                      </w:r>
                      <w:r w:rsidRPr="00222B5D">
                        <w:rPr>
                          <w:sz w:val="18"/>
                          <w:szCs w:val="18"/>
                        </w:rPr>
                        <w:t>glycosidic bond</w:t>
                      </w:r>
                    </w:p>
                  </w:txbxContent>
                </v:textbox>
              </v:shape>
            </w:pict>
          </mc:Fallback>
        </mc:AlternateContent>
      </w:r>
      <w:r>
        <w:rPr>
          <w:noProof/>
          <w:u w:val="single"/>
        </w:rPr>
        <mc:AlternateContent>
          <mc:Choice Requires="wps">
            <w:drawing>
              <wp:anchor distT="0" distB="0" distL="114300" distR="114300" simplePos="0" relativeHeight="251696128" behindDoc="0" locked="0" layoutInCell="1" allowOverlap="1" wp14:anchorId="4C25C1E6" wp14:editId="5F8C6CAB">
                <wp:simplePos x="0" y="0"/>
                <wp:positionH relativeFrom="column">
                  <wp:posOffset>1691005</wp:posOffset>
                </wp:positionH>
                <wp:positionV relativeFrom="paragraph">
                  <wp:posOffset>2376804</wp:posOffset>
                </wp:positionV>
                <wp:extent cx="139700" cy="234315"/>
                <wp:effectExtent l="38100" t="0" r="31750" b="51435"/>
                <wp:wrapNone/>
                <wp:docPr id="77" name="Straight Arrow Connector 77"/>
                <wp:cNvGraphicFramePr/>
                <a:graphic xmlns:a="http://schemas.openxmlformats.org/drawingml/2006/main">
                  <a:graphicData uri="http://schemas.microsoft.com/office/word/2010/wordprocessingShape">
                    <wps:wsp>
                      <wps:cNvCnPr/>
                      <wps:spPr>
                        <a:xfrm flipH="1">
                          <a:off x="0" y="0"/>
                          <a:ext cx="139700" cy="2343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9997A6" id="_x0000_t32" coordsize="21600,21600" o:spt="32" o:oned="t" path="m,l21600,21600e" filled="f">
                <v:path arrowok="t" fillok="f" o:connecttype="none"/>
                <o:lock v:ext="edit" shapetype="t"/>
              </v:shapetype>
              <v:shape id="Straight Arrow Connector 77" o:spid="_x0000_s1026" type="#_x0000_t32" style="position:absolute;margin-left:133.15pt;margin-top:187.15pt;width:11pt;height:18.4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" strokecolor="#ed7d31 [3205]" strokeweight=".5pt">
                <v:stroke endarrow="block" joinstyle="miter"/>
              </v:shape>
            </w:pict>
          </mc:Fallback>
        </mc:AlternateContent>
      </w:r>
      <w:r w:rsidRPr="00AF54DA">
        <w:rPr>
          <w:noProof/>
          <w:u w:val="single"/>
        </w:rPr>
        <mc:AlternateContent>
          <mc:Choice Requires="wpg">
            <w:drawing>
              <wp:inline distT="0" distB="0" distL="0" distR="0" wp14:anchorId="2931CD57" wp14:editId="3613B5A0">
                <wp:extent cx="6350040" cy="3609360"/>
                <wp:effectExtent l="0" t="0" r="0" b="10160"/>
                <wp:docPr id="78" name="Group 2"/>
                <wp:cNvGraphicFramePr/>
                <a:graphic xmlns:a="http://schemas.openxmlformats.org/drawingml/2006/main">
                  <a:graphicData uri="http://schemas.microsoft.com/office/word/2010/wordprocessingGroup">
                    <wpg:wgp>
                      <wpg:cNvGrpSpPr/>
                      <wpg:grpSpPr>
                        <a:xfrm>
                          <a:off x="0" y="0"/>
                          <a:ext cx="6350040" cy="3609360"/>
                          <a:chOff x="0" y="0"/>
                          <a:chExt cx="6350040" cy="3609360"/>
                        </a:xfrm>
                      </wpg:grpSpPr>
                      <pic:pic xmlns:pic="http://schemas.openxmlformats.org/drawingml/2006/picture">
                        <pic:nvPicPr>
                          <pic:cNvPr id="79" name="Main graphic"/>
                          <pic:cNvPicPr/>
                        </pic:nvPicPr>
                        <pic:blipFill>
                          <a:blip r:embed="rId26"/>
                          <a:stretch/>
                        </pic:blipFill>
                        <pic:spPr>
                          <a:xfrm>
                            <a:off x="0" y="0"/>
                            <a:ext cx="6350040" cy="3609360"/>
                          </a:xfrm>
                          <a:prstGeom prst="rect">
                            <a:avLst/>
                          </a:prstGeom>
                          <a:ln>
                            <a:noFill/>
                          </a:ln>
                        </pic:spPr>
                      </pic:pic>
                      <wps:wsp>
                        <wps:cNvPr id="80" name="Rectangle 80"/>
                        <wps:cNvSpPr/>
                        <wps:spPr>
                          <a:xfrm>
                            <a:off x="2258100" y="2284500"/>
                            <a:ext cx="4046220" cy="1318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F30E38A" id="Group 2" o:spid="_x0000_s1026" style="width:500pt;height:284.2pt;mso-position-horizontal-relative:char;mso-position-vertical-relative:line" coordsize="63500,36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Main graphic" o:spid="_x0000_s1027" type="#_x0000_t75" style="position:absolute;width:63500;height:3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">
                  <v:imagedata r:id="rId30" o:title=""/>
                </v:shape>
                <v:rect id="Rectangle 80" o:spid="_x0000_s1028" style="position:absolute;left:22581;top:22845;width:40462;height:13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" fillcolor="white [3212]" strokecolor="white [3212]" strokeweight="1pt"/>
                <w10:anchorlock/>
              </v:group>
            </w:pict>
          </mc:Fallback>
        </mc:AlternateContent>
      </w:r>
    </w:p>
    <w:p w14:paraId="13454D9D" w14:textId="346C3695" w:rsidR="003C2610" w:rsidRPr="00AD5718" w:rsidRDefault="005364AD" w:rsidP="002F40B8">
      <w:pPr>
        <w:pStyle w:val="Subtitle"/>
        <w:spacing w:line="360" w:lineRule="auto"/>
        <w:jc w:val="both"/>
        <w:rPr>
          <w:i/>
          <w:iCs/>
          <w:sz w:val="18"/>
          <w:szCs w:val="18"/>
          <w:lang w:val="en-US"/>
        </w:rPr>
      </w:pPr>
      <w:r w:rsidRPr="00AD5718">
        <w:rPr>
          <w:i/>
          <w:iCs/>
          <w:sz w:val="18"/>
          <w:szCs w:val="18"/>
          <w:lang w:val="en-US"/>
        </w:rPr>
        <w:t>Figure 8</w:t>
      </w:r>
      <w:r w:rsidR="00E07590" w:rsidRPr="00AD5718">
        <w:rPr>
          <w:i/>
          <w:iCs/>
          <w:sz w:val="18"/>
          <w:szCs w:val="18"/>
          <w:lang w:val="en-US"/>
        </w:rPr>
        <w:t>:</w:t>
      </w:r>
      <w:r w:rsidR="00222B5D">
        <w:rPr>
          <w:i/>
          <w:iCs/>
          <w:sz w:val="18"/>
          <w:szCs w:val="18"/>
          <w:lang w:val="en-US"/>
        </w:rPr>
        <w:t xml:space="preserve"> </w:t>
      </w:r>
      <w:r w:rsidR="00222B5D" w:rsidRPr="00222B5D">
        <w:rPr>
          <w:i/>
          <w:iCs/>
          <w:sz w:val="18"/>
          <w:szCs w:val="18"/>
          <w:lang w:val="en-US"/>
        </w:rPr>
        <w:t>The illustration of cellulose from plant cells</w:t>
      </w:r>
      <w:r w:rsidR="00222B5D">
        <w:rPr>
          <w:i/>
          <w:iCs/>
          <w:sz w:val="18"/>
          <w:szCs w:val="18"/>
          <w:lang w:val="en-US"/>
        </w:rPr>
        <w:t xml:space="preserve"> </w:t>
      </w:r>
      <w:r w:rsidR="00E07590" w:rsidRPr="00AD5718">
        <w:rPr>
          <w:i/>
          <w:iCs/>
          <w:sz w:val="18"/>
          <w:szCs w:val="18"/>
          <w:lang w:val="en-US"/>
        </w:rPr>
        <w:t>[</w:t>
      </w:r>
      <w:del w:id="387" w:author="Fan, Qi" w:date="2024-09-06T00:59:00Z">
        <w:r w:rsidR="00E07590" w:rsidRPr="00AD5718" w:rsidDel="00044F74">
          <w:rPr>
            <w:i/>
            <w:iCs/>
            <w:sz w:val="18"/>
            <w:szCs w:val="18"/>
            <w:lang w:val="en-US"/>
          </w:rPr>
          <w:delText>94</w:delText>
        </w:r>
      </w:del>
      <w:ins w:id="388" w:author="Fan, Qi" w:date="2024-09-06T00:59:00Z">
        <w:r w:rsidR="00044F74">
          <w:rPr>
            <w:i/>
            <w:iCs/>
            <w:sz w:val="18"/>
            <w:szCs w:val="18"/>
            <w:lang w:val="en-US"/>
          </w:rPr>
          <w:t>79</w:t>
        </w:r>
      </w:ins>
      <w:r w:rsidR="00E07590" w:rsidRPr="00AD5718">
        <w:rPr>
          <w:i/>
          <w:iCs/>
          <w:sz w:val="18"/>
          <w:szCs w:val="18"/>
          <w:lang w:val="en-US"/>
        </w:rPr>
        <w:t xml:space="preserve">]. </w:t>
      </w:r>
      <w:r w:rsidR="00222B5D" w:rsidRPr="00222B5D">
        <w:rPr>
          <w:i/>
          <w:iCs/>
          <w:sz w:val="18"/>
          <w:szCs w:val="18"/>
          <w:lang w:val="en-US"/>
        </w:rPr>
        <w:t>a) Structural components of wood at different enlargements. b) structure of cellulos</w:t>
      </w:r>
      <w:r w:rsidR="00222B5D">
        <w:rPr>
          <w:i/>
          <w:iCs/>
          <w:sz w:val="18"/>
          <w:szCs w:val="18"/>
          <w:lang w:val="en-US"/>
        </w:rPr>
        <w:t>e</w:t>
      </w:r>
      <w:r w:rsidR="003C2610" w:rsidRPr="00AD5718">
        <w:rPr>
          <w:i/>
          <w:iCs/>
          <w:sz w:val="18"/>
          <w:szCs w:val="18"/>
          <w:lang w:val="en-US"/>
        </w:rPr>
        <w:t>.</w:t>
      </w:r>
    </w:p>
    <w:p w14:paraId="2A193965" w14:textId="174D978D" w:rsidR="00222B5D" w:rsidRDefault="00222B5D" w:rsidP="003A3854">
      <w:pPr>
        <w:spacing w:line="360" w:lineRule="auto"/>
        <w:contextualSpacing/>
        <w:jc w:val="center"/>
        <w:rPr>
          <w:sz w:val="24"/>
          <w:szCs w:val="24"/>
          <w:lang w:val="en-US"/>
        </w:rPr>
      </w:pPr>
      <w:r w:rsidRPr="00633CD8">
        <w:rPr>
          <w:noProof/>
        </w:rPr>
        <w:drawing>
          <wp:inline distT="0" distB="0" distL="0" distR="0" wp14:anchorId="54387D5A" wp14:editId="4B7970DD">
            <wp:extent cx="1790700" cy="2002155"/>
            <wp:effectExtent l="76200" t="76200" r="133350" b="131445"/>
            <wp:docPr id="81" name="Picture 5">
              <a:extLst xmlns:a="http://schemas.openxmlformats.org/drawingml/2006/main">
                <a:ext uri="{FF2B5EF4-FFF2-40B4-BE49-F238E27FC236}">
                  <a16:creationId xmlns:a16="http://schemas.microsoft.com/office/drawing/2014/main" id="{71EB9F43-AB9F-4338-9D18-66F1B943F1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1EB9F43-AB9F-4338-9D18-66F1B943F12F}"/>
                        </a:ext>
                      </a:extLst>
                    </pic:cNvPr>
                    <pic:cNvPicPr>
                      <a:picLocks noChangeAspect="1"/>
                    </pic:cNvPicPr>
                  </pic:nvPicPr>
                  <pic:blipFill>
                    <a:blip r:embed="rId31" cstate="screen">
                      <a:extLst>
                        <a:ext uri="{28A0092B-C50C-407E-A947-70E740481C1C}">
                          <a14:useLocalDpi xmlns:a14="http://schemas.microsoft.com/office/drawing/2010/main" val="0"/>
                        </a:ext>
                      </a:extLst>
                    </a:blip>
                    <a:stretch>
                      <a:fillRect/>
                    </a:stretch>
                  </pic:blipFill>
                  <pic:spPr bwMode="auto">
                    <a:xfrm>
                      <a:off x="0" y="0"/>
                      <a:ext cx="1800984" cy="2013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13CB7" w14:textId="62DF9CF3" w:rsidR="00222B5D" w:rsidRPr="003A3854" w:rsidRDefault="00222B5D" w:rsidP="003A3854">
      <w:pPr>
        <w:spacing w:line="360" w:lineRule="auto"/>
        <w:contextualSpacing/>
        <w:jc w:val="center"/>
        <w:rPr>
          <w:rStyle w:val="SubtleEmphasis"/>
          <w:sz w:val="18"/>
          <w:szCs w:val="18"/>
          <w:lang w:val="en-US"/>
        </w:rPr>
      </w:pPr>
      <w:r w:rsidRPr="003A3854">
        <w:rPr>
          <w:rStyle w:val="SubtleEmphasis"/>
          <w:sz w:val="18"/>
          <w:szCs w:val="18"/>
          <w:lang w:val="en-US"/>
        </w:rPr>
        <w:t>Figure 9.: Microstructure of CNC observed by TEM</w:t>
      </w:r>
      <w:r>
        <w:rPr>
          <w:rStyle w:val="SubtleEmphasis"/>
          <w:sz w:val="18"/>
          <w:szCs w:val="18"/>
          <w:lang w:val="en-US"/>
        </w:rPr>
        <w:t xml:space="preserve"> </w:t>
      </w:r>
      <w:r w:rsidRPr="00222B5D">
        <w:rPr>
          <w:rStyle w:val="SubtleEmphasis"/>
          <w:sz w:val="18"/>
          <w:szCs w:val="18"/>
          <w:lang w:val="en-US"/>
        </w:rPr>
        <w:t>[</w:t>
      </w:r>
      <w:del w:id="389" w:author="Fan, Qi" w:date="2024-09-06T00:59:00Z">
        <w:r w:rsidRPr="00222B5D" w:rsidDel="00044F74">
          <w:rPr>
            <w:rStyle w:val="SubtleEmphasis"/>
            <w:sz w:val="18"/>
            <w:szCs w:val="18"/>
            <w:lang w:val="en-US"/>
          </w:rPr>
          <w:delText>9</w:delText>
        </w:r>
        <w:r w:rsidDel="00044F74">
          <w:rPr>
            <w:rStyle w:val="SubtleEmphasis"/>
            <w:sz w:val="18"/>
            <w:szCs w:val="18"/>
            <w:lang w:val="en-US"/>
          </w:rPr>
          <w:delText>5</w:delText>
        </w:r>
      </w:del>
      <w:ins w:id="390" w:author="Fan, Qi" w:date="2024-09-06T00:59:00Z">
        <w:r w:rsidR="00044F74">
          <w:rPr>
            <w:rStyle w:val="SubtleEmphasis"/>
            <w:sz w:val="18"/>
            <w:szCs w:val="18"/>
            <w:lang w:val="en-US"/>
          </w:rPr>
          <w:t>80</w:t>
        </w:r>
      </w:ins>
      <w:r w:rsidRPr="00222B5D">
        <w:rPr>
          <w:rStyle w:val="SubtleEmphasis"/>
          <w:sz w:val="18"/>
          <w:szCs w:val="18"/>
          <w:lang w:val="en-US"/>
        </w:rPr>
        <w:t>].</w:t>
      </w:r>
    </w:p>
    <w:p w14:paraId="3214CA6F" w14:textId="6826D38B" w:rsidR="00222B5D" w:rsidRDefault="00222B5D" w:rsidP="00222B5D">
      <w:pPr>
        <w:spacing w:line="360" w:lineRule="auto"/>
        <w:contextualSpacing/>
        <w:jc w:val="both"/>
        <w:rPr>
          <w:sz w:val="24"/>
          <w:szCs w:val="24"/>
          <w:lang w:val="en-US"/>
        </w:rPr>
      </w:pPr>
      <w:r w:rsidRPr="00AF54DA">
        <w:rPr>
          <w:sz w:val="24"/>
          <w:szCs w:val="24"/>
          <w:lang w:val="en-US"/>
        </w:rPr>
        <w:t>Nanocellulose is derived from cellulose and has defined nanoscale dimensions</w:t>
      </w:r>
      <w:r>
        <w:rPr>
          <w:sz w:val="24"/>
          <w:szCs w:val="24"/>
          <w:lang w:val="en-US"/>
        </w:rPr>
        <w:t>. It</w:t>
      </w:r>
      <w:r w:rsidRPr="00AF54DA">
        <w:rPr>
          <w:sz w:val="24"/>
          <w:szCs w:val="24"/>
          <w:lang w:val="en-US"/>
        </w:rPr>
        <w:t xml:space="preserve"> is generally divided into three categories: cellulose nanocrystals (CNC), cellulose nanofibers (CNF) and bacterial cellulose (BC). These three types of cellulose differ in their properties due to their raw material sources and processing methods</w:t>
      </w:r>
      <w:r w:rsidRPr="00AF54DA" w:rsidDel="00222B5D">
        <w:rPr>
          <w:sz w:val="24"/>
          <w:szCs w:val="24"/>
          <w:lang w:val="en-US"/>
        </w:rPr>
        <w:t xml:space="preserve"> </w:t>
      </w:r>
      <w:r w:rsidRPr="00AF54DA">
        <w:rPr>
          <w:sz w:val="24"/>
          <w:szCs w:val="24"/>
          <w:lang w:val="en-US"/>
        </w:rPr>
        <w:t>[</w:t>
      </w:r>
      <w:del w:id="391" w:author="Fan, Qi" w:date="2024-09-06T00:59:00Z">
        <w:r w:rsidRPr="00AF54DA" w:rsidDel="00044F74">
          <w:rPr>
            <w:sz w:val="24"/>
            <w:szCs w:val="24"/>
            <w:lang w:val="en-US"/>
          </w:rPr>
          <w:delText>96</w:delText>
        </w:r>
      </w:del>
      <w:ins w:id="392" w:author="Fan, Qi" w:date="2024-09-06T00:59:00Z">
        <w:r w:rsidR="00044F74">
          <w:rPr>
            <w:sz w:val="24"/>
            <w:szCs w:val="24"/>
            <w:lang w:val="en-US"/>
          </w:rPr>
          <w:t>81</w:t>
        </w:r>
      </w:ins>
      <w:r w:rsidRPr="00AF54DA">
        <w:rPr>
          <w:sz w:val="24"/>
          <w:szCs w:val="24"/>
          <w:lang w:val="en-US"/>
        </w:rPr>
        <w:t>].</w:t>
      </w:r>
    </w:p>
    <w:p w14:paraId="3A3663ED" w14:textId="53438F93" w:rsidR="00AD5718" w:rsidRPr="003A3854" w:rsidRDefault="00222B5D" w:rsidP="002F40B8">
      <w:pPr>
        <w:spacing w:line="360" w:lineRule="auto"/>
        <w:contextualSpacing/>
        <w:jc w:val="both"/>
        <w:rPr>
          <w:sz w:val="24"/>
          <w:szCs w:val="24"/>
          <w:lang w:val="en-US"/>
        </w:rPr>
      </w:pPr>
      <w:r w:rsidRPr="00222B5D">
        <w:rPr>
          <w:sz w:val="24"/>
          <w:szCs w:val="24"/>
          <w:lang w:val="en-US"/>
        </w:rPr>
        <w:lastRenderedPageBreak/>
        <w:t>CNC</w:t>
      </w:r>
      <w:r>
        <w:rPr>
          <w:sz w:val="24"/>
          <w:szCs w:val="24"/>
          <w:lang w:val="en-US"/>
        </w:rPr>
        <w:t>s</w:t>
      </w:r>
      <w:r w:rsidRPr="00222B5D">
        <w:rPr>
          <w:sz w:val="24"/>
          <w:szCs w:val="24"/>
          <w:lang w:val="en-US"/>
        </w:rPr>
        <w:t xml:space="preserve"> are highly crystalline and have a characteristic needle-like shape with a width of 3–5 nm and a length of 50–500 nm</w:t>
      </w:r>
      <w:r>
        <w:rPr>
          <w:sz w:val="24"/>
          <w:szCs w:val="24"/>
          <w:lang w:val="en-US"/>
        </w:rPr>
        <w:t xml:space="preserve"> (Figure 9).</w:t>
      </w:r>
      <w:r w:rsidRPr="00222B5D">
        <w:rPr>
          <w:sz w:val="24"/>
          <w:szCs w:val="24"/>
          <w:lang w:val="en-US"/>
        </w:rPr>
        <w:t xml:space="preserve"> </w:t>
      </w:r>
      <w:r>
        <w:rPr>
          <w:sz w:val="24"/>
          <w:szCs w:val="24"/>
          <w:lang w:val="en-US"/>
        </w:rPr>
        <w:t>They</w:t>
      </w:r>
      <w:r w:rsidRPr="00222B5D">
        <w:rPr>
          <w:sz w:val="24"/>
          <w:szCs w:val="24"/>
          <w:lang w:val="en-US"/>
        </w:rPr>
        <w:t xml:space="preserve"> </w:t>
      </w:r>
      <w:r>
        <w:rPr>
          <w:sz w:val="24"/>
          <w:szCs w:val="24"/>
          <w:lang w:val="en-US"/>
        </w:rPr>
        <w:t>are</w:t>
      </w:r>
      <w:r w:rsidRPr="00222B5D">
        <w:rPr>
          <w:sz w:val="24"/>
          <w:szCs w:val="24"/>
          <w:lang w:val="en-US"/>
        </w:rPr>
        <w:t xml:space="preserve"> extracted from the crystalline regions of natural microfibers and obtained by acid hydrolysis to remove the non-crystalline regions and subsequent ultrasonic treatment</w:t>
      </w:r>
      <w:r w:rsidR="00AD5718" w:rsidRPr="003A3854">
        <w:rPr>
          <w:sz w:val="24"/>
          <w:szCs w:val="24"/>
          <w:lang w:val="en-US"/>
        </w:rPr>
        <w:t xml:space="preserve">. </w:t>
      </w:r>
      <w:r w:rsidRPr="00222B5D">
        <w:rPr>
          <w:sz w:val="24"/>
          <w:szCs w:val="24"/>
          <w:lang w:val="en-US"/>
        </w:rPr>
        <w:t>Typically, hydronium chloride or sulfuric acid is used as a strong acid to destroy the amorphous domains, leading to the formation of highly crystalline cellulose at nanoscale</w:t>
      </w:r>
      <w:r>
        <w:rPr>
          <w:sz w:val="24"/>
          <w:szCs w:val="24"/>
          <w:lang w:val="en-US"/>
        </w:rPr>
        <w:t>.</w:t>
      </w:r>
      <w:r w:rsidRPr="00222B5D" w:rsidDel="00222B5D">
        <w:rPr>
          <w:sz w:val="24"/>
          <w:szCs w:val="24"/>
          <w:lang w:val="en-US"/>
        </w:rPr>
        <w:t xml:space="preserve"> </w:t>
      </w:r>
      <w:r w:rsidRPr="00222B5D">
        <w:rPr>
          <w:sz w:val="24"/>
          <w:szCs w:val="24"/>
          <w:lang w:val="en-US"/>
        </w:rPr>
        <w:t xml:space="preserve">Biologically extracted CNCs are amphiphilic materials with surface-exposed (hydrophilic sites) and hidden (hydrophobic sites) hydroxyl groups (-OH) </w:t>
      </w:r>
      <w:r w:rsidRPr="00AF54DA">
        <w:rPr>
          <w:sz w:val="24"/>
          <w:szCs w:val="24"/>
          <w:lang w:val="en-US"/>
        </w:rPr>
        <w:t>[</w:t>
      </w:r>
      <w:del w:id="393" w:author="Fan, Qi" w:date="2024-09-06T00:59:00Z">
        <w:r w:rsidRPr="00AF54DA" w:rsidDel="00044F74">
          <w:rPr>
            <w:sz w:val="24"/>
            <w:szCs w:val="24"/>
            <w:lang w:val="en-US"/>
          </w:rPr>
          <w:delText>97</w:delText>
        </w:r>
      </w:del>
      <w:ins w:id="394" w:author="Fan, Qi" w:date="2024-09-06T00:59:00Z">
        <w:r w:rsidR="00044F74">
          <w:rPr>
            <w:sz w:val="24"/>
            <w:szCs w:val="24"/>
            <w:lang w:val="en-US"/>
          </w:rPr>
          <w:t>82</w:t>
        </w:r>
      </w:ins>
      <w:r w:rsidRPr="00AF54DA">
        <w:rPr>
          <w:sz w:val="24"/>
          <w:szCs w:val="24"/>
          <w:lang w:val="en-US"/>
        </w:rPr>
        <w:t>]</w:t>
      </w:r>
      <w:r w:rsidRPr="00222B5D">
        <w:rPr>
          <w:sz w:val="24"/>
          <w:szCs w:val="24"/>
          <w:lang w:val="en-US"/>
        </w:rPr>
        <w:t>.</w:t>
      </w:r>
      <w:r>
        <w:rPr>
          <w:sz w:val="24"/>
          <w:szCs w:val="24"/>
          <w:lang w:val="en-US"/>
        </w:rPr>
        <w:t xml:space="preserve"> </w:t>
      </w:r>
      <w:r w:rsidRPr="00222B5D">
        <w:rPr>
          <w:sz w:val="24"/>
          <w:szCs w:val="24"/>
          <w:lang w:val="en-US"/>
        </w:rPr>
        <w:t>Due to these physicochemical properties, CNCs are suitable for use as emulsifiers to stabilize emulsions. These hydroxyl groups of CNC (-OH) can also be surface modified through chemical reactions such as esterification, etherification and nitration. Surface modifications can not only change the hydrophilicity or hydrophobicity of CNCs, but also introduce other functional groups</w:t>
      </w:r>
      <w:r w:rsidR="00AD5718" w:rsidRPr="003A3854">
        <w:rPr>
          <w:sz w:val="24"/>
          <w:szCs w:val="24"/>
          <w:lang w:val="en-US"/>
        </w:rPr>
        <w:t>, making them more widely used in composite materials. CNCs have high thermal stability and their thermal decomposition temperature is usually above 210 °C [</w:t>
      </w:r>
      <w:del w:id="395" w:author="Fan, Qi" w:date="2024-09-06T00:59:00Z">
        <w:r w:rsidR="00AD5718" w:rsidRPr="003A3854" w:rsidDel="00044F74">
          <w:rPr>
            <w:sz w:val="24"/>
            <w:szCs w:val="24"/>
            <w:lang w:val="en-US"/>
          </w:rPr>
          <w:delText>98</w:delText>
        </w:r>
      </w:del>
      <w:ins w:id="396" w:author="Fan, Qi" w:date="2024-09-06T00:59:00Z">
        <w:r w:rsidR="00044F74">
          <w:rPr>
            <w:sz w:val="24"/>
            <w:szCs w:val="24"/>
            <w:lang w:val="en-US"/>
          </w:rPr>
          <w:t>83</w:t>
        </w:r>
      </w:ins>
      <w:r w:rsidR="00AD5718" w:rsidRPr="003A3854">
        <w:rPr>
          <w:sz w:val="24"/>
          <w:szCs w:val="24"/>
          <w:lang w:val="en-US"/>
        </w:rPr>
        <w:t>]. Due to their highly crystalline structure, they have a low coefficient of thermal expansion when heated, which gives them better dimensional stability in high temperature environments. CNCs have unique optical properties, such as optical activity (change in the polarization plane of light) and selective light transmission. Due to their nanometer size and highly ordered structure, CNCs are able to scatter light and form structural colors through color changes, which enables them to be used in optical devices [</w:t>
      </w:r>
      <w:del w:id="397" w:author="Fan, Qi" w:date="2024-09-06T00:59:00Z">
        <w:r w:rsidR="00AD5718" w:rsidRPr="003A3854" w:rsidDel="00044F74">
          <w:rPr>
            <w:sz w:val="24"/>
            <w:szCs w:val="24"/>
            <w:lang w:val="en-US"/>
          </w:rPr>
          <w:delText>98</w:delText>
        </w:r>
      </w:del>
      <w:ins w:id="398" w:author="Fan, Qi" w:date="2024-09-06T00:59:00Z">
        <w:r w:rsidR="00044F74">
          <w:rPr>
            <w:sz w:val="24"/>
            <w:szCs w:val="24"/>
            <w:lang w:val="en-US"/>
          </w:rPr>
          <w:t>84</w:t>
        </w:r>
      </w:ins>
      <w:r w:rsidR="00AD5718" w:rsidRPr="003A3854">
        <w:rPr>
          <w:sz w:val="24"/>
          <w:szCs w:val="24"/>
          <w:lang w:val="en-US"/>
        </w:rPr>
        <w:t>].</w:t>
      </w:r>
    </w:p>
    <w:p w14:paraId="49F91BF8" w14:textId="53A45529" w:rsidR="003C2610" w:rsidRPr="003A3854" w:rsidRDefault="00AD5718" w:rsidP="002F40B8">
      <w:pPr>
        <w:spacing w:line="360" w:lineRule="auto"/>
        <w:contextualSpacing/>
        <w:jc w:val="both"/>
        <w:rPr>
          <w:sz w:val="24"/>
          <w:szCs w:val="24"/>
          <w:lang w:val="en-US"/>
        </w:rPr>
      </w:pPr>
      <w:r w:rsidRPr="003A3854">
        <w:rPr>
          <w:sz w:val="24"/>
          <w:szCs w:val="24"/>
          <w:lang w:val="en-US"/>
        </w:rPr>
        <w:t>CNC also has good biocompatibility and biodegradability. They can be degraded by microorganisms in the environment and produce harmless products, which is why they are considered environmentally friendly materials. Its biocompatibility makes it suitable for potential applications in biomedical materials such as tissue engineering scaffolds and drug carriers.</w:t>
      </w:r>
    </w:p>
    <w:p w14:paraId="4722FFC3" w14:textId="24B1365B" w:rsidR="00B404E9" w:rsidRPr="00386C79" w:rsidRDefault="007116BC" w:rsidP="00222B5D">
      <w:pPr>
        <w:pStyle w:val="Heading2"/>
        <w:spacing w:line="480" w:lineRule="auto"/>
        <w:contextualSpacing/>
        <w:jc w:val="both"/>
        <w:rPr>
          <w:b/>
          <w:bCs/>
          <w:color w:val="auto"/>
          <w:sz w:val="32"/>
          <w:szCs w:val="32"/>
          <w:lang w:val="en-US"/>
        </w:rPr>
      </w:pPr>
      <w:bookmarkStart w:id="399" w:name="_Toc176464911"/>
      <w:r>
        <w:rPr>
          <w:b/>
          <w:bCs/>
          <w:color w:val="auto"/>
          <w:sz w:val="32"/>
          <w:szCs w:val="32"/>
          <w:lang w:val="en-US"/>
        </w:rPr>
        <w:t xml:space="preserve">2.8 </w:t>
      </w:r>
      <w:r w:rsidR="001B0780" w:rsidRPr="00386C79">
        <w:rPr>
          <w:b/>
          <w:bCs/>
          <w:color w:val="auto"/>
          <w:sz w:val="32"/>
          <w:szCs w:val="32"/>
          <w:lang w:val="en-US"/>
        </w:rPr>
        <w:t>Nanoindentation</w:t>
      </w:r>
      <w:bookmarkEnd w:id="399"/>
    </w:p>
    <w:p w14:paraId="29726138" w14:textId="6F21003F" w:rsidR="00244820" w:rsidRPr="00044F74" w:rsidRDefault="00244820" w:rsidP="002F40B8">
      <w:pPr>
        <w:spacing w:line="360" w:lineRule="auto"/>
        <w:jc w:val="both"/>
        <w:rPr>
          <w:sz w:val="24"/>
          <w:szCs w:val="24"/>
          <w:lang w:val="en-US"/>
          <w:rPrChange w:id="400" w:author="Fan, Qi" w:date="2024-09-06T01:00:00Z">
            <w:rPr>
              <w:lang w:val="en-US"/>
            </w:rPr>
          </w:rPrChange>
        </w:rPr>
      </w:pPr>
      <w:r w:rsidRPr="00044F74">
        <w:rPr>
          <w:sz w:val="24"/>
          <w:szCs w:val="24"/>
          <w:lang w:val="en-US"/>
          <w:rPrChange w:id="401" w:author="Fan, Qi" w:date="2024-09-06T01:00:00Z">
            <w:rPr>
              <w:lang w:val="en-US"/>
            </w:rPr>
          </w:rPrChange>
        </w:rPr>
        <w:t xml:space="preserve">Nanoindentation is a powerful and effective non-destructive material testing method. The most classic and common application of nanoindentation is the determination of the hardness and elastic modulus of thin-layer materials. The low application force and penetration depth limit the interaction with the indented sample to a very small spatial volume effectively reducing the measurement error. At the same time, nanoindentation technology has mainly </w:t>
      </w:r>
      <w:r w:rsidRPr="00044F74">
        <w:rPr>
          <w:sz w:val="24"/>
          <w:szCs w:val="24"/>
          <w:lang w:val="en-US"/>
          <w:rPrChange w:id="402" w:author="Fan, Qi" w:date="2024-09-06T01:00:00Z">
            <w:rPr>
              <w:lang w:val="en-US"/>
            </w:rPr>
          </w:rPrChange>
        </w:rPr>
        <w:lastRenderedPageBreak/>
        <w:t>been developed for linear elastic, isotropic, and homogeneous materials. This makes the test method suitable for various samples in this thesis [</w:t>
      </w:r>
      <w:del w:id="403" w:author="Fan, Qi" w:date="2024-09-06T01:00:00Z">
        <w:r w:rsidRPr="00044F74" w:rsidDel="00044F74">
          <w:rPr>
            <w:sz w:val="24"/>
            <w:szCs w:val="24"/>
            <w:lang w:val="en-US"/>
            <w:rPrChange w:id="404" w:author="Fan, Qi" w:date="2024-09-06T01:00:00Z">
              <w:rPr>
                <w:lang w:val="en-US"/>
              </w:rPr>
            </w:rPrChange>
          </w:rPr>
          <w:delText>99</w:delText>
        </w:r>
      </w:del>
      <w:ins w:id="405" w:author="Fan, Qi" w:date="2024-09-06T01:00:00Z">
        <w:r w:rsidR="00044F74" w:rsidRPr="00044F74">
          <w:rPr>
            <w:sz w:val="24"/>
            <w:szCs w:val="24"/>
            <w:lang w:val="en-US"/>
            <w:rPrChange w:id="406" w:author="Fan, Qi" w:date="2024-09-06T01:00:00Z">
              <w:rPr>
                <w:lang w:val="en-US"/>
              </w:rPr>
            </w:rPrChange>
          </w:rPr>
          <w:t>85</w:t>
        </w:r>
      </w:ins>
      <w:r w:rsidRPr="00044F74">
        <w:rPr>
          <w:sz w:val="24"/>
          <w:szCs w:val="24"/>
          <w:lang w:val="en-US"/>
          <w:rPrChange w:id="407" w:author="Fan, Qi" w:date="2024-09-06T01:00:00Z">
            <w:rPr>
              <w:lang w:val="en-US"/>
            </w:rPr>
          </w:rPrChange>
        </w:rPr>
        <w:t>].</w:t>
      </w:r>
    </w:p>
    <w:p w14:paraId="2849343D" w14:textId="6C271478" w:rsidR="007105A0" w:rsidRPr="00044F74" w:rsidRDefault="00244820" w:rsidP="002F40B8">
      <w:pPr>
        <w:spacing w:line="360" w:lineRule="auto"/>
        <w:jc w:val="both"/>
        <w:rPr>
          <w:sz w:val="24"/>
          <w:szCs w:val="24"/>
          <w:lang w:val="en-US"/>
          <w:rPrChange w:id="408" w:author="Fan, Qi" w:date="2024-09-06T01:00:00Z">
            <w:rPr>
              <w:lang w:val="en-US"/>
            </w:rPr>
          </w:rPrChange>
        </w:rPr>
      </w:pPr>
      <w:r w:rsidRPr="00044F74">
        <w:rPr>
          <w:sz w:val="24"/>
          <w:szCs w:val="24"/>
          <w:lang w:val="en-US"/>
          <w:rPrChange w:id="409" w:author="Fan, Qi" w:date="2024-09-06T01:00:00Z">
            <w:rPr>
              <w:lang w:val="en-US"/>
            </w:rPr>
          </w:rPrChange>
        </w:rPr>
        <w:t>The simple principle is to press the tip of a diamond indenter of a known shape into the sample to be tested and measure the applied force and depth of indentation simultaneously [</w:t>
      </w:r>
      <w:del w:id="410" w:author="Fan, Qi" w:date="2024-09-06T01:00:00Z">
        <w:r w:rsidRPr="00044F74" w:rsidDel="00044F74">
          <w:rPr>
            <w:sz w:val="24"/>
            <w:szCs w:val="24"/>
            <w:lang w:val="en-US"/>
            <w:rPrChange w:id="411" w:author="Fan, Qi" w:date="2024-09-06T01:00:00Z">
              <w:rPr>
                <w:lang w:val="en-US"/>
              </w:rPr>
            </w:rPrChange>
          </w:rPr>
          <w:delText>100</w:delText>
        </w:r>
      </w:del>
      <w:ins w:id="412" w:author="Fan, Qi" w:date="2024-09-06T01:00:00Z">
        <w:r w:rsidR="00044F74">
          <w:rPr>
            <w:sz w:val="24"/>
            <w:szCs w:val="24"/>
            <w:lang w:val="en-US"/>
          </w:rPr>
          <w:t>85</w:t>
        </w:r>
      </w:ins>
      <w:r w:rsidRPr="00044F74">
        <w:rPr>
          <w:sz w:val="24"/>
          <w:szCs w:val="24"/>
          <w:lang w:val="en-US"/>
          <w:rPrChange w:id="413" w:author="Fan, Qi" w:date="2024-09-06T01:00:00Z">
            <w:rPr>
              <w:lang w:val="en-US"/>
            </w:rPr>
          </w:rPrChange>
        </w:rPr>
        <w:t>]. The data obtained from these measurements are used to calculate various mechanical performance characteristics of the material. Commonly used indenters for nanoindentation include Berkovich-, spherical-, Vickers-, conical- and wedge-shaped indenters [</w:t>
      </w:r>
      <w:del w:id="414" w:author="Fan, Qi" w:date="2024-09-06T01:00:00Z">
        <w:r w:rsidRPr="00044F74" w:rsidDel="00044F74">
          <w:rPr>
            <w:sz w:val="24"/>
            <w:szCs w:val="24"/>
            <w:lang w:val="en-US"/>
            <w:rPrChange w:id="415" w:author="Fan, Qi" w:date="2024-09-06T01:00:00Z">
              <w:rPr>
                <w:lang w:val="en-US"/>
              </w:rPr>
            </w:rPrChange>
          </w:rPr>
          <w:delText>101][102</w:delText>
        </w:r>
      </w:del>
      <w:ins w:id="416" w:author="Fan, Qi" w:date="2024-09-06T01:00:00Z">
        <w:r w:rsidR="00044F74">
          <w:rPr>
            <w:sz w:val="24"/>
            <w:szCs w:val="24"/>
            <w:lang w:val="en-US"/>
          </w:rPr>
          <w:t>86,87</w:t>
        </w:r>
      </w:ins>
      <w:r w:rsidRPr="00044F74">
        <w:rPr>
          <w:sz w:val="24"/>
          <w:szCs w:val="24"/>
          <w:lang w:val="en-US"/>
          <w:rPrChange w:id="417" w:author="Fan, Qi" w:date="2024-09-06T01:00:00Z">
            <w:rPr>
              <w:lang w:val="en-US"/>
            </w:rPr>
          </w:rPrChange>
        </w:rPr>
        <w:t xml:space="preserve">]. The indenter type of the instrument we used is a Vickers indenter. The shape and typical indentation morphology are shown in figure </w:t>
      </w:r>
      <w:r w:rsidR="00852D08" w:rsidRPr="00044F74">
        <w:rPr>
          <w:sz w:val="24"/>
          <w:szCs w:val="24"/>
          <w:lang w:val="en-US"/>
          <w:rPrChange w:id="418" w:author="Fan, Qi" w:date="2024-09-06T01:00:00Z">
            <w:rPr>
              <w:lang w:val="en-US"/>
            </w:rPr>
          </w:rPrChange>
        </w:rPr>
        <w:t xml:space="preserve">10.a </w:t>
      </w:r>
      <w:r w:rsidRPr="00044F74">
        <w:rPr>
          <w:sz w:val="24"/>
          <w:szCs w:val="24"/>
          <w:lang w:val="en-US"/>
          <w:rPrChange w:id="419" w:author="Fan, Qi" w:date="2024-09-06T01:00:00Z">
            <w:rPr>
              <w:lang w:val="en-US"/>
            </w:rPr>
          </w:rPrChange>
        </w:rPr>
        <w:t>below. The Vickers indenter is usually made of diamond and has the shape of a regular tetrahedron, with each face being an equilateral triangle, and the angle between the four sides is 136 °</w:t>
      </w:r>
      <w:r w:rsidR="000F2BF9" w:rsidRPr="00044F74">
        <w:rPr>
          <w:sz w:val="24"/>
          <w:szCs w:val="24"/>
          <w:lang w:val="en-US"/>
          <w:rPrChange w:id="420" w:author="Fan, Qi" w:date="2024-09-06T01:00:00Z">
            <w:rPr>
              <w:lang w:val="en-US"/>
            </w:rPr>
          </w:rPrChange>
        </w:rPr>
        <w:t>.</w:t>
      </w:r>
    </w:p>
    <w:p w14:paraId="294968F9" w14:textId="2648890E" w:rsidR="007105A0" w:rsidRDefault="000F2BF9" w:rsidP="002F40B8">
      <w:pPr>
        <w:spacing w:line="360" w:lineRule="auto"/>
        <w:jc w:val="both"/>
        <w:rPr>
          <w:lang w:val="en-US"/>
        </w:rPr>
      </w:pPr>
      <w:r>
        <w:rPr>
          <w:noProof/>
          <w:lang w:val="en-US"/>
        </w:rPr>
        <w:drawing>
          <wp:inline distT="0" distB="0" distL="0" distR="0" wp14:anchorId="47BEA186" wp14:editId="610A7FE6">
            <wp:extent cx="3453570" cy="1860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7221" cy="1862517"/>
                    </a:xfrm>
                    <a:prstGeom prst="rect">
                      <a:avLst/>
                    </a:prstGeom>
                    <a:noFill/>
                    <a:ln>
                      <a:noFill/>
                    </a:ln>
                  </pic:spPr>
                </pic:pic>
              </a:graphicData>
            </a:graphic>
          </wp:inline>
        </w:drawing>
      </w:r>
    </w:p>
    <w:p w14:paraId="226E257E" w14:textId="1CFB3734" w:rsidR="007105A0" w:rsidRPr="000F2BF9" w:rsidRDefault="007105A0" w:rsidP="002F40B8">
      <w:pPr>
        <w:spacing w:line="360" w:lineRule="auto"/>
        <w:jc w:val="both"/>
        <w:rPr>
          <w:rStyle w:val="Emphasis"/>
          <w:sz w:val="20"/>
          <w:szCs w:val="20"/>
          <w:lang w:val="en-US"/>
        </w:rPr>
      </w:pPr>
      <w:r w:rsidRPr="000F2BF9">
        <w:rPr>
          <w:rStyle w:val="Emphasis"/>
          <w:sz w:val="20"/>
          <w:szCs w:val="20"/>
          <w:lang w:val="en-US"/>
        </w:rPr>
        <w:t xml:space="preserve">Figure </w:t>
      </w:r>
      <w:r w:rsidRPr="007F1D7F">
        <w:rPr>
          <w:rStyle w:val="Emphasis"/>
          <w:sz w:val="20"/>
          <w:szCs w:val="20"/>
          <w:lang w:val="en-US"/>
        </w:rPr>
        <w:t>9.</w:t>
      </w:r>
      <w:r w:rsidRPr="000F2BF9">
        <w:rPr>
          <w:rStyle w:val="Emphasis"/>
          <w:sz w:val="20"/>
          <w:szCs w:val="20"/>
          <w:lang w:val="en-US"/>
        </w:rPr>
        <w:t xml:space="preserve"> Schematic of Vickers indenter and an indentation left in ferrite [</w:t>
      </w:r>
      <w:del w:id="421" w:author="Fan, Qi" w:date="2024-09-06T01:00:00Z">
        <w:r w:rsidRPr="000F2BF9" w:rsidDel="00A46037">
          <w:rPr>
            <w:rStyle w:val="Emphasis"/>
            <w:sz w:val="20"/>
            <w:szCs w:val="20"/>
            <w:lang w:val="en-US"/>
          </w:rPr>
          <w:delText>10</w:delText>
        </w:r>
        <w:r w:rsidR="007F1D7F" w:rsidDel="00A46037">
          <w:rPr>
            <w:rStyle w:val="Emphasis"/>
            <w:sz w:val="20"/>
            <w:szCs w:val="20"/>
            <w:lang w:val="en-US"/>
          </w:rPr>
          <w:delText>3</w:delText>
        </w:r>
      </w:del>
      <w:ins w:id="422" w:author="Fan, Qi" w:date="2024-09-06T01:00:00Z">
        <w:r w:rsidR="00A46037">
          <w:rPr>
            <w:rStyle w:val="Emphasis"/>
            <w:sz w:val="20"/>
            <w:szCs w:val="20"/>
            <w:lang w:val="en-US"/>
          </w:rPr>
          <w:t>88</w:t>
        </w:r>
      </w:ins>
      <w:r w:rsidRPr="000F2BF9">
        <w:rPr>
          <w:rStyle w:val="Emphasis"/>
          <w:sz w:val="20"/>
          <w:szCs w:val="20"/>
          <w:lang w:val="en-US"/>
        </w:rPr>
        <w:t>].</w:t>
      </w:r>
    </w:p>
    <w:p w14:paraId="73B93D1D" w14:textId="13786A00" w:rsidR="00CE7B9C" w:rsidRPr="00A46037" w:rsidRDefault="000F2BF9" w:rsidP="002F40B8">
      <w:pPr>
        <w:spacing w:line="360" w:lineRule="auto"/>
        <w:jc w:val="both"/>
        <w:rPr>
          <w:sz w:val="24"/>
          <w:szCs w:val="24"/>
          <w:lang w:val="en-US"/>
          <w:rPrChange w:id="423" w:author="Fan, Qi" w:date="2024-09-06T01:00:00Z">
            <w:rPr>
              <w:lang w:val="en-US"/>
            </w:rPr>
          </w:rPrChange>
        </w:rPr>
      </w:pPr>
      <w:r w:rsidRPr="00A46037">
        <w:rPr>
          <w:sz w:val="24"/>
          <w:szCs w:val="24"/>
          <w:lang w:val="en-US"/>
          <w:rPrChange w:id="424" w:author="Fan, Qi" w:date="2024-09-06T01:00:00Z">
            <w:rPr>
              <w:lang w:val="en-US"/>
            </w:rPr>
          </w:rPrChange>
        </w:rPr>
        <w:t>The nanoindentation process consists of three parts</w:t>
      </w:r>
      <w:r w:rsidR="00714C15" w:rsidRPr="00A46037">
        <w:rPr>
          <w:sz w:val="24"/>
          <w:szCs w:val="24"/>
          <w:lang w:val="en-US"/>
          <w:rPrChange w:id="425" w:author="Fan, Qi" w:date="2024-09-06T01:00:00Z">
            <w:rPr>
              <w:lang w:val="en-US"/>
            </w:rPr>
          </w:rPrChange>
        </w:rPr>
        <w:t xml:space="preserve"> [</w:t>
      </w:r>
      <w:del w:id="426" w:author="Fan, Qi" w:date="2024-09-06T01:00:00Z">
        <w:r w:rsidR="00714C15" w:rsidRPr="00A46037" w:rsidDel="00A46037">
          <w:rPr>
            <w:sz w:val="24"/>
            <w:szCs w:val="24"/>
            <w:lang w:val="en-US"/>
            <w:rPrChange w:id="427" w:author="Fan, Qi" w:date="2024-09-06T01:00:00Z">
              <w:rPr>
                <w:lang w:val="en-US"/>
              </w:rPr>
            </w:rPrChange>
          </w:rPr>
          <w:delText>10</w:delText>
        </w:r>
        <w:r w:rsidR="007F1D7F" w:rsidRPr="00A46037" w:rsidDel="00A46037">
          <w:rPr>
            <w:sz w:val="24"/>
            <w:szCs w:val="24"/>
            <w:lang w:val="en-US"/>
            <w:rPrChange w:id="428" w:author="Fan, Qi" w:date="2024-09-06T01:00:00Z">
              <w:rPr>
                <w:lang w:val="en-US"/>
              </w:rPr>
            </w:rPrChange>
          </w:rPr>
          <w:delText>4</w:delText>
        </w:r>
      </w:del>
      <w:ins w:id="429" w:author="Fan, Qi" w:date="2024-09-06T01:00:00Z">
        <w:r w:rsidR="00A46037" w:rsidRPr="00A46037">
          <w:rPr>
            <w:sz w:val="24"/>
            <w:szCs w:val="24"/>
            <w:lang w:val="en-US"/>
            <w:rPrChange w:id="430" w:author="Fan, Qi" w:date="2024-09-06T01:00:00Z">
              <w:rPr>
                <w:lang w:val="en-US"/>
              </w:rPr>
            </w:rPrChange>
          </w:rPr>
          <w:t>89</w:t>
        </w:r>
      </w:ins>
      <w:r w:rsidR="00714C15" w:rsidRPr="00A46037">
        <w:rPr>
          <w:sz w:val="24"/>
          <w:szCs w:val="24"/>
          <w:lang w:val="en-US"/>
          <w:rPrChange w:id="431" w:author="Fan, Qi" w:date="2024-09-06T01:00:00Z">
            <w:rPr>
              <w:lang w:val="en-US"/>
            </w:rPr>
          </w:rPrChange>
        </w:rPr>
        <w:t>]</w:t>
      </w:r>
      <w:r w:rsidR="00852D08" w:rsidRPr="00A46037">
        <w:rPr>
          <w:sz w:val="24"/>
          <w:szCs w:val="24"/>
          <w:lang w:val="en-US"/>
          <w:rPrChange w:id="432" w:author="Fan, Qi" w:date="2024-09-06T01:00:00Z">
            <w:rPr>
              <w:lang w:val="en-US"/>
            </w:rPr>
          </w:rPrChange>
        </w:rPr>
        <w:t xml:space="preserve"> (Figure 10b)</w:t>
      </w:r>
      <w:r w:rsidRPr="00A46037">
        <w:rPr>
          <w:sz w:val="24"/>
          <w:szCs w:val="24"/>
          <w:lang w:val="en-US"/>
          <w:rPrChange w:id="433" w:author="Fan, Qi" w:date="2024-09-06T01:00:00Z">
            <w:rPr>
              <w:lang w:val="en-US"/>
            </w:rPr>
          </w:rPrChange>
        </w:rPr>
        <w:t xml:space="preserve">. First, the indenter is pressed into the specimen with a defined force curve, while the applied force and the indentation depth are recorded. During this process, the specimen undergoes elastic deformation followed by plastic deformation. In the second stage, when the specified maximum force or maximum indentation depth is reached, the indenter is held at the maximum force to </w:t>
      </w:r>
      <w:r w:rsidR="00852D08" w:rsidRPr="00A46037">
        <w:rPr>
          <w:sz w:val="24"/>
          <w:szCs w:val="24"/>
          <w:lang w:val="en-US"/>
          <w:rPrChange w:id="434" w:author="Fan, Qi" w:date="2024-09-06T01:00:00Z">
            <w:rPr>
              <w:lang w:val="en-US"/>
            </w:rPr>
          </w:rPrChange>
        </w:rPr>
        <w:t xml:space="preserve">minimize the effects of creep and also </w:t>
      </w:r>
      <w:r w:rsidRPr="00A46037">
        <w:rPr>
          <w:sz w:val="24"/>
          <w:szCs w:val="24"/>
          <w:lang w:val="en-US"/>
          <w:rPrChange w:id="435" w:author="Fan, Qi" w:date="2024-09-06T01:00:00Z">
            <w:rPr>
              <w:lang w:val="en-US"/>
            </w:rPr>
          </w:rPrChange>
        </w:rPr>
        <w:t>study the creep</w:t>
      </w:r>
      <w:r w:rsidR="00852D08" w:rsidRPr="00A46037">
        <w:rPr>
          <w:sz w:val="24"/>
          <w:szCs w:val="24"/>
          <w:lang w:val="en-US"/>
          <w:rPrChange w:id="436" w:author="Fan, Qi" w:date="2024-09-06T01:00:00Z">
            <w:rPr>
              <w:lang w:val="en-US"/>
            </w:rPr>
          </w:rPrChange>
        </w:rPr>
        <w:t xml:space="preserve"> behavior</w:t>
      </w:r>
      <w:r w:rsidR="00714C15" w:rsidRPr="00A46037">
        <w:rPr>
          <w:sz w:val="24"/>
          <w:szCs w:val="24"/>
          <w:lang w:val="en-US"/>
          <w:rPrChange w:id="437" w:author="Fan, Qi" w:date="2024-09-06T01:00:00Z">
            <w:rPr>
              <w:lang w:val="en-US"/>
            </w:rPr>
          </w:rPrChange>
        </w:rPr>
        <w:t xml:space="preserve"> [</w:t>
      </w:r>
      <w:del w:id="438" w:author="Fan, Qi" w:date="2024-09-06T01:00:00Z">
        <w:r w:rsidR="00714C15" w:rsidRPr="00A46037" w:rsidDel="00A46037">
          <w:rPr>
            <w:sz w:val="24"/>
            <w:szCs w:val="24"/>
            <w:lang w:val="en-US"/>
            <w:rPrChange w:id="439" w:author="Fan, Qi" w:date="2024-09-06T01:00:00Z">
              <w:rPr>
                <w:lang w:val="en-US"/>
              </w:rPr>
            </w:rPrChange>
          </w:rPr>
          <w:delText>10</w:delText>
        </w:r>
        <w:r w:rsidR="007F1D7F" w:rsidRPr="00A46037" w:rsidDel="00A46037">
          <w:rPr>
            <w:sz w:val="24"/>
            <w:szCs w:val="24"/>
            <w:lang w:val="en-US"/>
            <w:rPrChange w:id="440" w:author="Fan, Qi" w:date="2024-09-06T01:00:00Z">
              <w:rPr>
                <w:lang w:val="en-US"/>
              </w:rPr>
            </w:rPrChange>
          </w:rPr>
          <w:delText>5</w:delText>
        </w:r>
      </w:del>
      <w:ins w:id="441" w:author="Fan, Qi" w:date="2024-09-06T01:00:00Z">
        <w:r w:rsidR="00A46037" w:rsidRPr="00A46037">
          <w:rPr>
            <w:sz w:val="24"/>
            <w:szCs w:val="24"/>
            <w:lang w:val="en-US"/>
            <w:rPrChange w:id="442" w:author="Fan, Qi" w:date="2024-09-06T01:00:00Z">
              <w:rPr>
                <w:lang w:val="en-US"/>
              </w:rPr>
            </w:rPrChange>
          </w:rPr>
          <w:t>90</w:t>
        </w:r>
      </w:ins>
      <w:r w:rsidR="00714C15" w:rsidRPr="00A46037">
        <w:rPr>
          <w:sz w:val="24"/>
          <w:szCs w:val="24"/>
          <w:lang w:val="en-US"/>
          <w:rPrChange w:id="443" w:author="Fan, Qi" w:date="2024-09-06T01:00:00Z">
            <w:rPr>
              <w:lang w:val="en-US"/>
            </w:rPr>
          </w:rPrChange>
        </w:rPr>
        <w:t xml:space="preserve">]. </w:t>
      </w:r>
      <w:r w:rsidRPr="00A46037">
        <w:rPr>
          <w:sz w:val="24"/>
          <w:szCs w:val="24"/>
          <w:lang w:val="en-US"/>
          <w:rPrChange w:id="444" w:author="Fan, Qi" w:date="2024-09-06T01:00:00Z">
            <w:rPr>
              <w:lang w:val="en-US"/>
            </w:rPr>
          </w:rPrChange>
        </w:rPr>
        <w:t xml:space="preserve"> In the last stage, the indenter is slowly unloaded again with a defined force curve, while the data is recorded.</w:t>
      </w:r>
    </w:p>
    <w:p w14:paraId="0923F375" w14:textId="450EBF2E" w:rsidR="00A556F6" w:rsidRDefault="00CE7B9C" w:rsidP="002F40B8">
      <w:pPr>
        <w:spacing w:line="360" w:lineRule="auto"/>
        <w:jc w:val="both"/>
        <w:rPr>
          <w:lang w:val="en-US"/>
        </w:rPr>
      </w:pPr>
      <w:r w:rsidRPr="00CE7B9C">
        <w:rPr>
          <w:noProof/>
          <w:lang w:val="en-US"/>
        </w:rPr>
        <w:lastRenderedPageBreak/>
        <mc:AlternateContent>
          <mc:Choice Requires="wps">
            <w:drawing>
              <wp:anchor distT="45720" distB="45720" distL="114300" distR="114300" simplePos="0" relativeHeight="251666432" behindDoc="0" locked="0" layoutInCell="1" allowOverlap="1" wp14:anchorId="2A45BFB8" wp14:editId="6AD972D1">
                <wp:simplePos x="0" y="0"/>
                <wp:positionH relativeFrom="margin">
                  <wp:align>center</wp:align>
                </wp:positionH>
                <wp:positionV relativeFrom="paragraph">
                  <wp:posOffset>8729</wp:posOffset>
                </wp:positionV>
                <wp:extent cx="395786" cy="268292"/>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6" cy="268292"/>
                        </a:xfrm>
                        <a:prstGeom prst="rect">
                          <a:avLst/>
                        </a:prstGeom>
                        <a:noFill/>
                        <a:ln w="9525">
                          <a:noFill/>
                          <a:miter lim="800000"/>
                          <a:headEnd/>
                          <a:tailEnd/>
                        </a:ln>
                      </wps:spPr>
                      <wps:txbx>
                        <w:txbxContent>
                          <w:p w14:paraId="19549E87" w14:textId="35C2B6A4" w:rsidR="00CE7B9C" w:rsidRPr="0090772A" w:rsidRDefault="00CE7B9C" w:rsidP="00CE7B9C">
                            <w:pPr>
                              <w:jc w:val="center"/>
                              <w:rPr>
                                <w:lang w:val="en-US"/>
                              </w:rP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5BFB8" id="_x0000_s1036" type="#_x0000_t202" style="position:absolute;left:0;text-align:left;margin-left:0;margin-top:.7pt;width:31.15pt;height:21.1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" filled="f" stroked="f">
                <v:textbox>
                  <w:txbxContent>
                    <w:p w14:paraId="19549E87" w14:textId="35C2B6A4" w:rsidR="00CE7B9C" w:rsidRPr="0090772A" w:rsidRDefault="00CE7B9C" w:rsidP="00CE7B9C">
                      <w:pPr>
                        <w:jc w:val="center"/>
                        <w:rPr>
                          <w:lang w:val="en-US"/>
                        </w:rPr>
                      </w:pPr>
                      <w:r>
                        <w:t>(b)</w:t>
                      </w:r>
                    </w:p>
                  </w:txbxContent>
                </v:textbox>
                <w10:wrap anchorx="margin"/>
              </v:shape>
            </w:pict>
          </mc:Fallback>
        </mc:AlternateContent>
      </w:r>
      <w:r w:rsidRPr="00CE7B9C">
        <w:rPr>
          <w:noProof/>
          <w:lang w:val="en-US"/>
        </w:rPr>
        <mc:AlternateContent>
          <mc:Choice Requires="wps">
            <w:drawing>
              <wp:anchor distT="45720" distB="45720" distL="114300" distR="114300" simplePos="0" relativeHeight="251665408" behindDoc="0" locked="0" layoutInCell="1" allowOverlap="1" wp14:anchorId="71DFB178" wp14:editId="3316BB15">
                <wp:simplePos x="0" y="0"/>
                <wp:positionH relativeFrom="margin">
                  <wp:posOffset>62372</wp:posOffset>
                </wp:positionH>
                <wp:positionV relativeFrom="paragraph">
                  <wp:posOffset>9392</wp:posOffset>
                </wp:positionV>
                <wp:extent cx="484496" cy="281940"/>
                <wp:effectExtent l="0" t="0" r="0" b="381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496" cy="281940"/>
                        </a:xfrm>
                        <a:prstGeom prst="rect">
                          <a:avLst/>
                        </a:prstGeom>
                        <a:solidFill>
                          <a:srgbClr val="FFFFFF"/>
                        </a:solidFill>
                        <a:ln w="9525">
                          <a:noFill/>
                          <a:miter lim="800000"/>
                          <a:headEnd/>
                          <a:tailEnd/>
                        </a:ln>
                      </wps:spPr>
                      <wps:txbx>
                        <w:txbxContent>
                          <w:p w14:paraId="2060956A" w14:textId="6D4C8B7C" w:rsidR="00CE7B9C" w:rsidRPr="00CE7B9C" w:rsidRDefault="00CE7B9C" w:rsidP="00CE7B9C">
                            <w:pPr>
                              <w:rPr>
                                <w:sz w:val="24"/>
                                <w:szCs w:val="24"/>
                                <w:lang w:val="en-US"/>
                              </w:rPr>
                            </w:pPr>
                            <w:r>
                              <w:rPr>
                                <w:sz w:val="24"/>
                                <w:szCs w:val="24"/>
                              </w:rPr>
                              <w:t>(</w:t>
                            </w:r>
                            <w:r w:rsidRPr="00CE7B9C">
                              <w:rPr>
                                <w:sz w:val="24"/>
                                <w:szCs w:val="24"/>
                              </w:rPr>
                              <w:t>a</w:t>
                            </w:r>
                            <w:r>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FB178" id="_x0000_s1037" type="#_x0000_t202" style="position:absolute;left:0;text-align:left;margin-left:4.9pt;margin-top:.75pt;width:38.15pt;height:22.2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" stroked="f">
                <v:textbox>
                  <w:txbxContent>
                    <w:p w14:paraId="2060956A" w14:textId="6D4C8B7C" w:rsidR="00CE7B9C" w:rsidRPr="00CE7B9C" w:rsidRDefault="00CE7B9C" w:rsidP="00CE7B9C">
                      <w:pPr>
                        <w:rPr>
                          <w:sz w:val="24"/>
                          <w:szCs w:val="24"/>
                          <w:lang w:val="en-US"/>
                        </w:rPr>
                      </w:pPr>
                      <w:r>
                        <w:rPr>
                          <w:sz w:val="24"/>
                          <w:szCs w:val="24"/>
                        </w:rPr>
                        <w:t>(</w:t>
                      </w:r>
                      <w:r w:rsidRPr="00CE7B9C">
                        <w:rPr>
                          <w:sz w:val="24"/>
                          <w:szCs w:val="24"/>
                        </w:rPr>
                        <w:t>a</w:t>
                      </w:r>
                      <w:r>
                        <w:rPr>
                          <w:sz w:val="24"/>
                          <w:szCs w:val="24"/>
                        </w:rPr>
                        <w:t>)</w:t>
                      </w:r>
                    </w:p>
                  </w:txbxContent>
                </v:textbox>
                <w10:wrap anchorx="margin"/>
              </v:shape>
            </w:pict>
          </mc:Fallback>
        </mc:AlternateContent>
      </w:r>
      <w:r w:rsidRPr="00CE7B9C">
        <w:rPr>
          <w:noProof/>
          <w:lang w:val="en-US"/>
        </w:rPr>
        <w:drawing>
          <wp:inline distT="0" distB="0" distL="0" distR="0" wp14:anchorId="5F2B02FB" wp14:editId="0A13D18D">
            <wp:extent cx="2810654" cy="1746563"/>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3084"/>
                    <a:stretch/>
                  </pic:blipFill>
                  <pic:spPr bwMode="auto">
                    <a:xfrm>
                      <a:off x="0" y="0"/>
                      <a:ext cx="2815333" cy="1749471"/>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523B5F6F" wp14:editId="355AB530">
            <wp:extent cx="2790967" cy="18538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3326" cy="1882001"/>
                    </a:xfrm>
                    <a:prstGeom prst="rect">
                      <a:avLst/>
                    </a:prstGeom>
                    <a:noFill/>
                    <a:ln>
                      <a:noFill/>
                    </a:ln>
                  </pic:spPr>
                </pic:pic>
              </a:graphicData>
            </a:graphic>
          </wp:inline>
        </w:drawing>
      </w:r>
    </w:p>
    <w:p w14:paraId="79650843" w14:textId="0C8D47CB" w:rsidR="00A556F6" w:rsidRPr="007F1D7F" w:rsidRDefault="00CC1A31" w:rsidP="002F40B8">
      <w:pPr>
        <w:spacing w:line="360" w:lineRule="auto"/>
        <w:jc w:val="both"/>
        <w:rPr>
          <w:rStyle w:val="Emphasis"/>
          <w:sz w:val="18"/>
          <w:szCs w:val="18"/>
          <w:lang w:val="en-US"/>
        </w:rPr>
      </w:pPr>
      <w:r w:rsidRPr="007F1D7F">
        <w:rPr>
          <w:rStyle w:val="Emphasis"/>
          <w:sz w:val="18"/>
          <w:szCs w:val="18"/>
          <w:lang w:val="en-US"/>
        </w:rPr>
        <w:t>Figure 10.</w:t>
      </w:r>
      <w:r w:rsidRPr="00CC1A31">
        <w:rPr>
          <w:rStyle w:val="Emphasis"/>
          <w:sz w:val="18"/>
          <w:szCs w:val="18"/>
          <w:lang w:val="en-US"/>
        </w:rPr>
        <w:t xml:space="preserve"> Schematic of nanoindentation testing</w:t>
      </w:r>
      <w:r w:rsidRPr="007F1D7F">
        <w:rPr>
          <w:rStyle w:val="Emphasis"/>
          <w:sz w:val="18"/>
          <w:szCs w:val="18"/>
          <w:lang w:val="en-US"/>
        </w:rPr>
        <w:t>. (</w:t>
      </w:r>
      <w:r w:rsidRPr="00CC1A31">
        <w:rPr>
          <w:rStyle w:val="Emphasis"/>
          <w:sz w:val="18"/>
          <w:szCs w:val="18"/>
          <w:lang w:val="en-US"/>
        </w:rPr>
        <w:t>a</w:t>
      </w:r>
      <w:r w:rsidRPr="007F1D7F">
        <w:rPr>
          <w:rStyle w:val="Emphasis"/>
          <w:sz w:val="18"/>
          <w:szCs w:val="18"/>
          <w:lang w:val="en-US"/>
        </w:rPr>
        <w:t>).</w:t>
      </w:r>
      <w:r w:rsidRPr="00CC1A31">
        <w:rPr>
          <w:rStyle w:val="Emphasis"/>
          <w:sz w:val="18"/>
          <w:szCs w:val="18"/>
          <w:lang w:val="en-US"/>
        </w:rPr>
        <w:t xml:space="preserve"> penetration of indenter</w:t>
      </w:r>
      <w:r w:rsidRPr="007F1D7F">
        <w:rPr>
          <w:rStyle w:val="Emphasis"/>
          <w:sz w:val="18"/>
          <w:szCs w:val="18"/>
          <w:lang w:val="en-US"/>
        </w:rPr>
        <w:t xml:space="preserve"> </w:t>
      </w:r>
      <w:r w:rsidRPr="00CC1A31">
        <w:rPr>
          <w:rStyle w:val="Emphasis"/>
          <w:sz w:val="18"/>
          <w:szCs w:val="18"/>
          <w:lang w:val="en-US"/>
        </w:rPr>
        <w:t>into the sample</w:t>
      </w:r>
      <w:r w:rsidRPr="007F1D7F">
        <w:rPr>
          <w:rStyle w:val="Emphasis"/>
          <w:sz w:val="18"/>
          <w:szCs w:val="18"/>
          <w:lang w:val="en-US"/>
        </w:rPr>
        <w:t xml:space="preserve"> </w:t>
      </w:r>
      <w:r w:rsidRPr="00CC1A31">
        <w:rPr>
          <w:rStyle w:val="Emphasis"/>
          <w:sz w:val="18"/>
          <w:szCs w:val="18"/>
          <w:lang w:val="en-US"/>
        </w:rPr>
        <w:t>[</w:t>
      </w:r>
      <w:del w:id="445" w:author="Fan, Qi" w:date="2024-09-06T01:00:00Z">
        <w:r w:rsidRPr="007F1D7F" w:rsidDel="00A46037">
          <w:rPr>
            <w:rStyle w:val="Emphasis"/>
            <w:sz w:val="18"/>
            <w:szCs w:val="18"/>
            <w:lang w:val="en-US"/>
          </w:rPr>
          <w:delText>10</w:delText>
        </w:r>
        <w:r w:rsidR="007F1D7F" w:rsidDel="00A46037">
          <w:rPr>
            <w:rStyle w:val="Emphasis"/>
            <w:sz w:val="18"/>
            <w:szCs w:val="18"/>
            <w:lang w:val="en-US"/>
          </w:rPr>
          <w:delText>6</w:delText>
        </w:r>
      </w:del>
      <w:ins w:id="446" w:author="Fan, Qi" w:date="2024-09-06T01:00:00Z">
        <w:r w:rsidR="00A46037">
          <w:rPr>
            <w:rStyle w:val="Emphasis"/>
            <w:sz w:val="18"/>
            <w:szCs w:val="18"/>
            <w:lang w:val="en-US"/>
          </w:rPr>
          <w:t>91</w:t>
        </w:r>
      </w:ins>
      <w:r w:rsidRPr="00CC1A31">
        <w:rPr>
          <w:rStyle w:val="Emphasis"/>
          <w:sz w:val="18"/>
          <w:szCs w:val="18"/>
          <w:lang w:val="en-US"/>
        </w:rPr>
        <w:t xml:space="preserve">].  </w:t>
      </w:r>
      <w:r w:rsidRPr="007F1D7F">
        <w:rPr>
          <w:rStyle w:val="Emphasis"/>
          <w:sz w:val="18"/>
          <w:szCs w:val="18"/>
          <w:lang w:val="en-US"/>
        </w:rPr>
        <w:t>(</w:t>
      </w:r>
      <w:r w:rsidRPr="00CC1A31">
        <w:rPr>
          <w:rStyle w:val="Emphasis"/>
          <w:sz w:val="18"/>
          <w:szCs w:val="18"/>
          <w:lang w:val="en-US"/>
        </w:rPr>
        <w:t>b</w:t>
      </w:r>
      <w:r w:rsidRPr="007F1D7F">
        <w:rPr>
          <w:rStyle w:val="Emphasis"/>
          <w:sz w:val="18"/>
          <w:szCs w:val="18"/>
          <w:lang w:val="en-US"/>
        </w:rPr>
        <w:t>)</w:t>
      </w:r>
      <w:r w:rsidRPr="00CC1A31">
        <w:rPr>
          <w:rStyle w:val="Emphasis"/>
          <w:sz w:val="18"/>
          <w:szCs w:val="18"/>
          <w:lang w:val="en-US"/>
        </w:rPr>
        <w:t xml:space="preserve"> the </w:t>
      </w:r>
      <w:r w:rsidRPr="007F1D7F">
        <w:rPr>
          <w:rStyle w:val="Emphasis"/>
          <w:sz w:val="18"/>
          <w:szCs w:val="18"/>
          <w:lang w:val="en-US"/>
        </w:rPr>
        <w:t>typical</w:t>
      </w:r>
      <w:r w:rsidRPr="00CC1A31">
        <w:rPr>
          <w:rStyle w:val="Emphasis"/>
          <w:sz w:val="18"/>
          <w:szCs w:val="18"/>
          <w:lang w:val="en-US"/>
        </w:rPr>
        <w:t xml:space="preserve"> load–displacement curve </w:t>
      </w:r>
      <w:r w:rsidRPr="007F1D7F">
        <w:rPr>
          <w:rStyle w:val="Emphasis"/>
          <w:sz w:val="18"/>
          <w:szCs w:val="18"/>
          <w:lang w:val="en-US"/>
        </w:rPr>
        <w:t xml:space="preserve">consists of loading, load holding and unloading parts </w:t>
      </w:r>
      <w:r w:rsidRPr="00CC1A31">
        <w:rPr>
          <w:rStyle w:val="Emphasis"/>
          <w:sz w:val="18"/>
          <w:szCs w:val="18"/>
          <w:lang w:val="en-US"/>
        </w:rPr>
        <w:t>[</w:t>
      </w:r>
      <w:del w:id="447" w:author="Fan, Qi" w:date="2024-09-06T01:00:00Z">
        <w:r w:rsidRPr="007F1D7F" w:rsidDel="00A46037">
          <w:rPr>
            <w:rStyle w:val="Emphasis"/>
            <w:sz w:val="18"/>
            <w:szCs w:val="18"/>
            <w:lang w:val="en-US"/>
          </w:rPr>
          <w:delText>10</w:delText>
        </w:r>
        <w:r w:rsidR="007F1D7F" w:rsidDel="00A46037">
          <w:rPr>
            <w:rStyle w:val="Emphasis"/>
            <w:sz w:val="18"/>
            <w:szCs w:val="18"/>
            <w:lang w:val="en-US"/>
          </w:rPr>
          <w:delText>7</w:delText>
        </w:r>
      </w:del>
      <w:ins w:id="448" w:author="Fan, Qi" w:date="2024-09-06T01:00:00Z">
        <w:r w:rsidR="00A46037">
          <w:rPr>
            <w:rStyle w:val="Emphasis"/>
            <w:sz w:val="18"/>
            <w:szCs w:val="18"/>
            <w:lang w:val="en-US"/>
          </w:rPr>
          <w:t>92</w:t>
        </w:r>
      </w:ins>
      <w:r w:rsidRPr="00CC1A31">
        <w:rPr>
          <w:rStyle w:val="Emphasis"/>
          <w:sz w:val="18"/>
          <w:szCs w:val="18"/>
          <w:lang w:val="en-US"/>
        </w:rPr>
        <w:t>].</w:t>
      </w:r>
    </w:p>
    <w:p w14:paraId="2A00E413" w14:textId="154DD52C" w:rsidR="00B404E9" w:rsidRDefault="00B404E9" w:rsidP="002F40B8">
      <w:pPr>
        <w:spacing w:line="360" w:lineRule="auto"/>
        <w:jc w:val="both"/>
        <w:rPr>
          <w:lang w:val="en-US"/>
        </w:rPr>
      </w:pPr>
    </w:p>
    <w:p w14:paraId="3ED1A5C2" w14:textId="27800961" w:rsidR="00CC1A31" w:rsidRDefault="00852D08" w:rsidP="002F40B8">
      <w:pPr>
        <w:spacing w:line="360" w:lineRule="auto"/>
        <w:jc w:val="both"/>
        <w:rPr>
          <w:lang w:val="en-US"/>
        </w:rPr>
      </w:pPr>
      <w:r w:rsidRPr="00852D08">
        <w:rPr>
          <w:lang w:val="en-US"/>
        </w:rPr>
        <w:t>As early as 1965, Sneddon initially proposed a method to exploit the measured data and use them to roughly infer the elastic modulus of the material [</w:t>
      </w:r>
      <w:del w:id="449" w:author="Fan, Qi" w:date="2024-09-06T01:00:00Z">
        <w:r w:rsidRPr="00852D08" w:rsidDel="00A46037">
          <w:rPr>
            <w:lang w:val="en-US"/>
          </w:rPr>
          <w:delText>108</w:delText>
        </w:r>
      </w:del>
      <w:ins w:id="450" w:author="Fan, Qi" w:date="2024-09-06T01:00:00Z">
        <w:r w:rsidR="00A46037">
          <w:rPr>
            <w:lang w:val="en-US"/>
          </w:rPr>
          <w:t>93</w:t>
        </w:r>
      </w:ins>
      <w:r w:rsidRPr="00852D08">
        <w:rPr>
          <w:lang w:val="en-US"/>
        </w:rPr>
        <w:t>]. Based on this, Oliver and Pharr made several improvements and revisions</w:t>
      </w:r>
      <w:r>
        <w:rPr>
          <w:lang w:val="en-US"/>
        </w:rPr>
        <w:t xml:space="preserve"> </w:t>
      </w:r>
      <w:r w:rsidRPr="00852D08">
        <w:rPr>
          <w:lang w:val="en-US"/>
        </w:rPr>
        <w:t>[</w:t>
      </w:r>
      <w:del w:id="451" w:author="Fan, Qi" w:date="2024-09-06T01:01:00Z">
        <w:r w:rsidRPr="00852D08" w:rsidDel="00A46037">
          <w:rPr>
            <w:lang w:val="en-US"/>
          </w:rPr>
          <w:delText>109</w:delText>
        </w:r>
      </w:del>
      <w:ins w:id="452" w:author="Fan, Qi" w:date="2024-09-06T01:01:00Z">
        <w:r w:rsidR="00A46037">
          <w:rPr>
            <w:lang w:val="en-US"/>
          </w:rPr>
          <w:t>94</w:t>
        </w:r>
      </w:ins>
      <w:r w:rsidRPr="00852D08">
        <w:rPr>
          <w:lang w:val="en-US"/>
        </w:rPr>
        <w:t>], taking more important factors into consideration. With the development of nanoindentation technology, the Oliver and Pharr method has gradually become the standard method for modern nanoindentation analysis software [</w:t>
      </w:r>
      <w:del w:id="453" w:author="Fan, Qi" w:date="2024-09-06T01:01:00Z">
        <w:r w:rsidRPr="00852D08" w:rsidDel="00A46037">
          <w:rPr>
            <w:lang w:val="en-US"/>
          </w:rPr>
          <w:delText>100</w:delText>
        </w:r>
      </w:del>
      <w:ins w:id="454" w:author="Fan, Qi" w:date="2024-09-06T01:01:00Z">
        <w:r w:rsidR="00A46037">
          <w:rPr>
            <w:lang w:val="en-US"/>
          </w:rPr>
          <w:t>85</w:t>
        </w:r>
      </w:ins>
      <w:r w:rsidRPr="00852D08">
        <w:rPr>
          <w:lang w:val="en-US"/>
        </w:rPr>
        <w:t xml:space="preserve">]. The Oliver-Pharr method uses the following exponential function to fit the unloading curve and obtain thee important relationship between load P and displacement h in the unloading phase </w:t>
      </w:r>
      <w:r w:rsidR="00134B1E" w:rsidRPr="003F3173">
        <w:rPr>
          <w:lang w:val="en-US"/>
        </w:rPr>
        <w:t>[</w:t>
      </w:r>
      <w:del w:id="455" w:author="Fan, Qi" w:date="2024-09-06T01:01:00Z">
        <w:r w:rsidR="00134B1E" w:rsidDel="00A46037">
          <w:rPr>
            <w:lang w:val="en-US"/>
          </w:rPr>
          <w:delText>11</w:delText>
        </w:r>
        <w:r w:rsidR="007F1D7F" w:rsidDel="00A46037">
          <w:rPr>
            <w:lang w:val="en-US"/>
          </w:rPr>
          <w:delText>0</w:delText>
        </w:r>
      </w:del>
      <w:ins w:id="456" w:author="Fan, Qi" w:date="2024-09-06T01:01:00Z">
        <w:r w:rsidR="00A46037">
          <w:rPr>
            <w:lang w:val="en-US"/>
          </w:rPr>
          <w:t>95</w:t>
        </w:r>
      </w:ins>
      <w:r w:rsidR="00134B1E" w:rsidRPr="003F3173">
        <w:rPr>
          <w:lang w:val="en-US"/>
        </w:rPr>
        <w:t>]</w:t>
      </w:r>
      <w:r w:rsidR="00134B1E" w:rsidRPr="00134B1E">
        <w:rPr>
          <w:lang w:val="en-US"/>
        </w:rPr>
        <w:t>:</w:t>
      </w:r>
    </w:p>
    <w:p w14:paraId="6784F58F" w14:textId="0959D99C" w:rsidR="00CC1A31" w:rsidRDefault="00134B1E" w:rsidP="002F40B8">
      <w:pPr>
        <w:spacing w:line="360" w:lineRule="auto"/>
        <w:jc w:val="both"/>
        <w:rPr>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B(h-</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f</m:t>
                  </m:r>
                </m:sub>
              </m:sSub>
              <m:r>
                <w:rPr>
                  <w:rFonts w:ascii="Cambria Math" w:hAnsi="Cambria Math"/>
                  <w:lang w:val="en-US"/>
                </w:rPr>
                <m:t>)</m:t>
              </m:r>
            </m:e>
            <m:sup>
              <m:r>
                <w:rPr>
                  <w:rFonts w:ascii="Cambria Math" w:hAnsi="Cambria Math"/>
                  <w:lang w:val="en-US"/>
                </w:rPr>
                <m:t>n</m:t>
              </m:r>
            </m:sup>
          </m:sSup>
        </m:oMath>
      </m:oMathPara>
    </w:p>
    <w:p w14:paraId="37E2D1B1" w14:textId="1A84FA6D" w:rsidR="00A556F6" w:rsidRDefault="00134B1E" w:rsidP="002F40B8">
      <w:pPr>
        <w:spacing w:line="360" w:lineRule="auto"/>
        <w:jc w:val="both"/>
        <w:rPr>
          <w:lang w:val="en-US"/>
        </w:rPr>
      </w:pPr>
      <w:r>
        <w:rPr>
          <w:lang w:val="en-US"/>
        </w:rPr>
        <w:t>The</w:t>
      </w:r>
      <w:r w:rsidRPr="00134B1E">
        <w:rPr>
          <w:lang w:val="en-US"/>
        </w:rPr>
        <w:t xml:space="preserve"> slope of the load–displacement curve of the unloading section </w:t>
      </w:r>
      <w:r w:rsidRPr="00134B1E">
        <w:rPr>
          <w:i/>
          <w:iCs/>
          <w:lang w:val="en-US"/>
        </w:rPr>
        <w:t>S</w:t>
      </w:r>
      <w:r w:rsidRPr="00134B1E">
        <w:rPr>
          <w:lang w:val="en-US"/>
        </w:rPr>
        <w:t xml:space="preserve"> w</w:t>
      </w:r>
      <w:r>
        <w:rPr>
          <w:lang w:val="en-US"/>
        </w:rPr>
        <w:t>hich is also the elastic contact stiffness</w:t>
      </w:r>
      <w:r w:rsidRPr="00134B1E">
        <w:rPr>
          <w:lang w:val="en-US"/>
        </w:rPr>
        <w:t xml:space="preserve"> is obtained by derivation</w:t>
      </w:r>
      <w:r w:rsidR="00C66356">
        <w:rPr>
          <w:lang w:val="en-US"/>
        </w:rPr>
        <w:t xml:space="preserve"> </w:t>
      </w:r>
      <w:r w:rsidR="00C66356" w:rsidRPr="003F3173">
        <w:rPr>
          <w:lang w:val="en-US"/>
        </w:rPr>
        <w:t>[</w:t>
      </w:r>
      <w:del w:id="457" w:author="Fan, Qi" w:date="2024-09-06T01:01:00Z">
        <w:r w:rsidR="00C66356" w:rsidDel="00A46037">
          <w:rPr>
            <w:lang w:val="en-US"/>
          </w:rPr>
          <w:delText>10</w:delText>
        </w:r>
        <w:r w:rsidR="007F1D7F" w:rsidDel="00A46037">
          <w:rPr>
            <w:lang w:val="en-US"/>
          </w:rPr>
          <w:delText>0</w:delText>
        </w:r>
      </w:del>
      <w:ins w:id="458" w:author="Fan, Qi" w:date="2024-09-06T01:01:00Z">
        <w:r w:rsidR="00A46037">
          <w:rPr>
            <w:lang w:val="en-US"/>
          </w:rPr>
          <w:t>85</w:t>
        </w:r>
      </w:ins>
      <w:r w:rsidR="00C66356" w:rsidRPr="003F3173">
        <w:rPr>
          <w:lang w:val="en-US"/>
        </w:rPr>
        <w:t>][</w:t>
      </w:r>
      <w:del w:id="459" w:author="Fan, Qi" w:date="2024-09-06T01:01:00Z">
        <w:r w:rsidR="00C66356" w:rsidDel="00A46037">
          <w:rPr>
            <w:lang w:val="en-US"/>
          </w:rPr>
          <w:delText>11</w:delText>
        </w:r>
        <w:r w:rsidR="007F1D7F" w:rsidDel="00A46037">
          <w:rPr>
            <w:lang w:val="en-US"/>
          </w:rPr>
          <w:delText>0</w:delText>
        </w:r>
      </w:del>
      <w:ins w:id="460" w:author="Fan, Qi" w:date="2024-09-06T01:01:00Z">
        <w:r w:rsidR="00A46037">
          <w:rPr>
            <w:lang w:val="en-US"/>
          </w:rPr>
          <w:t>95</w:t>
        </w:r>
      </w:ins>
      <w:r w:rsidR="00C66356" w:rsidRPr="003F3173">
        <w:rPr>
          <w:lang w:val="en-US"/>
        </w:rPr>
        <w:t>]</w:t>
      </w:r>
      <w:r w:rsidR="00C66356" w:rsidRPr="00134B1E">
        <w:rPr>
          <w:lang w:val="en-US"/>
        </w:rPr>
        <w:t>:</w:t>
      </w:r>
    </w:p>
    <w:p w14:paraId="26BFBC17" w14:textId="55CD86B6" w:rsidR="00134B1E" w:rsidRPr="00CA6064" w:rsidRDefault="00134B1E" w:rsidP="002F40B8">
      <w:pPr>
        <w:spacing w:line="360" w:lineRule="auto"/>
        <w:jc w:val="both"/>
        <w:rPr>
          <w:lang w:val="en-US"/>
        </w:rPr>
      </w:pPr>
      <m:oMathPara>
        <m:oMath>
          <m:r>
            <w:rPr>
              <w:rFonts w:ascii="Cambria Math" w:hAnsi="Cambria Math"/>
              <w:lang w:val="en-US"/>
            </w:rPr>
            <m:t>S=</m:t>
          </m:r>
          <m:sSub>
            <m:sSubPr>
              <m:ctrlPr>
                <w:rPr>
                  <w:rFonts w:ascii="Cambria Math" w:hAnsi="Cambria Math"/>
                  <w:i/>
                  <w:lang w:val="en-US"/>
                </w:rPr>
              </m:ctrlPr>
            </m:sSub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dP</m:t>
                      </m:r>
                    </m:num>
                    <m:den>
                      <m:r>
                        <w:rPr>
                          <w:rFonts w:ascii="Cambria Math" w:hAnsi="Cambria Math"/>
                          <w:lang w:val="en-US"/>
                        </w:rPr>
                        <m:t>dh</m:t>
                      </m:r>
                    </m:den>
                  </m:f>
                </m:e>
              </m:d>
            </m:e>
            <m:sub>
              <m:r>
                <w:rPr>
                  <w:rFonts w:ascii="Cambria Math" w:hAnsi="Cambria Math"/>
                  <w:lang w:val="en-US"/>
                </w:rPr>
                <m:t>h=</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m</m:t>
                  </m:r>
                </m:sub>
              </m:sSub>
            </m:sub>
          </m:sSub>
          <m:r>
            <w:rPr>
              <w:rFonts w:ascii="Cambria Math" w:hAnsi="Cambria Math"/>
              <w:lang w:val="en-US"/>
            </w:rPr>
            <m:t>=Bn</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f</m:t>
                      </m:r>
                    </m:sub>
                  </m:sSub>
                </m:e>
              </m:d>
            </m:e>
            <m:sup>
              <m:r>
                <w:rPr>
                  <w:rFonts w:ascii="Cambria Math" w:hAnsi="Cambria Math"/>
                  <w:lang w:val="en-US"/>
                </w:rPr>
                <m:t>n-1</m:t>
              </m:r>
            </m:sup>
          </m:sSup>
        </m:oMath>
      </m:oMathPara>
    </w:p>
    <w:p w14:paraId="706580E0" w14:textId="1CD84827" w:rsidR="00CA6064" w:rsidRDefault="00852D08" w:rsidP="002F40B8">
      <w:pPr>
        <w:spacing w:line="360" w:lineRule="auto"/>
        <w:jc w:val="both"/>
        <w:rPr>
          <w:lang w:val="en-US"/>
        </w:rPr>
      </w:pPr>
      <w:r>
        <w:rPr>
          <w:lang w:val="en-US"/>
        </w:rPr>
        <w:t>w</w:t>
      </w:r>
      <w:r w:rsidR="00CA6064">
        <w:rPr>
          <w:lang w:val="en-US"/>
        </w:rPr>
        <w:t xml:space="preserve">here </w:t>
      </w:r>
      <w:r w:rsidR="00CA6064" w:rsidRPr="00CA6064">
        <w:rPr>
          <w:i/>
          <w:iCs/>
          <w:lang w:val="en-US"/>
        </w:rPr>
        <w:t>h</w:t>
      </w:r>
      <w:r w:rsidR="00CA6064" w:rsidRPr="00CA6064">
        <w:rPr>
          <w:i/>
          <w:iCs/>
          <w:vertAlign w:val="subscript"/>
          <w:lang w:val="en-US"/>
        </w:rPr>
        <w:t>f</w:t>
      </w:r>
      <w:r w:rsidR="00CA6064">
        <w:rPr>
          <w:lang w:val="en-US"/>
        </w:rPr>
        <w:t xml:space="preserve"> and </w:t>
      </w:r>
      <w:r w:rsidR="00CA6064" w:rsidRPr="00CA6064">
        <w:rPr>
          <w:i/>
          <w:iCs/>
          <w:lang w:val="en-US"/>
        </w:rPr>
        <w:t>h</w:t>
      </w:r>
      <w:r w:rsidR="00CA6064" w:rsidRPr="00CA6064">
        <w:rPr>
          <w:i/>
          <w:iCs/>
          <w:vertAlign w:val="subscript"/>
          <w:lang w:val="en-US"/>
        </w:rPr>
        <w:t>m</w:t>
      </w:r>
      <w:r w:rsidR="00CA6064">
        <w:rPr>
          <w:lang w:val="en-US"/>
        </w:rPr>
        <w:t xml:space="preserve"> </w:t>
      </w:r>
      <w:r>
        <w:rPr>
          <w:lang w:val="en-US"/>
        </w:rPr>
        <w:t>are</w:t>
      </w:r>
      <w:r w:rsidR="00CA6064">
        <w:rPr>
          <w:lang w:val="en-US"/>
        </w:rPr>
        <w:t xml:space="preserve"> the residual indentation depth and the maximum load, </w:t>
      </w:r>
      <w:r>
        <w:rPr>
          <w:lang w:val="en-US"/>
        </w:rPr>
        <w:t xml:space="preserve">respectively and </w:t>
      </w:r>
      <w:r w:rsidR="00CA6064" w:rsidRPr="00CA6064">
        <w:rPr>
          <w:i/>
          <w:iCs/>
          <w:lang w:val="en-US"/>
        </w:rPr>
        <w:t>B</w:t>
      </w:r>
      <w:r w:rsidR="00CA6064">
        <w:rPr>
          <w:lang w:val="en-US"/>
        </w:rPr>
        <w:t xml:space="preserve"> and </w:t>
      </w:r>
      <w:r w:rsidR="00CA6064" w:rsidRPr="00CA6064">
        <w:rPr>
          <w:i/>
          <w:iCs/>
          <w:lang w:val="en-US"/>
        </w:rPr>
        <w:t>n</w:t>
      </w:r>
      <w:r w:rsidR="00CA6064">
        <w:rPr>
          <w:lang w:val="en-US"/>
        </w:rPr>
        <w:t xml:space="preserve"> are fitting parameters. </w:t>
      </w:r>
      <w:r w:rsidR="009E7B3F">
        <w:rPr>
          <w:lang w:val="en-US"/>
        </w:rPr>
        <w:t>For</w:t>
      </w:r>
      <w:r w:rsidR="00CA6064" w:rsidRPr="00CA6064">
        <w:rPr>
          <w:lang w:val="en-US"/>
        </w:rPr>
        <w:t xml:space="preserve"> calculating the contact area</w:t>
      </w:r>
      <w:r w:rsidR="009E7B3F">
        <w:rPr>
          <w:lang w:val="en-US"/>
        </w:rPr>
        <w:t xml:space="preserve"> </w:t>
      </w:r>
      <w:r w:rsidR="009E7B3F" w:rsidRPr="009E7B3F">
        <w:rPr>
          <w:i/>
          <w:iCs/>
          <w:lang w:val="en-US"/>
        </w:rPr>
        <w:t>A</w:t>
      </w:r>
      <w:r w:rsidR="009E7B3F" w:rsidRPr="009E7B3F">
        <w:rPr>
          <w:i/>
          <w:iCs/>
          <w:vertAlign w:val="subscript"/>
          <w:lang w:val="en-US"/>
        </w:rPr>
        <w:t>c</w:t>
      </w:r>
      <w:r w:rsidR="009E7B3F">
        <w:rPr>
          <w:lang w:val="en-US"/>
        </w:rPr>
        <w:t xml:space="preserve"> which is the key value for hardness calculation</w:t>
      </w:r>
      <w:r w:rsidR="00CA6064" w:rsidRPr="00CA6064">
        <w:rPr>
          <w:lang w:val="en-US"/>
        </w:rPr>
        <w:t xml:space="preserve">, the contact depth </w:t>
      </w:r>
      <w:r w:rsidR="009E7B3F" w:rsidRPr="009E7B3F">
        <w:rPr>
          <w:i/>
          <w:iCs/>
          <w:lang w:val="en-US"/>
        </w:rPr>
        <w:t>h</w:t>
      </w:r>
      <w:r w:rsidR="009E7B3F" w:rsidRPr="009E7B3F">
        <w:rPr>
          <w:i/>
          <w:iCs/>
          <w:vertAlign w:val="subscript"/>
          <w:lang w:val="en-US"/>
        </w:rPr>
        <w:t>c</w:t>
      </w:r>
      <w:r w:rsidR="009E7B3F">
        <w:rPr>
          <w:lang w:val="en-US"/>
        </w:rPr>
        <w:t xml:space="preserve"> (Figure 10.a) </w:t>
      </w:r>
      <w:r w:rsidR="00CA6064" w:rsidRPr="00CA6064">
        <w:rPr>
          <w:lang w:val="en-US"/>
        </w:rPr>
        <w:t xml:space="preserve">must also be calculated. The contact depth </w:t>
      </w:r>
      <w:r w:rsidR="00CA6064" w:rsidRPr="00CA6064">
        <w:rPr>
          <w:i/>
          <w:iCs/>
          <w:lang w:val="en-US"/>
        </w:rPr>
        <w:t>h</w:t>
      </w:r>
      <w:r w:rsidR="00CA6064" w:rsidRPr="00CA6064">
        <w:rPr>
          <w:i/>
          <w:iCs/>
          <w:vertAlign w:val="subscript"/>
          <w:lang w:val="en-US"/>
        </w:rPr>
        <w:t>c</w:t>
      </w:r>
      <w:r w:rsidR="00CA6064">
        <w:rPr>
          <w:lang w:val="en-US"/>
        </w:rPr>
        <w:t xml:space="preserve"> </w:t>
      </w:r>
      <w:r w:rsidR="00CA6064" w:rsidRPr="00CA6064">
        <w:rPr>
          <w:lang w:val="en-US"/>
        </w:rPr>
        <w:t>is calculated using the following formula</w:t>
      </w:r>
      <w:r w:rsidR="00C66356">
        <w:rPr>
          <w:lang w:val="en-US"/>
        </w:rPr>
        <w:t xml:space="preserve"> </w:t>
      </w:r>
      <w:r w:rsidR="00C66356" w:rsidRPr="003F3173">
        <w:rPr>
          <w:lang w:val="en-US"/>
        </w:rPr>
        <w:t>[</w:t>
      </w:r>
      <w:del w:id="461" w:author="Fan, Qi" w:date="2024-09-06T01:01:00Z">
        <w:r w:rsidR="00C66356" w:rsidDel="00A46037">
          <w:rPr>
            <w:lang w:val="en-US"/>
          </w:rPr>
          <w:delText>11</w:delText>
        </w:r>
        <w:r w:rsidR="007F1D7F" w:rsidDel="00A46037">
          <w:rPr>
            <w:lang w:val="en-US"/>
          </w:rPr>
          <w:delText>0</w:delText>
        </w:r>
      </w:del>
      <w:ins w:id="462" w:author="Fan, Qi" w:date="2024-09-06T01:01:00Z">
        <w:r w:rsidR="00A46037">
          <w:rPr>
            <w:lang w:val="en-US"/>
          </w:rPr>
          <w:t>95</w:t>
        </w:r>
      </w:ins>
      <w:r w:rsidR="00C66356" w:rsidRPr="003F3173">
        <w:rPr>
          <w:lang w:val="en-US"/>
        </w:rPr>
        <w:t>]</w:t>
      </w:r>
      <w:r w:rsidR="00CA6064">
        <w:rPr>
          <w:lang w:val="en-US"/>
        </w:rPr>
        <w:t>:</w:t>
      </w:r>
    </w:p>
    <w:p w14:paraId="63E94E46" w14:textId="0262AB4E" w:rsidR="00CA6064" w:rsidRDefault="001B6328" w:rsidP="002F40B8">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c</m:t>
              </m:r>
            </m:sub>
          </m:sSub>
          <m:r>
            <w:rPr>
              <w:rFonts w:ascii="Cambria Math" w:hAnsi="Cambria Math"/>
              <w:lang w:val="en-US"/>
            </w:rPr>
            <m:t>=h-ε</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S</m:t>
              </m:r>
            </m:den>
          </m:f>
        </m:oMath>
      </m:oMathPara>
    </w:p>
    <w:p w14:paraId="125DDCC2" w14:textId="6EDC956A" w:rsidR="00CA6064" w:rsidRDefault="009E7B3F" w:rsidP="002F40B8">
      <w:pPr>
        <w:spacing w:line="360" w:lineRule="auto"/>
        <w:jc w:val="both"/>
        <w:rPr>
          <w:lang w:val="en-US"/>
        </w:rPr>
      </w:pPr>
      <w:r>
        <w:rPr>
          <w:lang w:val="en-US"/>
        </w:rPr>
        <w:t>w</w:t>
      </w:r>
      <w:r w:rsidR="00CA6064">
        <w:rPr>
          <w:lang w:val="en-US"/>
        </w:rPr>
        <w:t>here the</w:t>
      </w:r>
      <w:r w:rsidR="00CA6064" w:rsidRPr="00CA6064">
        <w:rPr>
          <w:lang w:val="en-US"/>
        </w:rPr>
        <w:t xml:space="preserve"> variable ε depends on the indenter tip. For a Vickers indenter</w:t>
      </w:r>
      <w:r>
        <w:rPr>
          <w:lang w:val="en-US"/>
        </w:rPr>
        <w:t>,</w:t>
      </w:r>
      <w:r w:rsidR="00CA6064" w:rsidRPr="00CA6064">
        <w:rPr>
          <w:lang w:val="en-US"/>
        </w:rPr>
        <w:t xml:space="preserve"> ε </w:t>
      </w:r>
      <w:r>
        <w:rPr>
          <w:lang w:val="en-US"/>
        </w:rPr>
        <w:t>is</w:t>
      </w:r>
      <w:r w:rsidR="00CA6064" w:rsidRPr="00CA6064">
        <w:rPr>
          <w:lang w:val="en-US"/>
        </w:rPr>
        <w:t xml:space="preserve"> 0.75 [</w:t>
      </w:r>
      <w:del w:id="463" w:author="Fan, Qi" w:date="2024-09-06T01:01:00Z">
        <w:r w:rsidR="00CA6064" w:rsidRPr="00CA6064" w:rsidDel="00A46037">
          <w:rPr>
            <w:lang w:val="en-US"/>
          </w:rPr>
          <w:delText>1</w:delText>
        </w:r>
        <w:r w:rsidR="00CA6064" w:rsidDel="00A46037">
          <w:rPr>
            <w:lang w:val="en-US"/>
          </w:rPr>
          <w:delText>1</w:delText>
        </w:r>
        <w:r w:rsidR="007F1D7F" w:rsidDel="00A46037">
          <w:rPr>
            <w:lang w:val="en-US"/>
          </w:rPr>
          <w:delText>1</w:delText>
        </w:r>
      </w:del>
      <w:ins w:id="464" w:author="Fan, Qi" w:date="2024-09-06T01:01:00Z">
        <w:r w:rsidR="00A46037">
          <w:rPr>
            <w:lang w:val="en-US"/>
          </w:rPr>
          <w:t>96</w:t>
        </w:r>
      </w:ins>
      <w:r w:rsidR="00CA6064" w:rsidRPr="00CA6064">
        <w:rPr>
          <w:lang w:val="en-US"/>
        </w:rPr>
        <w:t>].</w:t>
      </w:r>
      <w:r w:rsidR="008A4059">
        <w:rPr>
          <w:lang w:val="en-US"/>
        </w:rPr>
        <w:t xml:space="preserve"> </w:t>
      </w:r>
      <w:r w:rsidR="008A4059" w:rsidRPr="008A4059">
        <w:rPr>
          <w:lang w:val="en-US"/>
        </w:rPr>
        <w:t xml:space="preserve">Then the contact area </w:t>
      </w:r>
      <w:r w:rsidR="008A4059" w:rsidRPr="008A4059">
        <w:rPr>
          <w:i/>
          <w:iCs/>
          <w:lang w:val="en-US"/>
        </w:rPr>
        <w:t>A</w:t>
      </w:r>
      <w:r w:rsidR="008A4059" w:rsidRPr="008A4059">
        <w:rPr>
          <w:i/>
          <w:iCs/>
          <w:vertAlign w:val="subscript"/>
          <w:lang w:val="en-US"/>
        </w:rPr>
        <w:t>c</w:t>
      </w:r>
      <w:r w:rsidR="008A4059">
        <w:rPr>
          <w:lang w:val="en-US"/>
        </w:rPr>
        <w:t xml:space="preserve"> </w:t>
      </w:r>
      <w:r w:rsidR="008A4059" w:rsidRPr="008A4059">
        <w:rPr>
          <w:lang w:val="en-US"/>
        </w:rPr>
        <w:t xml:space="preserve">is calculated </w:t>
      </w:r>
      <w:r>
        <w:rPr>
          <w:lang w:val="en-US"/>
        </w:rPr>
        <w:t>using</w:t>
      </w:r>
      <w:r w:rsidR="008A4059" w:rsidRPr="008A4059">
        <w:rPr>
          <w:lang w:val="en-US"/>
        </w:rPr>
        <w:t xml:space="preserve"> the following empirical formula</w:t>
      </w:r>
      <w:r w:rsidR="008A4059">
        <w:rPr>
          <w:lang w:val="en-US"/>
        </w:rPr>
        <w:t xml:space="preserve"> </w:t>
      </w:r>
      <w:r w:rsidR="008A4059" w:rsidRPr="008A4059">
        <w:rPr>
          <w:lang w:val="en-US"/>
        </w:rPr>
        <w:t>and the angle θ = 68</w:t>
      </w:r>
      <w:r>
        <w:rPr>
          <w:lang w:val="en-US"/>
        </w:rPr>
        <w:t> </w:t>
      </w:r>
      <w:r w:rsidRPr="009E7B3F">
        <w:rPr>
          <w:lang w:val="en-US"/>
        </w:rPr>
        <w:t>°</w:t>
      </w:r>
      <w:r w:rsidR="008A4059" w:rsidRPr="008A4059">
        <w:rPr>
          <w:lang w:val="en-US"/>
        </w:rPr>
        <w:t>[</w:t>
      </w:r>
      <w:del w:id="465" w:author="Fan, Qi" w:date="2024-09-06T01:01:00Z">
        <w:r w:rsidR="00C66356" w:rsidDel="00A46037">
          <w:rPr>
            <w:lang w:val="en-US"/>
          </w:rPr>
          <w:delText>11</w:delText>
        </w:r>
        <w:r w:rsidR="007F1D7F" w:rsidDel="00A46037">
          <w:rPr>
            <w:lang w:val="en-US"/>
          </w:rPr>
          <w:delText>0</w:delText>
        </w:r>
      </w:del>
      <w:ins w:id="466" w:author="Fan, Qi" w:date="2024-09-06T01:01:00Z">
        <w:r w:rsidR="00A46037">
          <w:rPr>
            <w:lang w:val="en-US"/>
          </w:rPr>
          <w:t>95</w:t>
        </w:r>
      </w:ins>
      <w:r w:rsidR="008A4059" w:rsidRPr="008A4059">
        <w:rPr>
          <w:lang w:val="en-US"/>
        </w:rPr>
        <w:t xml:space="preserve">, </w:t>
      </w:r>
      <w:del w:id="467" w:author="Fan, Qi" w:date="2024-09-06T01:01:00Z">
        <w:r w:rsidR="00C66356" w:rsidDel="00A46037">
          <w:rPr>
            <w:lang w:val="en-US"/>
          </w:rPr>
          <w:delText>11</w:delText>
        </w:r>
        <w:r w:rsidR="007F1D7F" w:rsidDel="00A46037">
          <w:rPr>
            <w:lang w:val="en-US"/>
          </w:rPr>
          <w:delText>2</w:delText>
        </w:r>
      </w:del>
      <w:ins w:id="468" w:author="Fan, Qi" w:date="2024-09-06T01:01:00Z">
        <w:r w:rsidR="00A46037">
          <w:rPr>
            <w:lang w:val="en-US"/>
          </w:rPr>
          <w:t>97</w:t>
        </w:r>
      </w:ins>
      <w:r w:rsidR="008A4059" w:rsidRPr="008A4059">
        <w:rPr>
          <w:lang w:val="en-US"/>
        </w:rPr>
        <w:t>]:</w:t>
      </w:r>
    </w:p>
    <w:p w14:paraId="007530BC" w14:textId="324F289D" w:rsidR="008A4059" w:rsidRPr="008A4059" w:rsidRDefault="001B6328" w:rsidP="002F40B8">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c</m:t>
              </m:r>
            </m:sub>
          </m:sSub>
          <m:sSup>
            <m:sSupPr>
              <m:ctrlPr>
                <w:rPr>
                  <w:rFonts w:ascii="Cambria Math" w:hAnsi="Cambria Math"/>
                  <w:i/>
                  <w:lang w:val="en-US"/>
                </w:rPr>
              </m:ctrlPr>
            </m:sSupPr>
            <m:e>
              <m:r>
                <w:rPr>
                  <w:rFonts w:ascii="Cambria Math" w:hAnsi="Cambria Math"/>
                  <w:lang w:val="en-US"/>
                </w:rPr>
                <m:t>tan</m:t>
              </m:r>
            </m:e>
            <m:sup>
              <m:r>
                <w:rPr>
                  <w:rFonts w:ascii="Cambria Math" w:hAnsi="Cambria Math"/>
                  <w:lang w:val="en-US"/>
                </w:rPr>
                <m:t>2</m:t>
              </m:r>
            </m:sup>
          </m:sSup>
          <m:r>
            <w:rPr>
              <w:rFonts w:ascii="Cambria Math" w:hAnsi="Cambria Math"/>
              <w:lang w:val="en-US"/>
            </w:rPr>
            <m:t>θ=25.504</m:t>
          </m:r>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c</m:t>
              </m:r>
            </m:sub>
            <m:sup>
              <m:r>
                <w:rPr>
                  <w:rFonts w:ascii="Cambria Math" w:hAnsi="Cambria Math"/>
                  <w:lang w:val="en-US"/>
                </w:rPr>
                <m:t>2</m:t>
              </m:r>
            </m:sup>
          </m:sSubSup>
        </m:oMath>
      </m:oMathPara>
    </w:p>
    <w:p w14:paraId="21D5D29F" w14:textId="47058FF7" w:rsidR="008A4059" w:rsidRDefault="009E7B3F" w:rsidP="002F40B8">
      <w:pPr>
        <w:spacing w:line="360" w:lineRule="auto"/>
        <w:jc w:val="both"/>
        <w:rPr>
          <w:lang w:val="en-US"/>
        </w:rPr>
      </w:pPr>
      <w:r>
        <w:rPr>
          <w:lang w:val="en-US"/>
        </w:rPr>
        <w:lastRenderedPageBreak/>
        <w:t>T</w:t>
      </w:r>
      <w:r w:rsidR="00DE7390">
        <w:rPr>
          <w:lang w:val="en-US"/>
        </w:rPr>
        <w:t xml:space="preserve">he </w:t>
      </w:r>
      <w:r w:rsidR="008A4059">
        <w:rPr>
          <w:lang w:val="en-US"/>
        </w:rPr>
        <w:t>h</w:t>
      </w:r>
      <w:r w:rsidR="008A4059" w:rsidRPr="008A4059">
        <w:rPr>
          <w:lang w:val="en-US"/>
        </w:rPr>
        <w:t xml:space="preserve">ardness </w:t>
      </w:r>
      <w:r w:rsidR="008A4059">
        <w:rPr>
          <w:lang w:val="en-US"/>
        </w:rPr>
        <w:t xml:space="preserve">can </w:t>
      </w:r>
      <w:r>
        <w:rPr>
          <w:lang w:val="en-US"/>
        </w:rPr>
        <w:t xml:space="preserve">then </w:t>
      </w:r>
      <w:r w:rsidR="008A4059">
        <w:rPr>
          <w:lang w:val="en-US"/>
        </w:rPr>
        <w:t>be</w:t>
      </w:r>
      <w:r w:rsidR="008A4059" w:rsidRPr="008A4059">
        <w:rPr>
          <w:lang w:val="en-US"/>
        </w:rPr>
        <w:t xml:space="preserve"> calculated by dividing the maximum load </w:t>
      </w:r>
      <w:r>
        <w:rPr>
          <w:lang w:val="en-US"/>
        </w:rPr>
        <w:t>by</w:t>
      </w:r>
      <w:r w:rsidR="008A4059" w:rsidRPr="008A4059">
        <w:rPr>
          <w:lang w:val="en-US"/>
        </w:rPr>
        <w:t xml:space="preserve"> the contact area at this load [</w:t>
      </w:r>
      <w:del w:id="469" w:author="Fan, Qi" w:date="2024-09-06T01:01:00Z">
        <w:r w:rsidR="008A4059" w:rsidRPr="008A4059" w:rsidDel="00A46037">
          <w:rPr>
            <w:lang w:val="en-US"/>
          </w:rPr>
          <w:delText>1</w:delText>
        </w:r>
        <w:r w:rsidR="00C66356" w:rsidDel="00A46037">
          <w:rPr>
            <w:lang w:val="en-US"/>
          </w:rPr>
          <w:delText>1</w:delText>
        </w:r>
        <w:r w:rsidR="007F1D7F" w:rsidDel="00A46037">
          <w:rPr>
            <w:lang w:val="en-US"/>
          </w:rPr>
          <w:delText>0</w:delText>
        </w:r>
      </w:del>
      <w:ins w:id="470" w:author="Fan, Qi" w:date="2024-09-06T01:01:00Z">
        <w:r w:rsidR="00A46037">
          <w:rPr>
            <w:lang w:val="en-US"/>
          </w:rPr>
          <w:t>95</w:t>
        </w:r>
      </w:ins>
      <w:r w:rsidR="008A4059" w:rsidRPr="008A4059">
        <w:rPr>
          <w:lang w:val="en-US"/>
        </w:rPr>
        <w:t xml:space="preserve">]. </w:t>
      </w:r>
      <w:r w:rsidR="008A4059">
        <w:rPr>
          <w:lang w:val="en-US"/>
        </w:rPr>
        <w:t>The re</w:t>
      </w:r>
      <w:r w:rsidR="008A4059" w:rsidRPr="008A4059">
        <w:rPr>
          <w:lang w:val="en-US"/>
        </w:rPr>
        <w:t>sulting hardness is called Martens hardness (H</w:t>
      </w:r>
      <w:r w:rsidR="008A4059" w:rsidRPr="008A4059">
        <w:rPr>
          <w:vertAlign w:val="subscript"/>
          <w:lang w:val="en-US"/>
        </w:rPr>
        <w:t>M</w:t>
      </w:r>
      <w:r>
        <w:rPr>
          <w:lang w:val="en-US"/>
        </w:rPr>
        <w:t>)</w:t>
      </w:r>
      <w:r w:rsidR="008A4059">
        <w:rPr>
          <w:lang w:val="en-US"/>
        </w:rPr>
        <w:t xml:space="preserve"> </w:t>
      </w:r>
      <w:r w:rsidR="008A4059" w:rsidRPr="008A4059">
        <w:rPr>
          <w:lang w:val="en-US"/>
        </w:rPr>
        <w:t>[</w:t>
      </w:r>
      <w:del w:id="471" w:author="Fan, Qi" w:date="2024-09-06T01:01:00Z">
        <w:r w:rsidR="00C66356" w:rsidDel="00A46037">
          <w:rPr>
            <w:lang w:val="en-US"/>
          </w:rPr>
          <w:delText>11</w:delText>
        </w:r>
        <w:r w:rsidR="007F1D7F" w:rsidDel="00A46037">
          <w:rPr>
            <w:lang w:val="en-US"/>
          </w:rPr>
          <w:delText>3</w:delText>
        </w:r>
      </w:del>
      <w:ins w:id="472" w:author="Fan, Qi" w:date="2024-09-06T01:01:00Z">
        <w:r w:rsidR="00A46037">
          <w:rPr>
            <w:lang w:val="en-US"/>
          </w:rPr>
          <w:t>98</w:t>
        </w:r>
      </w:ins>
      <w:r w:rsidR="008A4059" w:rsidRPr="008A4059">
        <w:rPr>
          <w:lang w:val="en-US"/>
        </w:rPr>
        <w:t>]</w:t>
      </w:r>
      <w:r w:rsidR="008A4059">
        <w:rPr>
          <w:lang w:val="en-US"/>
        </w:rPr>
        <w:t>:</w:t>
      </w:r>
    </w:p>
    <w:p w14:paraId="2C6B20B3" w14:textId="04ABE1C7" w:rsidR="008A4059" w:rsidRDefault="001B6328" w:rsidP="002F40B8">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den>
          </m:f>
        </m:oMath>
      </m:oMathPara>
    </w:p>
    <w:p w14:paraId="0324EB3A" w14:textId="36B923D0" w:rsidR="008A4059" w:rsidRDefault="009E7B3F" w:rsidP="002F40B8">
      <w:pPr>
        <w:spacing w:line="360" w:lineRule="auto"/>
        <w:jc w:val="both"/>
        <w:rPr>
          <w:lang w:val="en-US"/>
        </w:rPr>
      </w:pPr>
      <w:r>
        <w:rPr>
          <w:lang w:val="en-US"/>
        </w:rPr>
        <w:t>T</w:t>
      </w:r>
      <w:r w:rsidR="00DE7390" w:rsidRPr="00DE7390">
        <w:rPr>
          <w:lang w:val="en-US"/>
        </w:rPr>
        <w:t>he indentation modulus E</w:t>
      </w:r>
      <w:r w:rsidR="00DE7390" w:rsidRPr="00DE7390">
        <w:rPr>
          <w:vertAlign w:val="subscript"/>
          <w:lang w:val="en-US"/>
        </w:rPr>
        <w:t>IT</w:t>
      </w:r>
      <w:r w:rsidR="00DE7390" w:rsidRPr="00DE7390">
        <w:rPr>
          <w:lang w:val="en-US"/>
        </w:rPr>
        <w:t xml:space="preserve"> </w:t>
      </w:r>
      <w:r w:rsidR="00DE7390">
        <w:rPr>
          <w:lang w:val="en-US"/>
        </w:rPr>
        <w:t>(or t</w:t>
      </w:r>
      <w:r w:rsidR="00DE7390" w:rsidRPr="00DE7390">
        <w:rPr>
          <w:lang w:val="en-US"/>
        </w:rPr>
        <w:t>he reduced elastic modulus</w:t>
      </w:r>
      <w:r w:rsidR="00DE7390">
        <w:rPr>
          <w:lang w:val="en-US"/>
        </w:rPr>
        <w:t>)</w:t>
      </w:r>
      <w:r w:rsidR="00DE7390" w:rsidRPr="00DE7390">
        <w:rPr>
          <w:lang w:val="en-US"/>
        </w:rPr>
        <w:t xml:space="preserve"> is </w:t>
      </w:r>
      <w:r w:rsidR="00C66356">
        <w:rPr>
          <w:lang w:val="en-US"/>
        </w:rPr>
        <w:t>calculated</w:t>
      </w:r>
      <w:r w:rsidR="00DE7390" w:rsidRPr="00DE7390">
        <w:rPr>
          <w:lang w:val="en-US"/>
        </w:rPr>
        <w:t xml:space="preserve"> using the gradient (load P and depth h) of the unloading curve at the initial stage</w:t>
      </w:r>
      <w:r w:rsidR="00C66356">
        <w:rPr>
          <w:lang w:val="en-US"/>
        </w:rPr>
        <w:t xml:space="preserve"> </w:t>
      </w:r>
      <w:r w:rsidR="00C66356" w:rsidRPr="003F3173">
        <w:rPr>
          <w:lang w:val="en-US"/>
        </w:rPr>
        <w:t>[</w:t>
      </w:r>
      <w:del w:id="473" w:author="Fan, Qi" w:date="2024-09-06T01:01:00Z">
        <w:r w:rsidR="00C66356" w:rsidDel="00A46037">
          <w:rPr>
            <w:lang w:val="en-US"/>
          </w:rPr>
          <w:delText>11</w:delText>
        </w:r>
        <w:r w:rsidR="007F1D7F" w:rsidDel="00A46037">
          <w:rPr>
            <w:lang w:val="en-US"/>
          </w:rPr>
          <w:delText>0</w:delText>
        </w:r>
      </w:del>
      <w:ins w:id="474" w:author="Fan, Qi" w:date="2024-09-06T01:01:00Z">
        <w:r w:rsidR="00A46037">
          <w:rPr>
            <w:lang w:val="en-US"/>
          </w:rPr>
          <w:t>95</w:t>
        </w:r>
      </w:ins>
      <w:r w:rsidR="00C66356" w:rsidRPr="003F3173">
        <w:rPr>
          <w:lang w:val="en-US"/>
        </w:rPr>
        <w:t>]</w:t>
      </w:r>
      <w:r w:rsidR="00DE7390">
        <w:rPr>
          <w:lang w:val="en-US"/>
        </w:rPr>
        <w:t>:</w:t>
      </w:r>
    </w:p>
    <w:p w14:paraId="48E1ECC3" w14:textId="573CB4C2" w:rsidR="00DE7390" w:rsidRDefault="001B6328" w:rsidP="002F40B8">
      <w:pPr>
        <w:spacing w:line="360" w:lineRule="auto"/>
        <w:jc w:val="both"/>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IT</m:t>
              </m:r>
            </m:sub>
          </m:sSub>
          <m:r>
            <w:rPr>
              <w:rFonts w:ascii="Cambria Math" w:hAnsi="Cambria Math"/>
              <w:lang w:val="en-US"/>
            </w:rPr>
            <m:t>=</m:t>
          </m:r>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π</m:t>
                  </m:r>
                </m:e>
              </m:rad>
              <m:r>
                <w:rPr>
                  <w:rFonts w:ascii="Cambria Math" w:hAnsi="Cambria Math"/>
                  <w:lang w:val="en-US"/>
                </w:rPr>
                <m:t xml:space="preserve"> S</m:t>
              </m:r>
            </m:num>
            <m:den>
              <m:r>
                <w:rPr>
                  <w:rFonts w:ascii="Cambria Math" w:hAnsi="Cambria Math"/>
                  <w:lang w:val="en-US"/>
                </w:rPr>
                <m:t>2β</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e>
              </m:rad>
            </m:den>
          </m:f>
        </m:oMath>
      </m:oMathPara>
    </w:p>
    <w:p w14:paraId="7BAC508A" w14:textId="5FE9D33A" w:rsidR="008A4059" w:rsidRDefault="009562A1" w:rsidP="002F40B8">
      <w:pPr>
        <w:spacing w:line="360" w:lineRule="auto"/>
        <w:jc w:val="both"/>
        <w:rPr>
          <w:lang w:val="en-US"/>
        </w:rPr>
      </w:pPr>
      <w:r>
        <w:rPr>
          <w:lang w:val="en-US"/>
        </w:rPr>
        <w:t>Alternatively,</w:t>
      </w:r>
      <w:r w:rsidR="00DE7390" w:rsidRPr="00DE7390">
        <w:rPr>
          <w:lang w:val="en-US"/>
        </w:rPr>
        <w:t xml:space="preserve"> </w:t>
      </w:r>
      <w:r w:rsidR="00DE7390">
        <w:rPr>
          <w:lang w:val="en-US"/>
        </w:rPr>
        <w:t xml:space="preserve">a </w:t>
      </w:r>
      <w:r w:rsidR="00DE7390" w:rsidRPr="00DE7390">
        <w:rPr>
          <w:lang w:val="en-US"/>
        </w:rPr>
        <w:t xml:space="preserve">different approach to calculate the reduced elastic modulus can be seen in the </w:t>
      </w:r>
      <w:r>
        <w:rPr>
          <w:lang w:val="en-US"/>
        </w:rPr>
        <w:t>following</w:t>
      </w:r>
      <w:r w:rsidR="00DE7390">
        <w:rPr>
          <w:lang w:val="en-US"/>
        </w:rPr>
        <w:t xml:space="preserve"> </w:t>
      </w:r>
      <w:r w:rsidR="00DE7390" w:rsidRPr="00DE7390">
        <w:rPr>
          <w:lang w:val="en-US"/>
        </w:rPr>
        <w:t>formula</w:t>
      </w:r>
      <w:r w:rsidR="00C66356">
        <w:rPr>
          <w:lang w:val="en-US"/>
        </w:rPr>
        <w:t xml:space="preserve"> </w:t>
      </w:r>
      <w:r w:rsidR="00C66356" w:rsidRPr="003F3173">
        <w:rPr>
          <w:lang w:val="en-US"/>
        </w:rPr>
        <w:t>[</w:t>
      </w:r>
      <w:del w:id="475" w:author="Fan, Qi" w:date="2024-09-06T01:01:00Z">
        <w:r w:rsidR="00C66356" w:rsidDel="00A46037">
          <w:rPr>
            <w:lang w:val="en-US"/>
          </w:rPr>
          <w:delText>11</w:delText>
        </w:r>
        <w:r w:rsidR="007F1D7F" w:rsidDel="00A46037">
          <w:rPr>
            <w:lang w:val="en-US"/>
          </w:rPr>
          <w:delText>0</w:delText>
        </w:r>
        <w:r w:rsidR="00C66356" w:rsidRPr="003F3173" w:rsidDel="00A46037">
          <w:rPr>
            <w:lang w:val="en-US"/>
          </w:rPr>
          <w:delText>][</w:delText>
        </w:r>
        <w:r w:rsidR="00C66356" w:rsidDel="00A46037">
          <w:rPr>
            <w:lang w:val="en-US"/>
          </w:rPr>
          <w:delText>11</w:delText>
        </w:r>
        <w:r w:rsidR="007F1D7F" w:rsidDel="00A46037">
          <w:rPr>
            <w:lang w:val="en-US"/>
          </w:rPr>
          <w:delText>1</w:delText>
        </w:r>
        <w:r w:rsidR="00C66356" w:rsidRPr="003F3173" w:rsidDel="00A46037">
          <w:rPr>
            <w:lang w:val="en-US"/>
          </w:rPr>
          <w:delText>][</w:delText>
        </w:r>
        <w:r w:rsidR="00C66356" w:rsidDel="00A46037">
          <w:rPr>
            <w:lang w:val="en-US"/>
          </w:rPr>
          <w:delText>11</w:delText>
        </w:r>
        <w:r w:rsidR="007F1D7F" w:rsidDel="00A46037">
          <w:rPr>
            <w:lang w:val="en-US"/>
          </w:rPr>
          <w:delText>3</w:delText>
        </w:r>
      </w:del>
      <w:ins w:id="476" w:author="Fan, Qi" w:date="2024-09-06T01:01:00Z">
        <w:r w:rsidR="00A46037">
          <w:rPr>
            <w:lang w:val="en-US"/>
          </w:rPr>
          <w:t>95,96,98</w:t>
        </w:r>
      </w:ins>
      <w:r w:rsidR="00C66356" w:rsidRPr="003F3173">
        <w:rPr>
          <w:lang w:val="en-US"/>
        </w:rPr>
        <w:t>]</w:t>
      </w:r>
      <w:r w:rsidR="00C66356" w:rsidRPr="00134B1E">
        <w:rPr>
          <w:lang w:val="en-US"/>
        </w:rPr>
        <w:t>:</w:t>
      </w:r>
    </w:p>
    <w:p w14:paraId="6B33F7D3" w14:textId="44BEF4DA" w:rsidR="00DE7390" w:rsidRDefault="001B6328" w:rsidP="002F40B8">
      <w:pPr>
        <w:spacing w:line="360" w:lineRule="auto"/>
        <w:jc w:val="both"/>
        <w:rPr>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IT</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υ</m:t>
                  </m:r>
                </m:e>
                <m:sup>
                  <m:r>
                    <w:rPr>
                      <w:rFonts w:ascii="Cambria Math" w:hAnsi="Cambria Math"/>
                      <w:lang w:val="en-US"/>
                    </w:rPr>
                    <m:t>2</m:t>
                  </m:r>
                </m:sup>
              </m:sSup>
            </m:num>
            <m:den>
              <m:r>
                <w:rPr>
                  <w:rFonts w:ascii="Cambria Math" w:hAnsi="Cambria Math"/>
                  <w:lang w:val="en-US"/>
                </w:rPr>
                <m:t>E</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sSubSup>
                <m:sSubSupPr>
                  <m:ctrlPr>
                    <w:rPr>
                      <w:rFonts w:ascii="Cambria Math" w:hAnsi="Cambria Math"/>
                      <w:i/>
                      <w:lang w:val="en-US"/>
                    </w:rPr>
                  </m:ctrlPr>
                </m:sSubSupPr>
                <m:e>
                  <m:r>
                    <w:rPr>
                      <w:rFonts w:ascii="Cambria Math" w:hAnsi="Cambria Math"/>
                      <w:lang w:val="en-US"/>
                    </w:rPr>
                    <m:t>υ</m:t>
                  </m:r>
                </m:e>
                <m:sub>
                  <m:r>
                    <w:rPr>
                      <w:rFonts w:ascii="Cambria Math" w:hAnsi="Cambria Math"/>
                      <w:lang w:val="en-US"/>
                    </w:rPr>
                    <m:t>i</m:t>
                  </m:r>
                </m:sub>
                <m:sup>
                  <m:r>
                    <w:rPr>
                      <w:rFonts w:ascii="Cambria Math" w:hAnsi="Cambria Math"/>
                      <w:lang w:val="en-US"/>
                    </w:rPr>
                    <m:t>2</m:t>
                  </m:r>
                </m:sup>
              </m:sSubSup>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en>
          </m:f>
        </m:oMath>
      </m:oMathPara>
    </w:p>
    <w:p w14:paraId="6B76A331" w14:textId="77777777" w:rsidR="009562A1" w:rsidRDefault="009562A1" w:rsidP="002F40B8">
      <w:pPr>
        <w:spacing w:line="360" w:lineRule="auto"/>
        <w:jc w:val="both"/>
        <w:rPr>
          <w:lang w:val="en-US"/>
        </w:rPr>
      </w:pPr>
      <w:r w:rsidRPr="009775A4">
        <w:rPr>
          <w:lang w:val="en-US"/>
        </w:rPr>
        <w:t>where</w:t>
      </w:r>
      <w:r>
        <w:rPr>
          <w:i/>
          <w:iCs/>
          <w:lang w:val="en-US"/>
        </w:rPr>
        <w:t xml:space="preserve"> </w:t>
      </w:r>
      <w:r w:rsidRPr="00C66356">
        <w:rPr>
          <w:i/>
          <w:iCs/>
          <w:lang w:val="en-US"/>
        </w:rPr>
        <w:t>E</w:t>
      </w:r>
      <w:r w:rsidRPr="00C66356">
        <w:rPr>
          <w:lang w:val="en-US"/>
        </w:rPr>
        <w:t xml:space="preserve"> and </w:t>
      </w:r>
      <w:r w:rsidRPr="00C66356">
        <w:rPr>
          <w:i/>
          <w:iCs/>
          <w:lang w:val="en-US"/>
        </w:rPr>
        <w:t>υ</w:t>
      </w:r>
      <w:r w:rsidRPr="00C66356">
        <w:rPr>
          <w:lang w:val="en-US"/>
        </w:rPr>
        <w:t xml:space="preserve"> are the Young's modulus and Poisson's ratio of </w:t>
      </w:r>
      <w:r>
        <w:rPr>
          <w:lang w:val="en-US"/>
        </w:rPr>
        <w:t xml:space="preserve">the </w:t>
      </w:r>
      <w:r w:rsidRPr="00C66356">
        <w:rPr>
          <w:lang w:val="en-US"/>
        </w:rPr>
        <w:t xml:space="preserve">indenter, respectively, </w:t>
      </w:r>
      <w:r>
        <w:rPr>
          <w:lang w:val="en-US"/>
        </w:rPr>
        <w:t xml:space="preserve">and </w:t>
      </w:r>
      <w:r w:rsidRPr="00C66356">
        <w:rPr>
          <w:i/>
          <w:iCs/>
          <w:lang w:val="en-US"/>
        </w:rPr>
        <w:t>E</w:t>
      </w:r>
      <w:r w:rsidRPr="00C66356">
        <w:rPr>
          <w:i/>
          <w:iCs/>
          <w:vertAlign w:val="subscript"/>
          <w:lang w:val="en-US"/>
        </w:rPr>
        <w:t>i</w:t>
      </w:r>
      <w:r w:rsidRPr="00C66356">
        <w:rPr>
          <w:lang w:val="en-US"/>
        </w:rPr>
        <w:t xml:space="preserve"> and </w:t>
      </w:r>
      <w:r w:rsidRPr="00C66356">
        <w:rPr>
          <w:i/>
          <w:iCs/>
          <w:lang w:val="en-US"/>
        </w:rPr>
        <w:t>υ</w:t>
      </w:r>
      <w:r w:rsidRPr="00C66356">
        <w:rPr>
          <w:i/>
          <w:iCs/>
          <w:vertAlign w:val="subscript"/>
          <w:lang w:val="en-US"/>
        </w:rPr>
        <w:t>i</w:t>
      </w:r>
      <w:r>
        <w:rPr>
          <w:vertAlign w:val="subscript"/>
          <w:lang w:val="en-US"/>
        </w:rPr>
        <w:t xml:space="preserve"> </w:t>
      </w:r>
      <w:r>
        <w:rPr>
          <w:lang w:val="en-US"/>
        </w:rPr>
        <w:t>r</w:t>
      </w:r>
      <w:r w:rsidRPr="00C66356">
        <w:rPr>
          <w:lang w:val="en-US"/>
        </w:rPr>
        <w:t>epresent the elastic modulus and Poisson's ratio of the tested sample, respectively.</w:t>
      </w:r>
    </w:p>
    <w:p w14:paraId="1D1C807F" w14:textId="515D7D8E" w:rsidR="00C66356" w:rsidRPr="00B404E9" w:rsidRDefault="009562A1" w:rsidP="002F40B8">
      <w:pPr>
        <w:spacing w:line="360" w:lineRule="auto"/>
        <w:jc w:val="both"/>
        <w:rPr>
          <w:lang w:val="en-US"/>
        </w:rPr>
      </w:pPr>
      <w:r w:rsidRPr="00C66356">
        <w:rPr>
          <w:lang w:val="en-US"/>
        </w:rPr>
        <w:t xml:space="preserve">In addition to </w:t>
      </w:r>
      <w:r>
        <w:rPr>
          <w:lang w:val="en-US"/>
        </w:rPr>
        <w:t>the</w:t>
      </w:r>
      <w:r w:rsidRPr="00C66356">
        <w:rPr>
          <w:lang w:val="en-US"/>
        </w:rPr>
        <w:t xml:space="preserve"> high requirements for sample preparation</w:t>
      </w:r>
      <w:r>
        <w:rPr>
          <w:lang w:val="en-US"/>
        </w:rPr>
        <w:t>,</w:t>
      </w:r>
      <w:r w:rsidRPr="009562A1">
        <w:rPr>
          <w:lang w:val="en-US"/>
        </w:rPr>
        <w:t xml:space="preserve"> </w:t>
      </w:r>
      <w:r>
        <w:rPr>
          <w:lang w:val="en-US"/>
        </w:rPr>
        <w:t>f</w:t>
      </w:r>
      <w:r w:rsidRPr="009562A1">
        <w:rPr>
          <w:lang w:val="en-US"/>
        </w:rPr>
        <w:t>or example the surface of the sample to be measured needs to be level and have low roughness.</w:t>
      </w:r>
      <w:r w:rsidRPr="00C66356">
        <w:rPr>
          <w:lang w:val="en-US"/>
        </w:rPr>
        <w:t xml:space="preserve"> </w:t>
      </w:r>
      <w:r>
        <w:rPr>
          <w:lang w:val="en-US"/>
        </w:rPr>
        <w:t>N</w:t>
      </w:r>
      <w:r w:rsidRPr="00C66356">
        <w:rPr>
          <w:lang w:val="en-US"/>
        </w:rPr>
        <w:t>anoindentation technology also has restrictions on the setting of various parameters</w:t>
      </w:r>
      <w:r>
        <w:rPr>
          <w:lang w:val="en-US"/>
        </w:rPr>
        <w:t xml:space="preserve"> </w:t>
      </w:r>
      <w:r w:rsidRPr="003F3173">
        <w:rPr>
          <w:lang w:val="en-US"/>
        </w:rPr>
        <w:t>[</w:t>
      </w:r>
      <w:del w:id="477" w:author="Fan, Qi" w:date="2024-09-06T01:01:00Z">
        <w:r w:rsidDel="00A46037">
          <w:rPr>
            <w:lang w:val="en-US"/>
          </w:rPr>
          <w:delText>114</w:delText>
        </w:r>
      </w:del>
      <w:ins w:id="478" w:author="Fan, Qi" w:date="2024-09-06T01:01:00Z">
        <w:r w:rsidR="00A46037">
          <w:rPr>
            <w:lang w:val="en-US"/>
          </w:rPr>
          <w:t>99</w:t>
        </w:r>
      </w:ins>
      <w:r w:rsidRPr="003F3173">
        <w:rPr>
          <w:lang w:val="en-US"/>
        </w:rPr>
        <w:t>]</w:t>
      </w:r>
      <w:r w:rsidRPr="00C66356">
        <w:rPr>
          <w:lang w:val="en-US"/>
        </w:rPr>
        <w:t>.</w:t>
      </w:r>
      <w:r>
        <w:rPr>
          <w:lang w:val="en-US"/>
        </w:rPr>
        <w:t xml:space="preserve"> </w:t>
      </w:r>
      <w:r w:rsidRPr="00C66356">
        <w:rPr>
          <w:lang w:val="en-US"/>
        </w:rPr>
        <w:t>For</w:t>
      </w:r>
      <w:r>
        <w:rPr>
          <w:lang w:val="en-US"/>
        </w:rPr>
        <w:t xml:space="preserve"> the</w:t>
      </w:r>
      <w:r w:rsidRPr="00C66356">
        <w:rPr>
          <w:lang w:val="en-US"/>
        </w:rPr>
        <w:t xml:space="preserve"> many experiments in this </w:t>
      </w:r>
      <w:r>
        <w:rPr>
          <w:lang w:val="en-US"/>
        </w:rPr>
        <w:t>thesis</w:t>
      </w:r>
      <w:r w:rsidRPr="00C66356">
        <w:rPr>
          <w:lang w:val="en-US"/>
        </w:rPr>
        <w:t xml:space="preserve">, we measured thin samples with thicknesses ranging from 30 to 200 </w:t>
      </w:r>
      <w:r w:rsidRPr="009775A4">
        <w:rPr>
          <w:lang w:val="en-US"/>
        </w:rPr>
        <w:t>µ</w:t>
      </w:r>
      <w:r w:rsidRPr="00C66356">
        <w:rPr>
          <w:lang w:val="en-US"/>
        </w:rPr>
        <w:t>m. For such samples, it is usually necessary to set a smaller penetration force or, better yet,</w:t>
      </w:r>
      <w:r>
        <w:rPr>
          <w:lang w:val="en-US"/>
        </w:rPr>
        <w:t xml:space="preserve"> to</w:t>
      </w:r>
      <w:r w:rsidRPr="00C66356">
        <w:rPr>
          <w:lang w:val="en-US"/>
        </w:rPr>
        <w:t xml:space="preserve"> set the penetration depth to between </w:t>
      </w:r>
      <w:r>
        <w:rPr>
          <w:lang w:val="en-US"/>
        </w:rPr>
        <w:t>1/</w:t>
      </w:r>
      <w:r w:rsidRPr="00C66356">
        <w:rPr>
          <w:lang w:val="en-US"/>
        </w:rPr>
        <w:t xml:space="preserve">15 and </w:t>
      </w:r>
      <w:r>
        <w:rPr>
          <w:lang w:val="en-US"/>
        </w:rPr>
        <w:t>1/</w:t>
      </w:r>
      <w:r w:rsidRPr="00C66356">
        <w:rPr>
          <w:lang w:val="en-US"/>
        </w:rPr>
        <w:t xml:space="preserve">20 </w:t>
      </w:r>
      <w:r>
        <w:rPr>
          <w:lang w:val="en-US"/>
        </w:rPr>
        <w:t xml:space="preserve">of </w:t>
      </w:r>
      <w:r w:rsidRPr="00C66356">
        <w:rPr>
          <w:lang w:val="en-US"/>
        </w:rPr>
        <w:t xml:space="preserve">the total sample thickness. This is to avoid the influence of the sample </w:t>
      </w:r>
      <w:r>
        <w:rPr>
          <w:lang w:val="en-US"/>
        </w:rPr>
        <w:t>substrate (glass)</w:t>
      </w:r>
      <w:r w:rsidRPr="00C66356">
        <w:rPr>
          <w:lang w:val="en-US"/>
        </w:rPr>
        <w:t>, which has a greater hardness and modulus than the sample.</w:t>
      </w:r>
      <w:r>
        <w:rPr>
          <w:lang w:val="en-US"/>
        </w:rPr>
        <w:t xml:space="preserve"> </w:t>
      </w:r>
      <w:commentRangeStart w:id="479"/>
      <w:r w:rsidRPr="00A751AE">
        <w:rPr>
          <w:lang w:val="en-US"/>
        </w:rPr>
        <w:t xml:space="preserve">When the penetration depth is less than </w:t>
      </w:r>
      <w:r>
        <w:rPr>
          <w:lang w:val="en-US"/>
        </w:rPr>
        <w:t>1/</w:t>
      </w:r>
      <w:r w:rsidRPr="00C66356">
        <w:rPr>
          <w:lang w:val="en-US"/>
        </w:rPr>
        <w:t xml:space="preserve">15 </w:t>
      </w:r>
      <w:r w:rsidRPr="00A751AE">
        <w:rPr>
          <w:lang w:val="en-US"/>
        </w:rPr>
        <w:t>of the film thickness, the influence of the substrate is negligible</w:t>
      </w:r>
      <w:r>
        <w:rPr>
          <w:lang w:val="en-US"/>
        </w:rPr>
        <w:t xml:space="preserve"> </w:t>
      </w:r>
      <w:r w:rsidRPr="003F3173">
        <w:rPr>
          <w:lang w:val="en-US"/>
        </w:rPr>
        <w:t>[</w:t>
      </w:r>
      <w:del w:id="480" w:author="Fan, Qi" w:date="2024-09-06T01:02:00Z">
        <w:r w:rsidDel="00A46037">
          <w:rPr>
            <w:lang w:val="en-US"/>
          </w:rPr>
          <w:delText>115</w:delText>
        </w:r>
      </w:del>
      <w:ins w:id="481" w:author="Fan, Qi" w:date="2024-09-06T01:02:00Z">
        <w:r w:rsidR="00A46037">
          <w:rPr>
            <w:lang w:val="en-US"/>
          </w:rPr>
          <w:t>100</w:t>
        </w:r>
      </w:ins>
      <w:r w:rsidRPr="003F3173">
        <w:rPr>
          <w:lang w:val="en-US"/>
        </w:rPr>
        <w:t>]</w:t>
      </w:r>
      <w:commentRangeEnd w:id="479"/>
      <w:r>
        <w:rPr>
          <w:rStyle w:val="CommentReference"/>
        </w:rPr>
        <w:commentReference w:id="479"/>
      </w:r>
      <w:r w:rsidRPr="00A751AE">
        <w:rPr>
          <w:lang w:val="en-US"/>
        </w:rPr>
        <w:t>.</w:t>
      </w:r>
      <w:r>
        <w:rPr>
          <w:lang w:val="en-US"/>
        </w:rPr>
        <w:t xml:space="preserve"> </w:t>
      </w:r>
      <w:r w:rsidR="00363C4B" w:rsidRPr="00363C4B">
        <w:rPr>
          <w:lang w:val="en-US"/>
        </w:rPr>
        <w:t>This will leave a fully developed plastic zone below the measuring area, which is important for hardness measurement.</w:t>
      </w:r>
      <w:commentRangeStart w:id="482"/>
      <w:r>
        <w:rPr>
          <w:lang w:val="en-US"/>
        </w:rPr>
        <w:t xml:space="preserve"> </w:t>
      </w:r>
      <w:commentRangeEnd w:id="482"/>
      <w:r>
        <w:rPr>
          <w:rStyle w:val="CommentReference"/>
        </w:rPr>
        <w:commentReference w:id="482"/>
      </w:r>
      <w:r w:rsidRPr="00A751AE">
        <w:rPr>
          <w:lang w:val="en-US"/>
        </w:rPr>
        <w:t>Only in this way can we ensure that the data obtained ha</w:t>
      </w:r>
      <w:r>
        <w:rPr>
          <w:lang w:val="en-US"/>
        </w:rPr>
        <w:t>ve</w:t>
      </w:r>
      <w:r w:rsidRPr="00A751AE">
        <w:rPr>
          <w:lang w:val="en-US"/>
        </w:rPr>
        <w:t xml:space="preserve"> a smaller variance and can </w:t>
      </w:r>
      <w:r>
        <w:rPr>
          <w:lang w:val="en-US"/>
        </w:rPr>
        <w:t>accurately</w:t>
      </w:r>
      <w:r w:rsidRPr="00A751AE">
        <w:rPr>
          <w:lang w:val="en-US"/>
        </w:rPr>
        <w:t xml:space="preserve"> reflect the various mechanical properties of the material.</w:t>
      </w:r>
    </w:p>
    <w:p w14:paraId="410B1F59" w14:textId="1BCF9306" w:rsidR="007A49C9" w:rsidRDefault="009562A1" w:rsidP="003A3854">
      <w:pPr>
        <w:pStyle w:val="Heading1"/>
        <w:numPr>
          <w:ilvl w:val="0"/>
          <w:numId w:val="2"/>
        </w:numPr>
        <w:spacing w:line="480" w:lineRule="auto"/>
        <w:ind w:left="426" w:hanging="426"/>
        <w:contextualSpacing/>
        <w:jc w:val="both"/>
        <w:rPr>
          <w:b/>
          <w:bCs/>
          <w:lang w:val="en-US"/>
        </w:rPr>
      </w:pPr>
      <w:bookmarkStart w:id="483" w:name="_Toc176464912"/>
      <w:r>
        <w:rPr>
          <w:b/>
          <w:bCs/>
          <w:lang w:val="en-US"/>
        </w:rPr>
        <w:t>Materials</w:t>
      </w:r>
      <w:r w:rsidR="007A49C9">
        <w:rPr>
          <w:b/>
          <w:bCs/>
          <w:lang w:val="en-US"/>
        </w:rPr>
        <w:t xml:space="preserve"> and methods</w:t>
      </w:r>
      <w:bookmarkEnd w:id="483"/>
    </w:p>
    <w:p w14:paraId="39436827" w14:textId="54583E44" w:rsidR="007A49C9" w:rsidRPr="003A3854" w:rsidRDefault="0006662A" w:rsidP="003A3854">
      <w:pPr>
        <w:pStyle w:val="Heading2"/>
        <w:numPr>
          <w:ilvl w:val="1"/>
          <w:numId w:val="2"/>
        </w:numPr>
        <w:spacing w:line="480" w:lineRule="auto"/>
        <w:ind w:left="0" w:firstLine="0"/>
        <w:jc w:val="both"/>
        <w:rPr>
          <w:b/>
          <w:bCs/>
          <w:color w:val="auto"/>
          <w:sz w:val="32"/>
          <w:szCs w:val="32"/>
          <w:lang w:val="en-US"/>
        </w:rPr>
      </w:pPr>
      <w:bookmarkStart w:id="484" w:name="_Toc176464913"/>
      <w:r w:rsidRPr="003A3854">
        <w:rPr>
          <w:b/>
          <w:bCs/>
          <w:color w:val="auto"/>
          <w:sz w:val="32"/>
          <w:szCs w:val="32"/>
          <w:lang w:val="en-US"/>
        </w:rPr>
        <w:t>Materi</w:t>
      </w:r>
      <w:r w:rsidR="00306C46" w:rsidRPr="003A3854">
        <w:rPr>
          <w:b/>
          <w:bCs/>
          <w:color w:val="auto"/>
          <w:sz w:val="32"/>
          <w:szCs w:val="32"/>
          <w:lang w:val="en-US"/>
        </w:rPr>
        <w:t>als</w:t>
      </w:r>
      <w:bookmarkEnd w:id="484"/>
    </w:p>
    <w:p w14:paraId="7899C87E" w14:textId="1AE77044" w:rsidR="00306C46" w:rsidRPr="003A3854" w:rsidRDefault="00ED3C59" w:rsidP="002F40B8">
      <w:pPr>
        <w:spacing w:line="360" w:lineRule="auto"/>
        <w:jc w:val="both"/>
        <w:rPr>
          <w:sz w:val="24"/>
          <w:szCs w:val="24"/>
          <w:lang w:val="en-US"/>
        </w:rPr>
      </w:pPr>
      <w:r w:rsidRPr="003A3854">
        <w:rPr>
          <w:sz w:val="24"/>
          <w:szCs w:val="24"/>
          <w:lang w:val="en-US"/>
        </w:rPr>
        <w:t>In this thesis, a variety of chemical reagents, biological materials were used for the mineralization</w:t>
      </w:r>
      <w:r w:rsidR="009562A1" w:rsidRPr="003A3854">
        <w:rPr>
          <w:sz w:val="24"/>
          <w:szCs w:val="24"/>
          <w:lang w:val="en-US"/>
        </w:rPr>
        <w:t xml:space="preserve"> and the production of monolithic bodies and films</w:t>
      </w:r>
      <w:r w:rsidRPr="003A3854">
        <w:rPr>
          <w:sz w:val="24"/>
          <w:szCs w:val="24"/>
          <w:lang w:val="en-US"/>
        </w:rPr>
        <w:t xml:space="preserve">. In addition to this there is a </w:t>
      </w:r>
      <w:r w:rsidRPr="003A3854">
        <w:rPr>
          <w:sz w:val="24"/>
          <w:szCs w:val="24"/>
          <w:lang w:val="en-US"/>
        </w:rPr>
        <w:lastRenderedPageBreak/>
        <w:t>range of analytical software and characterization instruments for analysis of results. These are listed in detail below.</w:t>
      </w:r>
    </w:p>
    <w:p w14:paraId="3BCA8F4F" w14:textId="16E3F3B9" w:rsidR="009562A1" w:rsidRPr="009562A1" w:rsidRDefault="00222B5D" w:rsidP="002F40B8">
      <w:pPr>
        <w:jc w:val="both"/>
        <w:rPr>
          <w:lang w:val="en-US"/>
        </w:rPr>
      </w:pPr>
      <w:r w:rsidRPr="009562A1">
        <w:rPr>
          <w:lang w:val="en-US"/>
        </w:rPr>
        <w:t>Table</w:t>
      </w:r>
      <w:r w:rsidR="009562A1" w:rsidRPr="009562A1">
        <w:rPr>
          <w:lang w:val="en-US"/>
        </w:rPr>
        <w:t xml:space="preserve"> 3.1.: Chemicals with producer and specification used in this thesis.</w:t>
      </w:r>
    </w:p>
    <w:tbl>
      <w:tblPr>
        <w:tblStyle w:val="ListTable6Colorful"/>
        <w:tblW w:w="0" w:type="auto"/>
        <w:tblLook w:val="04A0" w:firstRow="1" w:lastRow="0" w:firstColumn="1" w:lastColumn="0" w:noHBand="0" w:noVBand="1"/>
      </w:tblPr>
      <w:tblGrid>
        <w:gridCol w:w="2977"/>
        <w:gridCol w:w="3402"/>
        <w:gridCol w:w="2683"/>
      </w:tblGrid>
      <w:tr w:rsidR="00ED3C59" w14:paraId="60B97896" w14:textId="77777777" w:rsidTr="007A6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000000" w:themeColor="text1"/>
            </w:tcBorders>
          </w:tcPr>
          <w:p w14:paraId="7E373FC7" w14:textId="4209C0DF" w:rsidR="00ED3C59" w:rsidRPr="003A3854" w:rsidRDefault="00222B5D" w:rsidP="00BA2908">
            <w:pPr>
              <w:spacing w:line="276" w:lineRule="auto"/>
              <w:jc w:val="both"/>
              <w:rPr>
                <w:sz w:val="28"/>
                <w:szCs w:val="28"/>
                <w:lang w:val="en-US"/>
              </w:rPr>
            </w:pPr>
            <w:r w:rsidRPr="003A3854">
              <w:rPr>
                <w:sz w:val="28"/>
                <w:szCs w:val="28"/>
                <w:lang w:val="en-US"/>
              </w:rPr>
              <w:t>Chemicals</w:t>
            </w:r>
          </w:p>
        </w:tc>
        <w:tc>
          <w:tcPr>
            <w:tcW w:w="3402" w:type="dxa"/>
            <w:tcBorders>
              <w:top w:val="single" w:sz="4" w:space="0" w:color="000000" w:themeColor="text1"/>
            </w:tcBorders>
          </w:tcPr>
          <w:p w14:paraId="2896BAE4" w14:textId="5B79DA9E" w:rsidR="00ED3C59" w:rsidRPr="003A3854" w:rsidRDefault="00ED3C59" w:rsidP="00BA2908">
            <w:pPr>
              <w:spacing w:line="276" w:lineRule="auto"/>
              <w:jc w:val="both"/>
              <w:cnfStyle w:val="100000000000" w:firstRow="1" w:lastRow="0" w:firstColumn="0" w:lastColumn="0" w:oddVBand="0" w:evenVBand="0" w:oddHBand="0" w:evenHBand="0" w:firstRowFirstColumn="0" w:firstRowLastColumn="0" w:lastRowFirstColumn="0" w:lastRowLastColumn="0"/>
              <w:rPr>
                <w:sz w:val="28"/>
                <w:szCs w:val="28"/>
                <w:lang w:val="en-US"/>
              </w:rPr>
            </w:pPr>
            <w:r w:rsidRPr="003A3854">
              <w:rPr>
                <w:sz w:val="28"/>
                <w:szCs w:val="28"/>
                <w:lang w:val="en-US"/>
              </w:rPr>
              <w:t>Producer</w:t>
            </w:r>
          </w:p>
        </w:tc>
        <w:tc>
          <w:tcPr>
            <w:tcW w:w="2683" w:type="dxa"/>
            <w:tcBorders>
              <w:top w:val="single" w:sz="4" w:space="0" w:color="000000" w:themeColor="text1"/>
            </w:tcBorders>
          </w:tcPr>
          <w:p w14:paraId="398C9193" w14:textId="2AC1B7BC" w:rsidR="00ED3C59" w:rsidRPr="003A3854" w:rsidRDefault="00ED3C59" w:rsidP="00BA2908">
            <w:pPr>
              <w:spacing w:line="276" w:lineRule="auto"/>
              <w:jc w:val="both"/>
              <w:cnfStyle w:val="100000000000" w:firstRow="1" w:lastRow="0" w:firstColumn="0" w:lastColumn="0" w:oddVBand="0" w:evenVBand="0" w:oddHBand="0" w:evenHBand="0" w:firstRowFirstColumn="0" w:firstRowLastColumn="0" w:lastRowFirstColumn="0" w:lastRowLastColumn="0"/>
              <w:rPr>
                <w:sz w:val="28"/>
                <w:szCs w:val="28"/>
                <w:lang w:val="en-US"/>
              </w:rPr>
            </w:pPr>
            <w:r w:rsidRPr="003A3854">
              <w:rPr>
                <w:sz w:val="28"/>
                <w:szCs w:val="28"/>
                <w:lang w:val="en-US"/>
              </w:rPr>
              <w:t>Specification</w:t>
            </w:r>
          </w:p>
        </w:tc>
      </w:tr>
      <w:tr w:rsidR="00ED3C59" w14:paraId="35B687BC" w14:textId="77777777" w:rsidTr="007A6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5E4CA471" w14:textId="53C4FF0D" w:rsidR="00ED3C59" w:rsidRDefault="00C42337" w:rsidP="00BA2908">
            <w:pPr>
              <w:spacing w:line="276" w:lineRule="auto"/>
              <w:jc w:val="both"/>
              <w:rPr>
                <w:lang w:val="en-US"/>
              </w:rPr>
            </w:pPr>
            <w:r w:rsidRPr="00C42337">
              <w:rPr>
                <w:lang w:val="en-US"/>
              </w:rPr>
              <w:t>Acetone</w:t>
            </w:r>
          </w:p>
        </w:tc>
        <w:tc>
          <w:tcPr>
            <w:tcW w:w="3402" w:type="dxa"/>
            <w:vAlign w:val="center"/>
          </w:tcPr>
          <w:p w14:paraId="3D4D5FBD" w14:textId="5F26640B" w:rsidR="00ED3C59" w:rsidRDefault="007A6E85"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VWR Chemicals, Radnor (USA)</w:t>
            </w:r>
          </w:p>
        </w:tc>
        <w:tc>
          <w:tcPr>
            <w:tcW w:w="2683" w:type="dxa"/>
            <w:vAlign w:val="center"/>
          </w:tcPr>
          <w:p w14:paraId="5C5EA396" w14:textId="5FC72440" w:rsidR="00ED3C59" w:rsidRDefault="007A6E85"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CAS: 67-64-1</w:t>
            </w:r>
          </w:p>
        </w:tc>
      </w:tr>
      <w:tr w:rsidR="00ED3C59" w14:paraId="3B62E062" w14:textId="77777777" w:rsidTr="007A6E85">
        <w:tc>
          <w:tcPr>
            <w:cnfStyle w:val="001000000000" w:firstRow="0" w:lastRow="0" w:firstColumn="1" w:lastColumn="0" w:oddVBand="0" w:evenVBand="0" w:oddHBand="0" w:evenHBand="0" w:firstRowFirstColumn="0" w:firstRowLastColumn="0" w:lastRowFirstColumn="0" w:lastRowLastColumn="0"/>
            <w:tcW w:w="2977" w:type="dxa"/>
            <w:vAlign w:val="center"/>
          </w:tcPr>
          <w:p w14:paraId="368213C2" w14:textId="3A6806AB" w:rsidR="00ED3C59" w:rsidRPr="00C42337" w:rsidRDefault="00C42337" w:rsidP="00BA2908">
            <w:pPr>
              <w:spacing w:line="276" w:lineRule="auto"/>
              <w:jc w:val="both"/>
              <w:rPr>
                <w:i/>
                <w:iCs/>
                <w:lang w:val="en-US"/>
              </w:rPr>
            </w:pPr>
            <w:r w:rsidRPr="00C42337">
              <w:rPr>
                <w:i/>
                <w:iCs/>
                <w:lang w:val="en-US"/>
              </w:rPr>
              <w:t>Aspergillus Niger</w:t>
            </w:r>
          </w:p>
        </w:tc>
        <w:tc>
          <w:tcPr>
            <w:tcW w:w="3402" w:type="dxa"/>
            <w:vAlign w:val="center"/>
          </w:tcPr>
          <w:p w14:paraId="373CD8DC" w14:textId="2FB5A461" w:rsidR="00ED3C59" w:rsidRDefault="007B6EEC"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A6E85">
              <w:rPr>
                <w:lang w:val="en-US"/>
              </w:rPr>
              <w:t>Jungbunzlauer Ag</w:t>
            </w:r>
          </w:p>
        </w:tc>
        <w:tc>
          <w:tcPr>
            <w:tcW w:w="2683" w:type="dxa"/>
            <w:vAlign w:val="center"/>
          </w:tcPr>
          <w:p w14:paraId="34585287" w14:textId="2D0034D0" w:rsidR="00ED3C59" w:rsidRDefault="007B6EEC"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m</w:t>
            </w:r>
            <w:r w:rsidRPr="007A6E85">
              <w:rPr>
                <w:lang w:val="en-US"/>
              </w:rPr>
              <w:t>ycelium</w:t>
            </w:r>
            <w:r>
              <w:rPr>
                <w:lang w:val="en-US"/>
              </w:rPr>
              <w:t xml:space="preserve"> </w:t>
            </w:r>
            <w:r w:rsidRPr="007A6E85">
              <w:rPr>
                <w:lang w:val="en-US"/>
              </w:rPr>
              <w:t>content: 14.2</w:t>
            </w:r>
            <w:r>
              <w:rPr>
                <w:lang w:val="en-US"/>
              </w:rPr>
              <w:t xml:space="preserve"> </w:t>
            </w:r>
            <w:r w:rsidRPr="007A6E85">
              <w:rPr>
                <w:lang w:val="en-US"/>
              </w:rPr>
              <w:t>%</w:t>
            </w:r>
          </w:p>
        </w:tc>
      </w:tr>
      <w:tr w:rsidR="00ED3C59" w:rsidRPr="007A6E85" w14:paraId="658A0695" w14:textId="77777777" w:rsidTr="007A6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5B46D32F" w14:textId="2B6524E9" w:rsidR="00ED3C59" w:rsidRDefault="00C42337" w:rsidP="00BA2908">
            <w:pPr>
              <w:spacing w:line="276" w:lineRule="auto"/>
              <w:jc w:val="both"/>
              <w:rPr>
                <w:lang w:val="en-US"/>
              </w:rPr>
            </w:pPr>
            <w:r w:rsidRPr="00C42337">
              <w:rPr>
                <w:lang w:val="en-US"/>
              </w:rPr>
              <w:t>Calcium acetate monohydrate</w:t>
            </w:r>
          </w:p>
        </w:tc>
        <w:tc>
          <w:tcPr>
            <w:tcW w:w="3402" w:type="dxa"/>
            <w:vAlign w:val="center"/>
          </w:tcPr>
          <w:p w14:paraId="4720AC22" w14:textId="7E4BD946" w:rsidR="00ED3C59" w:rsidRDefault="007A6E85"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Sigma-Aldrich, St. Louis (USA)</w:t>
            </w:r>
          </w:p>
        </w:tc>
        <w:tc>
          <w:tcPr>
            <w:tcW w:w="2683" w:type="dxa"/>
            <w:vAlign w:val="center"/>
          </w:tcPr>
          <w:p w14:paraId="1D2DA014" w14:textId="77777777" w:rsidR="007A6E85" w:rsidRDefault="007A6E85"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CAS: 5743-26-0</w:t>
            </w:r>
            <w:r>
              <w:rPr>
                <w:lang w:val="en-US"/>
              </w:rPr>
              <w:t xml:space="preserve"> </w:t>
            </w:r>
          </w:p>
          <w:p w14:paraId="4B786A12" w14:textId="3F8645B9" w:rsidR="00ED3C59" w:rsidRDefault="007A6E85"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LOT: MKCN2612</w:t>
            </w:r>
          </w:p>
        </w:tc>
      </w:tr>
      <w:tr w:rsidR="00ED3C59" w14:paraId="751E7462" w14:textId="77777777" w:rsidTr="007A6E85">
        <w:tc>
          <w:tcPr>
            <w:cnfStyle w:val="001000000000" w:firstRow="0" w:lastRow="0" w:firstColumn="1" w:lastColumn="0" w:oddVBand="0" w:evenVBand="0" w:oddHBand="0" w:evenHBand="0" w:firstRowFirstColumn="0" w:firstRowLastColumn="0" w:lastRowFirstColumn="0" w:lastRowLastColumn="0"/>
            <w:tcW w:w="2977" w:type="dxa"/>
            <w:vAlign w:val="center"/>
          </w:tcPr>
          <w:p w14:paraId="7B2B7E5B" w14:textId="35C05C1C" w:rsidR="00ED3C59" w:rsidRDefault="00C42337" w:rsidP="00BA2908">
            <w:pPr>
              <w:spacing w:line="276" w:lineRule="auto"/>
              <w:jc w:val="both"/>
              <w:rPr>
                <w:lang w:val="en-US"/>
              </w:rPr>
            </w:pPr>
            <w:r w:rsidRPr="00C42337">
              <w:rPr>
                <w:lang w:val="en-US"/>
              </w:rPr>
              <w:t>Calcium chloride</w:t>
            </w:r>
            <w:r w:rsidR="009562A1">
              <w:rPr>
                <w:rFonts w:hint="eastAsia"/>
                <w:lang w:val="en-US"/>
              </w:rPr>
              <w:t xml:space="preserve"> </w:t>
            </w:r>
            <w:r w:rsidR="009562A1" w:rsidRPr="009562A1">
              <w:rPr>
                <w:lang w:val="en-US"/>
              </w:rPr>
              <w:t>dihydrate</w:t>
            </w:r>
          </w:p>
        </w:tc>
        <w:tc>
          <w:tcPr>
            <w:tcW w:w="3402" w:type="dxa"/>
            <w:vAlign w:val="center"/>
          </w:tcPr>
          <w:p w14:paraId="4E9B6F68" w14:textId="1C4388D6" w:rsidR="00ED3C59" w:rsidRDefault="007B6EEC"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Merck KGaA, Darmstadt (D)</w:t>
            </w:r>
          </w:p>
        </w:tc>
        <w:tc>
          <w:tcPr>
            <w:tcW w:w="2683" w:type="dxa"/>
            <w:vAlign w:val="center"/>
          </w:tcPr>
          <w:p w14:paraId="56485514" w14:textId="77777777" w:rsidR="007B6EEC" w:rsidRPr="007B6EEC" w:rsidRDefault="007B6EEC"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CAS: 10043-52-4</w:t>
            </w:r>
          </w:p>
          <w:p w14:paraId="3C0DB67C" w14:textId="2FF4B41D" w:rsidR="00ED3C59" w:rsidRDefault="007B6EEC"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LOT: K49688478 908</w:t>
            </w:r>
          </w:p>
        </w:tc>
      </w:tr>
      <w:tr w:rsidR="00ED3C59" w14:paraId="55A7F940" w14:textId="77777777" w:rsidTr="007A6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2C63BC6E" w14:textId="2566A639" w:rsidR="00ED3C59" w:rsidRDefault="00553C45" w:rsidP="00BA2908">
            <w:pPr>
              <w:spacing w:line="276" w:lineRule="auto"/>
              <w:jc w:val="both"/>
              <w:rPr>
                <w:lang w:val="en-US"/>
              </w:rPr>
            </w:pPr>
            <w:r>
              <w:rPr>
                <w:lang w:val="en-US"/>
              </w:rPr>
              <w:t>D</w:t>
            </w:r>
            <w:r>
              <w:rPr>
                <w:rFonts w:hint="eastAsia"/>
                <w:lang w:val="en-US"/>
              </w:rPr>
              <w:t>i</w:t>
            </w:r>
            <w:r>
              <w:rPr>
                <w:lang w:val="en-US"/>
              </w:rPr>
              <w:t>-ammonium hydrogen</w:t>
            </w:r>
            <w:r w:rsidR="00E0447E">
              <w:rPr>
                <w:lang w:val="en-US"/>
              </w:rPr>
              <w:t xml:space="preserve"> phosphate</w:t>
            </w:r>
          </w:p>
        </w:tc>
        <w:tc>
          <w:tcPr>
            <w:tcW w:w="3402" w:type="dxa"/>
            <w:vAlign w:val="center"/>
          </w:tcPr>
          <w:p w14:paraId="09407FF0" w14:textId="3DB7B30E" w:rsidR="00ED3C59" w:rsidRDefault="007A6E85"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Merck KGaA, Darmstadt (D)</w:t>
            </w:r>
          </w:p>
        </w:tc>
        <w:tc>
          <w:tcPr>
            <w:tcW w:w="2683" w:type="dxa"/>
            <w:vAlign w:val="center"/>
          </w:tcPr>
          <w:p w14:paraId="2F390778" w14:textId="77777777" w:rsidR="007A6E85" w:rsidRPr="007A6E85" w:rsidRDefault="007A6E85"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CAS: 7783-28-0</w:t>
            </w:r>
          </w:p>
          <w:p w14:paraId="0A78C19A" w14:textId="39E064DB" w:rsidR="00ED3C59" w:rsidRDefault="007A6E85"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LOT: A1619507 036</w:t>
            </w:r>
          </w:p>
        </w:tc>
      </w:tr>
      <w:tr w:rsidR="00ED3C59" w14:paraId="31771F74" w14:textId="77777777" w:rsidTr="003A3854">
        <w:tc>
          <w:tcPr>
            <w:cnfStyle w:val="001000000000" w:firstRow="0" w:lastRow="0" w:firstColumn="1" w:lastColumn="0" w:oddVBand="0" w:evenVBand="0" w:oddHBand="0" w:evenHBand="0" w:firstRowFirstColumn="0" w:firstRowLastColumn="0" w:lastRowFirstColumn="0" w:lastRowLastColumn="0"/>
            <w:tcW w:w="0" w:type="dxa"/>
            <w:tcBorders>
              <w:bottom w:val="nil"/>
            </w:tcBorders>
            <w:vAlign w:val="center"/>
          </w:tcPr>
          <w:p w14:paraId="2811F0F5" w14:textId="542E9A6F" w:rsidR="00553C45" w:rsidRPr="00553C45" w:rsidRDefault="009562A1" w:rsidP="00BA2908">
            <w:pPr>
              <w:spacing w:line="276" w:lineRule="auto"/>
              <w:jc w:val="both"/>
              <w:rPr>
                <w:b w:val="0"/>
                <w:bCs w:val="0"/>
                <w:lang w:val="en-US"/>
              </w:rPr>
            </w:pPr>
            <w:r>
              <w:rPr>
                <w:lang w:val="en-US"/>
              </w:rPr>
              <w:t>Ethanol</w:t>
            </w:r>
            <w:r w:rsidR="00553C45">
              <w:rPr>
                <w:lang w:val="en-US"/>
              </w:rPr>
              <w:t xml:space="preserve"> absolute</w:t>
            </w:r>
          </w:p>
        </w:tc>
        <w:tc>
          <w:tcPr>
            <w:tcW w:w="0" w:type="dxa"/>
            <w:tcBorders>
              <w:bottom w:val="nil"/>
            </w:tcBorders>
            <w:vAlign w:val="center"/>
          </w:tcPr>
          <w:p w14:paraId="53559F46" w14:textId="2B904121" w:rsidR="00ED3C59" w:rsidRDefault="007A6E85"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A6E85">
              <w:rPr>
                <w:lang w:val="en-US"/>
              </w:rPr>
              <w:t>Merck KGaA, Darmstadt (D)</w:t>
            </w:r>
          </w:p>
        </w:tc>
        <w:tc>
          <w:tcPr>
            <w:tcW w:w="0" w:type="dxa"/>
            <w:tcBorders>
              <w:bottom w:val="nil"/>
            </w:tcBorders>
            <w:vAlign w:val="center"/>
          </w:tcPr>
          <w:p w14:paraId="16CC2A15" w14:textId="14C5303A" w:rsidR="00ED3C59" w:rsidRDefault="007A6E85"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A6E85">
              <w:rPr>
                <w:lang w:val="en-US"/>
              </w:rPr>
              <w:t>CAS: 64-17-5</w:t>
            </w:r>
          </w:p>
        </w:tc>
      </w:tr>
      <w:tr w:rsidR="00222B5D" w:rsidRPr="007A6E85" w14:paraId="3FD4EDC8"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bottom w:val="single" w:sz="4" w:space="0" w:color="auto"/>
            </w:tcBorders>
            <w:shd w:val="clear" w:color="auto" w:fill="FFFFFF" w:themeFill="background1"/>
          </w:tcPr>
          <w:p w14:paraId="6064E371" w14:textId="497985A8" w:rsidR="00222B5D" w:rsidRDefault="00222B5D" w:rsidP="00222B5D">
            <w:pPr>
              <w:spacing w:line="276" w:lineRule="auto"/>
              <w:jc w:val="both"/>
              <w:rPr>
                <w:lang w:val="en-US"/>
              </w:rPr>
            </w:pPr>
            <w:r w:rsidRPr="00AF54DA">
              <w:rPr>
                <w:sz w:val="28"/>
                <w:szCs w:val="28"/>
                <w:lang w:val="en-US"/>
              </w:rPr>
              <w:t>Chemicals</w:t>
            </w:r>
          </w:p>
        </w:tc>
        <w:tc>
          <w:tcPr>
            <w:tcW w:w="0" w:type="dxa"/>
            <w:tcBorders>
              <w:top w:val="single" w:sz="4" w:space="0" w:color="auto"/>
              <w:bottom w:val="single" w:sz="4" w:space="0" w:color="auto"/>
            </w:tcBorders>
            <w:shd w:val="clear" w:color="auto" w:fill="FFFFFF" w:themeFill="background1"/>
          </w:tcPr>
          <w:p w14:paraId="197644C3" w14:textId="56095C11" w:rsidR="00222B5D" w:rsidRPr="003A3854"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b/>
                <w:bCs/>
                <w:lang w:val="en-US"/>
              </w:rPr>
            </w:pPr>
            <w:r w:rsidRPr="003A3854">
              <w:rPr>
                <w:b/>
                <w:bCs/>
                <w:sz w:val="28"/>
                <w:szCs w:val="28"/>
                <w:lang w:val="en-US"/>
              </w:rPr>
              <w:t>Producer</w:t>
            </w:r>
          </w:p>
        </w:tc>
        <w:tc>
          <w:tcPr>
            <w:tcW w:w="0" w:type="dxa"/>
            <w:tcBorders>
              <w:top w:val="single" w:sz="4" w:space="0" w:color="auto"/>
              <w:bottom w:val="single" w:sz="4" w:space="0" w:color="auto"/>
            </w:tcBorders>
            <w:shd w:val="clear" w:color="auto" w:fill="FFFFFF" w:themeFill="background1"/>
          </w:tcPr>
          <w:p w14:paraId="6938B717" w14:textId="401DD071" w:rsidR="00222B5D" w:rsidRPr="003A3854"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b/>
                <w:bCs/>
                <w:lang w:val="en-US"/>
              </w:rPr>
            </w:pPr>
            <w:r w:rsidRPr="003A3854">
              <w:rPr>
                <w:b/>
                <w:bCs/>
                <w:sz w:val="28"/>
                <w:szCs w:val="28"/>
                <w:lang w:val="en-US"/>
              </w:rPr>
              <w:t>Specification</w:t>
            </w:r>
          </w:p>
        </w:tc>
      </w:tr>
      <w:tr w:rsidR="00222B5D" w:rsidRPr="007A6E85" w14:paraId="6A67536C" w14:textId="77777777" w:rsidTr="003A3854">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bottom w:val="nil"/>
            </w:tcBorders>
            <w:vAlign w:val="center"/>
          </w:tcPr>
          <w:p w14:paraId="4907DD26" w14:textId="127D25BE" w:rsidR="00222B5D" w:rsidRDefault="00222B5D" w:rsidP="00222B5D">
            <w:pPr>
              <w:spacing w:line="276" w:lineRule="auto"/>
              <w:jc w:val="both"/>
              <w:rPr>
                <w:lang w:val="en-US"/>
              </w:rPr>
            </w:pPr>
            <w:r>
              <w:rPr>
                <w:lang w:val="en-US"/>
              </w:rPr>
              <w:t>Ethyl acetate</w:t>
            </w:r>
          </w:p>
        </w:tc>
        <w:tc>
          <w:tcPr>
            <w:tcW w:w="0" w:type="dxa"/>
            <w:tcBorders>
              <w:top w:val="single" w:sz="4" w:space="0" w:color="auto"/>
              <w:bottom w:val="nil"/>
            </w:tcBorders>
            <w:vAlign w:val="center"/>
          </w:tcPr>
          <w:p w14:paraId="4DBBD4A5" w14:textId="1EE4B6DB" w:rsidR="00222B5D"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A6E85">
              <w:rPr>
                <w:lang w:val="en-US"/>
              </w:rPr>
              <w:t>Sigma-Aldrich, St. Louis (USA)</w:t>
            </w:r>
          </w:p>
        </w:tc>
        <w:tc>
          <w:tcPr>
            <w:tcW w:w="0" w:type="dxa"/>
            <w:tcBorders>
              <w:top w:val="single" w:sz="4" w:space="0" w:color="auto"/>
              <w:bottom w:val="nil"/>
            </w:tcBorders>
            <w:vAlign w:val="center"/>
          </w:tcPr>
          <w:p w14:paraId="2BD4EC50" w14:textId="77777777" w:rsidR="00222B5D" w:rsidRPr="007A6E85"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A6E85">
              <w:rPr>
                <w:lang w:val="en-US"/>
              </w:rPr>
              <w:t>CAS: 141-78-6</w:t>
            </w:r>
          </w:p>
          <w:p w14:paraId="39D98F9D" w14:textId="227A7BC0" w:rsidR="00222B5D"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A6E85">
              <w:rPr>
                <w:lang w:val="en-US"/>
              </w:rPr>
              <w:t>LOT: STBF4584V</w:t>
            </w:r>
          </w:p>
        </w:tc>
      </w:tr>
      <w:tr w:rsidR="00222B5D" w:rsidRPr="007A6E85" w14:paraId="04EE2152"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vAlign w:val="center"/>
          </w:tcPr>
          <w:p w14:paraId="55A9DC5C" w14:textId="03A007EB" w:rsidR="00222B5D" w:rsidRDefault="00222B5D" w:rsidP="00222B5D">
            <w:pPr>
              <w:spacing w:line="276" w:lineRule="auto"/>
              <w:jc w:val="both"/>
              <w:rPr>
                <w:lang w:val="en-US"/>
              </w:rPr>
            </w:pPr>
            <w:r>
              <w:rPr>
                <w:lang w:val="en-US"/>
              </w:rPr>
              <w:t>Ortho-Phosphoric acid</w:t>
            </w:r>
          </w:p>
        </w:tc>
        <w:tc>
          <w:tcPr>
            <w:tcW w:w="0" w:type="dxa"/>
            <w:tcBorders>
              <w:top w:val="nil"/>
              <w:bottom w:val="nil"/>
            </w:tcBorders>
            <w:vAlign w:val="center"/>
          </w:tcPr>
          <w:p w14:paraId="707789F0" w14:textId="22F4BD58" w:rsidR="00222B5D"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Carl Roth GmbH &amp; Co. KG, Karlsruhe (D)</w:t>
            </w:r>
          </w:p>
        </w:tc>
        <w:tc>
          <w:tcPr>
            <w:tcW w:w="0" w:type="dxa"/>
            <w:tcBorders>
              <w:top w:val="nil"/>
              <w:bottom w:val="nil"/>
            </w:tcBorders>
            <w:vAlign w:val="center"/>
          </w:tcPr>
          <w:p w14:paraId="3FFBAB54" w14:textId="77777777" w:rsidR="00222B5D" w:rsidRPr="007A6E85"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CAS: 7664-38-2</w:t>
            </w:r>
          </w:p>
          <w:p w14:paraId="34F3B832" w14:textId="34E899EC" w:rsidR="00222B5D"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LOT: 460302737</w:t>
            </w:r>
          </w:p>
        </w:tc>
      </w:tr>
      <w:tr w:rsidR="00222B5D" w:rsidRPr="007A6E85" w14:paraId="3A7AA6DB" w14:textId="77777777" w:rsidTr="003A385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vAlign w:val="center"/>
          </w:tcPr>
          <w:p w14:paraId="4EA9B9C9" w14:textId="73A649D3" w:rsidR="00222B5D" w:rsidRDefault="00222B5D" w:rsidP="00222B5D">
            <w:pPr>
              <w:spacing w:line="276" w:lineRule="auto"/>
              <w:jc w:val="both"/>
              <w:rPr>
                <w:lang w:val="en-US"/>
              </w:rPr>
            </w:pPr>
            <w:r w:rsidRPr="007B6EEC">
              <w:rPr>
                <w:lang w:val="en-US"/>
              </w:rPr>
              <w:t>Milli-Q H</w:t>
            </w:r>
            <w:r w:rsidRPr="007B6EEC">
              <w:rPr>
                <w:vertAlign w:val="subscript"/>
                <w:lang w:val="en-US"/>
              </w:rPr>
              <w:t>2</w:t>
            </w:r>
            <w:r w:rsidRPr="007B6EEC">
              <w:rPr>
                <w:lang w:val="en-US"/>
              </w:rPr>
              <w:t>O</w:t>
            </w:r>
          </w:p>
        </w:tc>
        <w:tc>
          <w:tcPr>
            <w:tcW w:w="0" w:type="dxa"/>
            <w:tcBorders>
              <w:top w:val="nil"/>
              <w:bottom w:val="nil"/>
            </w:tcBorders>
            <w:vAlign w:val="center"/>
          </w:tcPr>
          <w:p w14:paraId="2EBE084B" w14:textId="77777777" w:rsidR="00222B5D" w:rsidRPr="007B6EEC"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Wasseraufbereitungssysteme</w:t>
            </w:r>
          </w:p>
          <w:p w14:paraId="60492577" w14:textId="4B50F006" w:rsidR="00222B5D" w:rsidRPr="007A6E85"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GMBH</w:t>
            </w:r>
          </w:p>
        </w:tc>
        <w:tc>
          <w:tcPr>
            <w:tcW w:w="0" w:type="dxa"/>
            <w:tcBorders>
              <w:top w:val="nil"/>
              <w:bottom w:val="nil"/>
            </w:tcBorders>
            <w:vAlign w:val="center"/>
          </w:tcPr>
          <w:p w14:paraId="712F3113" w14:textId="77777777" w:rsidR="00222B5D" w:rsidRPr="007A6E85"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p>
        </w:tc>
      </w:tr>
      <w:tr w:rsidR="00222B5D" w:rsidRPr="007A6E85" w14:paraId="73CA1305"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vAlign w:val="center"/>
          </w:tcPr>
          <w:p w14:paraId="01950232" w14:textId="21990675" w:rsidR="00222B5D" w:rsidRDefault="00222B5D" w:rsidP="00222B5D">
            <w:pPr>
              <w:spacing w:line="276" w:lineRule="auto"/>
              <w:jc w:val="both"/>
              <w:rPr>
                <w:lang w:val="en-US"/>
              </w:rPr>
            </w:pPr>
            <w:r>
              <w:rPr>
                <w:lang w:val="en-US"/>
              </w:rPr>
              <w:t>Silica gel beads</w:t>
            </w:r>
          </w:p>
        </w:tc>
        <w:tc>
          <w:tcPr>
            <w:tcW w:w="0" w:type="dxa"/>
            <w:tcBorders>
              <w:top w:val="nil"/>
              <w:bottom w:val="nil"/>
            </w:tcBorders>
            <w:vAlign w:val="center"/>
          </w:tcPr>
          <w:p w14:paraId="4C81E845" w14:textId="2C1CB761" w:rsidR="00222B5D"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Carl Roth GmbH &amp; Co. KG, Karlsruhe (D)</w:t>
            </w:r>
          </w:p>
        </w:tc>
        <w:tc>
          <w:tcPr>
            <w:tcW w:w="0" w:type="dxa"/>
            <w:tcBorders>
              <w:top w:val="nil"/>
              <w:bottom w:val="nil"/>
            </w:tcBorders>
            <w:vAlign w:val="center"/>
          </w:tcPr>
          <w:p w14:paraId="2EB86A12" w14:textId="132A790F" w:rsidR="00222B5D" w:rsidRDefault="00222B5D" w:rsidP="00222B5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A6E85">
              <w:rPr>
                <w:lang w:val="en-US"/>
              </w:rPr>
              <w:t xml:space="preserve">2-5 mm, </w:t>
            </w:r>
            <w:r>
              <w:rPr>
                <w:lang w:val="en-US"/>
              </w:rPr>
              <w:t>white</w:t>
            </w:r>
          </w:p>
        </w:tc>
      </w:tr>
      <w:tr w:rsidR="00222B5D" w:rsidRPr="007A6E85" w14:paraId="1B3F2B99" w14:textId="77777777" w:rsidTr="003A385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vAlign w:val="center"/>
          </w:tcPr>
          <w:p w14:paraId="23A73BC5" w14:textId="6DDA1964" w:rsidR="00222B5D" w:rsidRDefault="00222B5D" w:rsidP="00222B5D">
            <w:pPr>
              <w:spacing w:line="276" w:lineRule="auto"/>
              <w:jc w:val="both"/>
              <w:rPr>
                <w:lang w:val="en-US"/>
              </w:rPr>
            </w:pPr>
            <w:r>
              <w:rPr>
                <w:lang w:val="en-US"/>
              </w:rPr>
              <w:t>Triethylamine</w:t>
            </w:r>
          </w:p>
        </w:tc>
        <w:tc>
          <w:tcPr>
            <w:tcW w:w="0" w:type="dxa"/>
            <w:tcBorders>
              <w:top w:val="nil"/>
              <w:bottom w:val="nil"/>
            </w:tcBorders>
            <w:vAlign w:val="center"/>
          </w:tcPr>
          <w:p w14:paraId="61ACB501" w14:textId="06699B80" w:rsidR="00222B5D"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A6E85">
              <w:rPr>
                <w:lang w:val="en-US"/>
              </w:rPr>
              <w:t>Sigma-Aldrich, St. Louis (USA)</w:t>
            </w:r>
          </w:p>
        </w:tc>
        <w:tc>
          <w:tcPr>
            <w:tcW w:w="0" w:type="dxa"/>
            <w:tcBorders>
              <w:top w:val="nil"/>
              <w:bottom w:val="nil"/>
            </w:tcBorders>
            <w:vAlign w:val="center"/>
          </w:tcPr>
          <w:p w14:paraId="56F79E94" w14:textId="77777777" w:rsidR="00222B5D" w:rsidRPr="007A6E85"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A6E85">
              <w:rPr>
                <w:lang w:val="en-US"/>
              </w:rPr>
              <w:t>CAS: 121-44-8</w:t>
            </w:r>
          </w:p>
          <w:p w14:paraId="39A8C94C" w14:textId="748B89B3" w:rsidR="00222B5D"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7A6E85">
              <w:rPr>
                <w:lang w:val="en-US"/>
              </w:rPr>
              <w:t>LOT: BCBB4983</w:t>
            </w:r>
          </w:p>
        </w:tc>
      </w:tr>
    </w:tbl>
    <w:p w14:paraId="5BE07A5B" w14:textId="77777777" w:rsidR="009562A1" w:rsidRDefault="009562A1" w:rsidP="002F40B8">
      <w:pPr>
        <w:spacing w:line="360" w:lineRule="auto"/>
        <w:jc w:val="both"/>
        <w:rPr>
          <w:lang w:val="en-US"/>
        </w:rPr>
      </w:pPr>
    </w:p>
    <w:p w14:paraId="478AA814" w14:textId="1BAC6FF4" w:rsidR="009562A1" w:rsidRDefault="009562A1" w:rsidP="002F40B8">
      <w:pPr>
        <w:spacing w:line="360" w:lineRule="auto"/>
        <w:jc w:val="both"/>
        <w:rPr>
          <w:lang w:val="en-US"/>
        </w:rPr>
      </w:pPr>
      <w:r>
        <w:rPr>
          <w:lang w:val="en-US"/>
        </w:rPr>
        <w:t>Table 3.2.: Materials which are used</w:t>
      </w:r>
      <w:r w:rsidRPr="00553C45">
        <w:rPr>
          <w:lang w:val="en-US"/>
        </w:rPr>
        <w:t xml:space="preserve"> in this thesis with producer and specification.</w:t>
      </w:r>
    </w:p>
    <w:tbl>
      <w:tblPr>
        <w:tblStyle w:val="ListTable6Colorful"/>
        <w:tblW w:w="0" w:type="auto"/>
        <w:tblLook w:val="04A0" w:firstRow="1" w:lastRow="0" w:firstColumn="1" w:lastColumn="0" w:noHBand="0" w:noVBand="1"/>
      </w:tblPr>
      <w:tblGrid>
        <w:gridCol w:w="2410"/>
        <w:gridCol w:w="3969"/>
        <w:gridCol w:w="2683"/>
      </w:tblGrid>
      <w:tr w:rsidR="009A4F7A" w14:paraId="50036B4E" w14:textId="77777777" w:rsidTr="00D6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00000" w:themeColor="text1"/>
            </w:tcBorders>
            <w:vAlign w:val="center"/>
          </w:tcPr>
          <w:p w14:paraId="403F7B6A" w14:textId="579CFE2A" w:rsidR="009A4F7A" w:rsidRPr="003A3854" w:rsidRDefault="009A4F7A" w:rsidP="00BA2908">
            <w:pPr>
              <w:spacing w:line="276" w:lineRule="auto"/>
              <w:jc w:val="both"/>
              <w:rPr>
                <w:sz w:val="28"/>
                <w:szCs w:val="28"/>
                <w:lang w:val="en-US"/>
              </w:rPr>
            </w:pPr>
            <w:r w:rsidRPr="003A3854">
              <w:rPr>
                <w:sz w:val="28"/>
                <w:szCs w:val="28"/>
                <w:lang w:val="en-US"/>
              </w:rPr>
              <w:t>Materials</w:t>
            </w:r>
          </w:p>
        </w:tc>
        <w:tc>
          <w:tcPr>
            <w:tcW w:w="3969" w:type="dxa"/>
            <w:tcBorders>
              <w:top w:val="single" w:sz="4" w:space="0" w:color="000000" w:themeColor="text1"/>
            </w:tcBorders>
            <w:vAlign w:val="center"/>
          </w:tcPr>
          <w:p w14:paraId="5E6E7490" w14:textId="77777777" w:rsidR="009A4F7A" w:rsidRPr="003A3854" w:rsidRDefault="009A4F7A" w:rsidP="00BA2908">
            <w:pPr>
              <w:spacing w:line="276" w:lineRule="auto"/>
              <w:jc w:val="both"/>
              <w:cnfStyle w:val="100000000000" w:firstRow="1" w:lastRow="0" w:firstColumn="0" w:lastColumn="0" w:oddVBand="0" w:evenVBand="0" w:oddHBand="0" w:evenHBand="0" w:firstRowFirstColumn="0" w:firstRowLastColumn="0" w:lastRowFirstColumn="0" w:lastRowLastColumn="0"/>
              <w:rPr>
                <w:sz w:val="28"/>
                <w:szCs w:val="28"/>
                <w:lang w:val="en-US"/>
              </w:rPr>
            </w:pPr>
            <w:r w:rsidRPr="003A3854">
              <w:rPr>
                <w:sz w:val="28"/>
                <w:szCs w:val="28"/>
                <w:lang w:val="en-US"/>
              </w:rPr>
              <w:t>Producer</w:t>
            </w:r>
          </w:p>
        </w:tc>
        <w:tc>
          <w:tcPr>
            <w:tcW w:w="2683" w:type="dxa"/>
            <w:tcBorders>
              <w:top w:val="single" w:sz="4" w:space="0" w:color="000000" w:themeColor="text1"/>
            </w:tcBorders>
            <w:vAlign w:val="center"/>
          </w:tcPr>
          <w:p w14:paraId="4E7A9719" w14:textId="77777777" w:rsidR="009A4F7A" w:rsidRPr="003A3854" w:rsidRDefault="009A4F7A" w:rsidP="00BA2908">
            <w:pPr>
              <w:spacing w:line="276" w:lineRule="auto"/>
              <w:jc w:val="both"/>
              <w:cnfStyle w:val="100000000000" w:firstRow="1" w:lastRow="0" w:firstColumn="0" w:lastColumn="0" w:oddVBand="0" w:evenVBand="0" w:oddHBand="0" w:evenHBand="0" w:firstRowFirstColumn="0" w:firstRowLastColumn="0" w:lastRowFirstColumn="0" w:lastRowLastColumn="0"/>
              <w:rPr>
                <w:sz w:val="28"/>
                <w:szCs w:val="28"/>
                <w:lang w:val="en-US"/>
              </w:rPr>
            </w:pPr>
            <w:r w:rsidRPr="003A3854">
              <w:rPr>
                <w:sz w:val="28"/>
                <w:szCs w:val="28"/>
                <w:lang w:val="en-US"/>
              </w:rPr>
              <w:t>Specification</w:t>
            </w:r>
          </w:p>
        </w:tc>
      </w:tr>
      <w:tr w:rsidR="009A4F7A" w14:paraId="700926EF"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E386548" w14:textId="653B165F" w:rsidR="009A4F7A" w:rsidRDefault="009A4F7A" w:rsidP="00BA2908">
            <w:pPr>
              <w:spacing w:line="276" w:lineRule="auto"/>
              <w:jc w:val="both"/>
              <w:rPr>
                <w:lang w:val="en-US"/>
              </w:rPr>
            </w:pPr>
            <w:r>
              <w:rPr>
                <w:lang w:val="en-US"/>
              </w:rPr>
              <w:t>Adhesive tape</w:t>
            </w:r>
          </w:p>
        </w:tc>
        <w:tc>
          <w:tcPr>
            <w:tcW w:w="3969" w:type="dxa"/>
            <w:vAlign w:val="center"/>
          </w:tcPr>
          <w:p w14:paraId="44923BBF" w14:textId="03401159" w:rsidR="009A4F7A" w:rsidRPr="007B6EEC"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pPr>
            <w:r w:rsidRPr="007B6EEC">
              <w:t>Emil Lux GmbH &amp; Co. KG, Wermelskirchen (D)</w:t>
            </w:r>
          </w:p>
        </w:tc>
        <w:tc>
          <w:tcPr>
            <w:tcW w:w="2683" w:type="dxa"/>
            <w:vAlign w:val="center"/>
          </w:tcPr>
          <w:p w14:paraId="390AD7E4" w14:textId="61FD03A1" w:rsidR="009A4F7A" w:rsidRPr="007B6EEC"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pPr>
            <w:r w:rsidRPr="007B6EEC">
              <w:t>expert, 252370</w:t>
            </w:r>
          </w:p>
        </w:tc>
      </w:tr>
      <w:tr w:rsidR="009A4F7A" w:rsidRPr="007B6EEC" w14:paraId="079CFAFE"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2A278840" w14:textId="666157DB" w:rsidR="009A4F7A" w:rsidRDefault="009A4F7A" w:rsidP="00BA2908">
            <w:pPr>
              <w:spacing w:line="276" w:lineRule="auto"/>
              <w:jc w:val="both"/>
              <w:rPr>
                <w:lang w:val="en-US"/>
              </w:rPr>
            </w:pPr>
            <w:r>
              <w:rPr>
                <w:lang w:val="en-US"/>
              </w:rPr>
              <w:t xml:space="preserve">Aluminum foil </w:t>
            </w:r>
          </w:p>
        </w:tc>
        <w:tc>
          <w:tcPr>
            <w:tcW w:w="3969" w:type="dxa"/>
            <w:vAlign w:val="center"/>
          </w:tcPr>
          <w:p w14:paraId="49A2C89B" w14:textId="396311FA" w:rsidR="009A4F7A"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Carl Roth GmbH &amp; Co. KG, Karlsruhe (D)</w:t>
            </w:r>
          </w:p>
        </w:tc>
        <w:tc>
          <w:tcPr>
            <w:tcW w:w="2683" w:type="dxa"/>
            <w:vAlign w:val="center"/>
          </w:tcPr>
          <w:p w14:paraId="04F6B57C" w14:textId="7B733A55" w:rsidR="009A4F7A" w:rsidRDefault="00E0447E"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20 µm, L 150 m x 450 mm</w:t>
            </w:r>
          </w:p>
        </w:tc>
      </w:tr>
      <w:tr w:rsidR="009A4F7A" w14:paraId="043AC984"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C558471" w14:textId="1E03F97B" w:rsidR="009A4F7A" w:rsidRPr="009A4F7A" w:rsidRDefault="009A4F7A" w:rsidP="00BA2908">
            <w:pPr>
              <w:spacing w:line="276" w:lineRule="auto"/>
              <w:jc w:val="both"/>
              <w:rPr>
                <w:lang w:val="en-US"/>
              </w:rPr>
            </w:pPr>
            <w:r>
              <w:rPr>
                <w:lang w:val="en-US"/>
              </w:rPr>
              <w:t>Cannulas</w:t>
            </w:r>
          </w:p>
        </w:tc>
        <w:tc>
          <w:tcPr>
            <w:tcW w:w="3969" w:type="dxa"/>
            <w:vAlign w:val="center"/>
          </w:tcPr>
          <w:p w14:paraId="67C6B64B" w14:textId="46F0A5ED" w:rsidR="009A4F7A" w:rsidRPr="007B6EEC"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pPr>
            <w:r w:rsidRPr="007B6EEC">
              <w:t>B. Braun Melsungen AG, Melsungen (D)</w:t>
            </w:r>
          </w:p>
        </w:tc>
        <w:tc>
          <w:tcPr>
            <w:tcW w:w="2683" w:type="dxa"/>
            <w:vAlign w:val="center"/>
          </w:tcPr>
          <w:p w14:paraId="4D4C53E1" w14:textId="5DC24766" w:rsidR="009A4F7A" w:rsidRPr="007B6EEC" w:rsidRDefault="00E0447E" w:rsidP="00BA2908">
            <w:pPr>
              <w:spacing w:line="276" w:lineRule="auto"/>
              <w:cnfStyle w:val="000000100000" w:firstRow="0" w:lastRow="0" w:firstColumn="0" w:lastColumn="0" w:oddVBand="0" w:evenVBand="0" w:oddHBand="1" w:evenHBand="0" w:firstRowFirstColumn="0" w:firstRowLastColumn="0" w:lastRowFirstColumn="0" w:lastRowLastColumn="0"/>
            </w:pPr>
            <w:r>
              <w:t>0.8 x 120 mm</w:t>
            </w:r>
          </w:p>
        </w:tc>
      </w:tr>
      <w:tr w:rsidR="009A4F7A" w:rsidRPr="00CF59D3" w14:paraId="4B06AD12"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61AF9F1E" w14:textId="77777777" w:rsidR="009A4F7A" w:rsidRDefault="009A4F7A" w:rsidP="00BA2908">
            <w:pPr>
              <w:spacing w:line="276" w:lineRule="auto"/>
              <w:jc w:val="both"/>
              <w:rPr>
                <w:b w:val="0"/>
                <w:bCs w:val="0"/>
                <w:lang w:val="en-US"/>
              </w:rPr>
            </w:pPr>
            <w:r>
              <w:rPr>
                <w:lang w:val="en-US"/>
              </w:rPr>
              <w:t>Carbon tape</w:t>
            </w:r>
          </w:p>
          <w:p w14:paraId="5E517A35" w14:textId="3FCE4C17" w:rsidR="009A4F7A" w:rsidRDefault="009A4F7A" w:rsidP="00BA2908">
            <w:pPr>
              <w:spacing w:line="276" w:lineRule="auto"/>
              <w:jc w:val="both"/>
              <w:rPr>
                <w:lang w:val="en-US"/>
              </w:rPr>
            </w:pPr>
            <w:r>
              <w:rPr>
                <w:lang w:val="en-US"/>
              </w:rPr>
              <w:t>(double-</w:t>
            </w:r>
            <w:r w:rsidR="00830FD1">
              <w:rPr>
                <w:lang w:val="en-US"/>
              </w:rPr>
              <w:t>sided</w:t>
            </w:r>
            <w:r>
              <w:rPr>
                <w:lang w:val="en-US"/>
              </w:rPr>
              <w:t>)</w:t>
            </w:r>
          </w:p>
        </w:tc>
        <w:tc>
          <w:tcPr>
            <w:tcW w:w="3969" w:type="dxa"/>
            <w:vAlign w:val="center"/>
          </w:tcPr>
          <w:p w14:paraId="76CA385D" w14:textId="65A8375A" w:rsidR="009A4F7A"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Plano GmbH, Wetzlar (D)</w:t>
            </w:r>
          </w:p>
        </w:tc>
        <w:tc>
          <w:tcPr>
            <w:tcW w:w="2683" w:type="dxa"/>
            <w:vAlign w:val="center"/>
          </w:tcPr>
          <w:p w14:paraId="52394260" w14:textId="77777777" w:rsidR="007B6EEC" w:rsidRPr="007B6EEC"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Art.-No. G3939</w:t>
            </w:r>
          </w:p>
          <w:p w14:paraId="46E14451" w14:textId="79B43224" w:rsidR="009A4F7A"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8 mm x 20 mm</w:t>
            </w:r>
          </w:p>
        </w:tc>
      </w:tr>
      <w:tr w:rsidR="009A4F7A" w14:paraId="496E468D"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A2A569E" w14:textId="30257A4C" w:rsidR="009A4F7A" w:rsidRDefault="002B0CF1" w:rsidP="00BA2908">
            <w:pPr>
              <w:spacing w:line="276" w:lineRule="auto"/>
              <w:jc w:val="both"/>
              <w:rPr>
                <w:lang w:val="en-US"/>
              </w:rPr>
            </w:pPr>
            <w:r>
              <w:rPr>
                <w:lang w:val="en-US"/>
              </w:rPr>
              <w:t>Centrifuge tubes</w:t>
            </w:r>
          </w:p>
        </w:tc>
        <w:tc>
          <w:tcPr>
            <w:tcW w:w="3969" w:type="dxa"/>
            <w:vAlign w:val="center"/>
          </w:tcPr>
          <w:p w14:paraId="2549C564" w14:textId="61803B65"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Beckman Coulter, Brea (USA)</w:t>
            </w:r>
          </w:p>
        </w:tc>
        <w:tc>
          <w:tcPr>
            <w:tcW w:w="2683" w:type="dxa"/>
            <w:vAlign w:val="center"/>
          </w:tcPr>
          <w:p w14:paraId="1A264693" w14:textId="6FC1583C"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Polypropylene</w:t>
            </w:r>
          </w:p>
        </w:tc>
      </w:tr>
      <w:tr w:rsidR="009A4F7A" w14:paraId="4B235B83"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26955E33" w14:textId="3319A6D7" w:rsidR="009A4F7A" w:rsidRDefault="002B0CF1" w:rsidP="00BA2908">
            <w:pPr>
              <w:spacing w:line="276" w:lineRule="auto"/>
              <w:jc w:val="both"/>
              <w:rPr>
                <w:lang w:val="en-US"/>
              </w:rPr>
            </w:pPr>
            <w:r>
              <w:rPr>
                <w:lang w:val="en-US"/>
              </w:rPr>
              <w:t>Clamps</w:t>
            </w:r>
          </w:p>
        </w:tc>
        <w:tc>
          <w:tcPr>
            <w:tcW w:w="3969" w:type="dxa"/>
            <w:vAlign w:val="center"/>
          </w:tcPr>
          <w:p w14:paraId="4B4B8F3C" w14:textId="39E1D748" w:rsidR="009A4F7A"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Wolfcraft GmbH, Kempenich (D)</w:t>
            </w:r>
          </w:p>
        </w:tc>
        <w:tc>
          <w:tcPr>
            <w:tcW w:w="2683" w:type="dxa"/>
            <w:vAlign w:val="center"/>
          </w:tcPr>
          <w:p w14:paraId="2CC2E04B" w14:textId="30A973D1" w:rsidR="009A4F7A" w:rsidRDefault="00222B5D"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A4F7A" w:rsidRPr="007B6EEC" w14:paraId="33BCC9DF"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67A8842" w14:textId="2C9A2346" w:rsidR="009A4F7A" w:rsidRPr="002B0CF1" w:rsidRDefault="002B0CF1" w:rsidP="00BA2908">
            <w:pPr>
              <w:spacing w:line="276" w:lineRule="auto"/>
              <w:jc w:val="both"/>
              <w:rPr>
                <w:lang w:val="en-US"/>
              </w:rPr>
            </w:pPr>
            <w:r w:rsidRPr="002B0CF1">
              <w:rPr>
                <w:lang w:val="en-US"/>
              </w:rPr>
              <w:t>Crucibles</w:t>
            </w:r>
          </w:p>
        </w:tc>
        <w:tc>
          <w:tcPr>
            <w:tcW w:w="3969" w:type="dxa"/>
            <w:vAlign w:val="center"/>
          </w:tcPr>
          <w:p w14:paraId="45CA1362" w14:textId="45705CA4"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Shanghai Jing Yi Chemical Material Co., Ltd., Shanghai (CHN)</w:t>
            </w:r>
          </w:p>
        </w:tc>
        <w:tc>
          <w:tcPr>
            <w:tcW w:w="2683" w:type="dxa"/>
            <w:vAlign w:val="center"/>
          </w:tcPr>
          <w:p w14:paraId="74567469" w14:textId="26C58E06"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Aluminum</w:t>
            </w:r>
          </w:p>
        </w:tc>
      </w:tr>
      <w:tr w:rsidR="009A4F7A" w14:paraId="2A40F39B"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6C992EE0" w14:textId="3228CC67" w:rsidR="009A4F7A" w:rsidRDefault="002B0CF1" w:rsidP="00BA2908">
            <w:pPr>
              <w:spacing w:line="276" w:lineRule="auto"/>
              <w:jc w:val="both"/>
              <w:rPr>
                <w:lang w:val="en-US"/>
              </w:rPr>
            </w:pPr>
            <w:r>
              <w:rPr>
                <w:lang w:val="en-US"/>
              </w:rPr>
              <w:t>Eppendorf cup</w:t>
            </w:r>
          </w:p>
        </w:tc>
        <w:tc>
          <w:tcPr>
            <w:tcW w:w="3969" w:type="dxa"/>
            <w:vAlign w:val="center"/>
          </w:tcPr>
          <w:p w14:paraId="4BA8306D" w14:textId="5301F91E" w:rsidR="009A4F7A"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Eppendorf AG, Hamburg (D)</w:t>
            </w:r>
          </w:p>
        </w:tc>
        <w:tc>
          <w:tcPr>
            <w:tcW w:w="2683" w:type="dxa"/>
            <w:vAlign w:val="center"/>
          </w:tcPr>
          <w:p w14:paraId="0E56928D" w14:textId="59BA2D08" w:rsidR="009A4F7A"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1.5 mL</w:t>
            </w:r>
            <w:r>
              <w:rPr>
                <w:lang w:val="en-US"/>
              </w:rPr>
              <w:t>, 2 mL</w:t>
            </w:r>
          </w:p>
        </w:tc>
      </w:tr>
      <w:tr w:rsidR="009A4F7A" w:rsidRPr="007B6EEC" w14:paraId="6A0EDBC8"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8CE469F" w14:textId="6C497BEF" w:rsidR="009A4F7A" w:rsidRDefault="002B0CF1" w:rsidP="00BA2908">
            <w:pPr>
              <w:spacing w:line="276" w:lineRule="auto"/>
              <w:jc w:val="both"/>
              <w:rPr>
                <w:lang w:val="en-US"/>
              </w:rPr>
            </w:pPr>
            <w:r>
              <w:rPr>
                <w:lang w:val="en-US"/>
              </w:rPr>
              <w:t>Glas</w:t>
            </w:r>
            <w:r w:rsidR="009562A1">
              <w:rPr>
                <w:rFonts w:hint="eastAsia"/>
                <w:lang w:val="en-US"/>
              </w:rPr>
              <w:t>s</w:t>
            </w:r>
            <w:r>
              <w:rPr>
                <w:lang w:val="en-US"/>
              </w:rPr>
              <w:t xml:space="preserve"> vial</w:t>
            </w:r>
          </w:p>
        </w:tc>
        <w:tc>
          <w:tcPr>
            <w:tcW w:w="3969" w:type="dxa"/>
            <w:vAlign w:val="center"/>
          </w:tcPr>
          <w:p w14:paraId="3C77F5EA" w14:textId="6D9AAC13"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Th. Geyer GmbH &amp; Co. KG, Renningen (D)</w:t>
            </w:r>
          </w:p>
        </w:tc>
        <w:tc>
          <w:tcPr>
            <w:tcW w:w="2683" w:type="dxa"/>
            <w:vAlign w:val="center"/>
          </w:tcPr>
          <w:p w14:paraId="6121D5AB" w14:textId="04BFA64B"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 xml:space="preserve">2 mL, </w:t>
            </w:r>
            <w:r w:rsidR="00E0447E">
              <w:rPr>
                <w:lang w:val="en-US"/>
              </w:rPr>
              <w:t>5</w:t>
            </w:r>
            <w:r w:rsidRPr="007B6EEC">
              <w:rPr>
                <w:lang w:val="en-US"/>
              </w:rPr>
              <w:t xml:space="preserve"> mL</w:t>
            </w:r>
            <w:r w:rsidR="00E0447E">
              <w:rPr>
                <w:lang w:val="en-US"/>
              </w:rPr>
              <w:t>, 10 mL</w:t>
            </w:r>
          </w:p>
        </w:tc>
      </w:tr>
      <w:tr w:rsidR="009A4F7A" w14:paraId="63374CAA"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57127F9E" w14:textId="75EE0358" w:rsidR="009A4F7A" w:rsidRDefault="002B0CF1" w:rsidP="00BA2908">
            <w:pPr>
              <w:spacing w:line="276" w:lineRule="auto"/>
              <w:jc w:val="both"/>
              <w:rPr>
                <w:lang w:val="en-US"/>
              </w:rPr>
            </w:pPr>
            <w:r>
              <w:rPr>
                <w:lang w:val="en-US"/>
              </w:rPr>
              <w:t>Microscope slides</w:t>
            </w:r>
          </w:p>
        </w:tc>
        <w:tc>
          <w:tcPr>
            <w:tcW w:w="3969" w:type="dxa"/>
            <w:vAlign w:val="center"/>
          </w:tcPr>
          <w:p w14:paraId="7BB6A2D1" w14:textId="73497924" w:rsidR="009A4F7A" w:rsidRPr="007B6EEC"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pPr>
            <w:r w:rsidRPr="007B6EEC">
              <w:t>Gerhard Menzel GmbH, Braunschweig (D)</w:t>
            </w:r>
          </w:p>
        </w:tc>
        <w:tc>
          <w:tcPr>
            <w:tcW w:w="2683" w:type="dxa"/>
            <w:vAlign w:val="center"/>
          </w:tcPr>
          <w:p w14:paraId="289124A3" w14:textId="794E5DD2" w:rsidR="009A4F7A" w:rsidRPr="007B6EEC"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pPr>
            <w:r w:rsidRPr="007B6EEC">
              <w:t>76 x 26 x 1 mm</w:t>
            </w:r>
          </w:p>
        </w:tc>
      </w:tr>
      <w:tr w:rsidR="009A4F7A" w14:paraId="2646C048"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B851296" w14:textId="77CA0B68" w:rsidR="009A4F7A" w:rsidRDefault="00CC31FA" w:rsidP="00BA2908">
            <w:pPr>
              <w:spacing w:line="276" w:lineRule="auto"/>
              <w:jc w:val="both"/>
              <w:rPr>
                <w:lang w:val="en-US"/>
              </w:rPr>
            </w:pPr>
            <w:r>
              <w:rPr>
                <w:lang w:val="en-US"/>
              </w:rPr>
              <w:t>Speedm</w:t>
            </w:r>
            <w:r w:rsidR="002B0CF1">
              <w:rPr>
                <w:lang w:val="en-US"/>
              </w:rPr>
              <w:t xml:space="preserve">ixer </w:t>
            </w:r>
            <w:r w:rsidR="009562A1">
              <w:rPr>
                <w:lang w:val="en-US"/>
              </w:rPr>
              <w:t>Becher</w:t>
            </w:r>
          </w:p>
        </w:tc>
        <w:tc>
          <w:tcPr>
            <w:tcW w:w="3969" w:type="dxa"/>
            <w:vAlign w:val="center"/>
          </w:tcPr>
          <w:p w14:paraId="1B26F5DC" w14:textId="6EFAE068"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Fa.ars, Borken (D)</w:t>
            </w:r>
          </w:p>
        </w:tc>
        <w:tc>
          <w:tcPr>
            <w:tcW w:w="2683" w:type="dxa"/>
            <w:vAlign w:val="center"/>
          </w:tcPr>
          <w:p w14:paraId="40B2CBF1" w14:textId="23D95F7A"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12 mL</w:t>
            </w:r>
          </w:p>
        </w:tc>
      </w:tr>
      <w:tr w:rsidR="009A4F7A" w:rsidRPr="007B6EEC" w14:paraId="1CE09620"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034B5AEF" w14:textId="4431C152" w:rsidR="009A4F7A" w:rsidRDefault="002B0CF1" w:rsidP="00BA2908">
            <w:pPr>
              <w:spacing w:line="276" w:lineRule="auto"/>
              <w:jc w:val="both"/>
              <w:rPr>
                <w:lang w:val="en-US"/>
              </w:rPr>
            </w:pPr>
            <w:r>
              <w:rPr>
                <w:lang w:val="en-US"/>
              </w:rPr>
              <w:lastRenderedPageBreak/>
              <w:t>Petri dish</w:t>
            </w:r>
          </w:p>
        </w:tc>
        <w:tc>
          <w:tcPr>
            <w:tcW w:w="3969" w:type="dxa"/>
            <w:vAlign w:val="center"/>
          </w:tcPr>
          <w:p w14:paraId="7CEC2EF4" w14:textId="61522F0F" w:rsidR="009A4F7A"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TH. Geyer GmbH &amp; Co. KG, Renningen (D)</w:t>
            </w:r>
          </w:p>
        </w:tc>
        <w:tc>
          <w:tcPr>
            <w:tcW w:w="2683" w:type="dxa"/>
            <w:vAlign w:val="center"/>
          </w:tcPr>
          <w:p w14:paraId="0BD24653" w14:textId="6E6E46F2" w:rsidR="009A4F7A"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Polystyrol</w:t>
            </w:r>
          </w:p>
        </w:tc>
      </w:tr>
      <w:tr w:rsidR="009A4F7A" w14:paraId="3898543A"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EEC1766" w14:textId="38CC6696" w:rsidR="009A4F7A" w:rsidRDefault="002B0CF1" w:rsidP="00BA2908">
            <w:pPr>
              <w:spacing w:line="276" w:lineRule="auto"/>
              <w:jc w:val="both"/>
              <w:rPr>
                <w:lang w:val="en-US"/>
              </w:rPr>
            </w:pPr>
            <w:r>
              <w:rPr>
                <w:lang w:val="en-US"/>
              </w:rPr>
              <w:t>Pipette tips</w:t>
            </w:r>
          </w:p>
        </w:tc>
        <w:tc>
          <w:tcPr>
            <w:tcW w:w="3969" w:type="dxa"/>
            <w:vAlign w:val="center"/>
          </w:tcPr>
          <w:p w14:paraId="724A92B9" w14:textId="3644D430"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Eppendorf AG, Hamburg (D)</w:t>
            </w:r>
          </w:p>
        </w:tc>
        <w:tc>
          <w:tcPr>
            <w:tcW w:w="2683" w:type="dxa"/>
            <w:vAlign w:val="center"/>
          </w:tcPr>
          <w:p w14:paraId="31EBA7FD" w14:textId="4E91BDF7" w:rsidR="009A4F7A" w:rsidRPr="007B6EEC"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pPr>
            <w:r>
              <w:rPr>
                <w:lang w:val="en-US"/>
              </w:rPr>
              <w:t>0 – 100</w:t>
            </w:r>
            <w:r>
              <w:t xml:space="preserve"> µL, 0 – 1000 µL, 0 – 5 mL, 0 – 10 mL</w:t>
            </w:r>
          </w:p>
        </w:tc>
      </w:tr>
      <w:tr w:rsidR="009A4F7A" w14:paraId="36EC28D3"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46E3FB34" w14:textId="747E3750" w:rsidR="009A4F7A" w:rsidRDefault="002B0CF1" w:rsidP="00BA2908">
            <w:pPr>
              <w:spacing w:line="276" w:lineRule="auto"/>
              <w:jc w:val="both"/>
              <w:rPr>
                <w:lang w:val="en-US"/>
              </w:rPr>
            </w:pPr>
            <w:r>
              <w:rPr>
                <w:lang w:val="en-US"/>
              </w:rPr>
              <w:t>Quartz glass plate</w:t>
            </w:r>
          </w:p>
        </w:tc>
        <w:tc>
          <w:tcPr>
            <w:tcW w:w="3969" w:type="dxa"/>
            <w:vAlign w:val="center"/>
          </w:tcPr>
          <w:p w14:paraId="3328D455" w14:textId="4DBB0B41" w:rsidR="009A4F7A" w:rsidRDefault="007B6EEC"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7B6EEC">
              <w:rPr>
                <w:lang w:val="en-US"/>
              </w:rPr>
              <w:t>GVB GmbH, Herzogenrath (D)</w:t>
            </w:r>
          </w:p>
        </w:tc>
        <w:tc>
          <w:tcPr>
            <w:tcW w:w="2683" w:type="dxa"/>
            <w:vAlign w:val="center"/>
          </w:tcPr>
          <w:p w14:paraId="40667D92" w14:textId="1F739861" w:rsidR="009A4F7A" w:rsidRDefault="00222B5D"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A4F7A" w14:paraId="33A4A6BE"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CE6F7E1" w14:textId="318AA287" w:rsidR="009A4F7A" w:rsidRDefault="002B0CF1" w:rsidP="00BA2908">
            <w:pPr>
              <w:spacing w:line="276" w:lineRule="auto"/>
              <w:jc w:val="both"/>
              <w:rPr>
                <w:lang w:val="en-US"/>
              </w:rPr>
            </w:pPr>
            <w:r>
              <w:rPr>
                <w:lang w:val="en-US"/>
              </w:rPr>
              <w:t>Razor blade</w:t>
            </w:r>
          </w:p>
        </w:tc>
        <w:tc>
          <w:tcPr>
            <w:tcW w:w="3969" w:type="dxa"/>
            <w:vAlign w:val="center"/>
          </w:tcPr>
          <w:p w14:paraId="63C02251" w14:textId="60927E81" w:rsidR="009A4F7A" w:rsidRDefault="007B6EEC"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7B6EEC">
              <w:rPr>
                <w:lang w:val="en-US"/>
              </w:rPr>
              <w:t>Amazon, Seattle (USA)</w:t>
            </w:r>
          </w:p>
        </w:tc>
        <w:tc>
          <w:tcPr>
            <w:tcW w:w="2683" w:type="dxa"/>
            <w:vAlign w:val="center"/>
          </w:tcPr>
          <w:p w14:paraId="5CF16460" w14:textId="79F3F7BA" w:rsidR="009A4F7A" w:rsidRDefault="00222B5D"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A4F7A" w14:paraId="36FF6B96"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4E9DA821" w14:textId="252A1196" w:rsidR="009A4F7A" w:rsidRDefault="002B0CF1" w:rsidP="00BA2908">
            <w:pPr>
              <w:spacing w:line="276" w:lineRule="auto"/>
              <w:jc w:val="both"/>
              <w:rPr>
                <w:lang w:val="en-US"/>
              </w:rPr>
            </w:pPr>
            <w:r>
              <w:rPr>
                <w:lang w:val="en-US"/>
              </w:rPr>
              <w:t>Round neck flask</w:t>
            </w:r>
          </w:p>
        </w:tc>
        <w:tc>
          <w:tcPr>
            <w:tcW w:w="3969" w:type="dxa"/>
            <w:vAlign w:val="center"/>
          </w:tcPr>
          <w:p w14:paraId="1147E36A" w14:textId="3EF1CE00" w:rsidR="009A4F7A" w:rsidRDefault="00BA2908"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A2908">
              <w:rPr>
                <w:lang w:val="en-US"/>
              </w:rPr>
              <w:t>Schott AG, Mainz (D)</w:t>
            </w:r>
          </w:p>
        </w:tc>
        <w:tc>
          <w:tcPr>
            <w:tcW w:w="2683" w:type="dxa"/>
            <w:vAlign w:val="center"/>
          </w:tcPr>
          <w:p w14:paraId="0DEC22CB" w14:textId="16282D9C" w:rsidR="009A4F7A" w:rsidRDefault="00BA2908"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250 mL, 500 mL</w:t>
            </w:r>
          </w:p>
        </w:tc>
      </w:tr>
      <w:tr w:rsidR="009A4F7A" w14:paraId="35F5F7F3"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FCF28EA" w14:textId="6B5547E5" w:rsidR="009A4F7A" w:rsidRDefault="00BA2908" w:rsidP="00BA2908">
            <w:pPr>
              <w:spacing w:line="276" w:lineRule="auto"/>
              <w:jc w:val="both"/>
              <w:rPr>
                <w:lang w:val="en-US"/>
              </w:rPr>
            </w:pPr>
            <w:r w:rsidRPr="00BA2908">
              <w:rPr>
                <w:lang w:val="en-US"/>
              </w:rPr>
              <w:t>SEM stub</w:t>
            </w:r>
          </w:p>
        </w:tc>
        <w:tc>
          <w:tcPr>
            <w:tcW w:w="3969" w:type="dxa"/>
            <w:vAlign w:val="center"/>
          </w:tcPr>
          <w:p w14:paraId="49618787" w14:textId="72511479" w:rsidR="009A4F7A" w:rsidRDefault="00BA2908"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A2908">
              <w:rPr>
                <w:lang w:val="en-US"/>
              </w:rPr>
              <w:t>Plano GmbH, Wetzlar (D)</w:t>
            </w:r>
          </w:p>
        </w:tc>
        <w:tc>
          <w:tcPr>
            <w:tcW w:w="2683" w:type="dxa"/>
            <w:vAlign w:val="center"/>
          </w:tcPr>
          <w:p w14:paraId="3D991CE3" w14:textId="4E62003B" w:rsidR="009A4F7A" w:rsidRDefault="00BA2908"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A2908">
              <w:rPr>
                <w:lang w:val="en-US"/>
              </w:rPr>
              <w:t>Art.-No. G301</w:t>
            </w:r>
          </w:p>
        </w:tc>
      </w:tr>
      <w:tr w:rsidR="00BA2908" w14:paraId="664FC3B0"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20D372E4" w14:textId="57A66ADF" w:rsidR="00BA2908" w:rsidRPr="00BA2908" w:rsidRDefault="00BA2908" w:rsidP="00BA2908">
            <w:pPr>
              <w:spacing w:line="276" w:lineRule="auto"/>
              <w:jc w:val="both"/>
              <w:rPr>
                <w:lang w:val="en-US"/>
              </w:rPr>
            </w:pPr>
            <w:r w:rsidRPr="00BA2908">
              <w:rPr>
                <w:lang w:val="en-US"/>
              </w:rPr>
              <w:t>Silicon wafer</w:t>
            </w:r>
          </w:p>
        </w:tc>
        <w:tc>
          <w:tcPr>
            <w:tcW w:w="3969" w:type="dxa"/>
            <w:vAlign w:val="center"/>
          </w:tcPr>
          <w:p w14:paraId="6AEB684C" w14:textId="16139DCD" w:rsidR="00BA2908" w:rsidRPr="00BA2908" w:rsidRDefault="00BA2908"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A2908">
              <w:rPr>
                <w:lang w:val="en-US"/>
              </w:rPr>
              <w:t>MEMC Electronic Materials</w:t>
            </w:r>
          </w:p>
        </w:tc>
        <w:tc>
          <w:tcPr>
            <w:tcW w:w="2683" w:type="dxa"/>
            <w:vAlign w:val="center"/>
          </w:tcPr>
          <w:p w14:paraId="640D1E49" w14:textId="77777777" w:rsidR="00BA2908" w:rsidRPr="00BA2908" w:rsidRDefault="00BA2908"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p>
        </w:tc>
      </w:tr>
      <w:tr w:rsidR="00BA2908" w14:paraId="528F143C"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D7229D4" w14:textId="3543B25E" w:rsidR="00BA2908" w:rsidRPr="00BA2908" w:rsidRDefault="00BA2908" w:rsidP="00BA2908">
            <w:pPr>
              <w:spacing w:line="276" w:lineRule="auto"/>
              <w:jc w:val="both"/>
              <w:rPr>
                <w:lang w:val="en-US"/>
              </w:rPr>
            </w:pPr>
            <w:r w:rsidRPr="00BA2908">
              <w:rPr>
                <w:lang w:val="en-US"/>
              </w:rPr>
              <w:t>Silicone mat</w:t>
            </w:r>
          </w:p>
        </w:tc>
        <w:tc>
          <w:tcPr>
            <w:tcW w:w="3969" w:type="dxa"/>
            <w:vAlign w:val="center"/>
          </w:tcPr>
          <w:p w14:paraId="5FBB9097" w14:textId="35C68F5B" w:rsidR="00BA2908" w:rsidRPr="00BA2908" w:rsidRDefault="00BA2908" w:rsidP="00BA2908">
            <w:pPr>
              <w:spacing w:line="276" w:lineRule="auto"/>
              <w:cnfStyle w:val="000000100000" w:firstRow="0" w:lastRow="0" w:firstColumn="0" w:lastColumn="0" w:oddVBand="0" w:evenVBand="0" w:oddHBand="1" w:evenHBand="0" w:firstRowFirstColumn="0" w:firstRowLastColumn="0" w:lastRowFirstColumn="0" w:lastRowLastColumn="0"/>
            </w:pPr>
            <w:r w:rsidRPr="00BA2908">
              <w:t>RCT Reichelt Chemietechnik GmbH &amp; Co, Heidelberg (D)</w:t>
            </w:r>
          </w:p>
        </w:tc>
        <w:tc>
          <w:tcPr>
            <w:tcW w:w="2683" w:type="dxa"/>
            <w:vAlign w:val="center"/>
          </w:tcPr>
          <w:p w14:paraId="39A6E43F" w14:textId="6D0B2FC8" w:rsidR="00BA2908" w:rsidRPr="00BA2908" w:rsidRDefault="00BA2908" w:rsidP="00BA2908">
            <w:pPr>
              <w:spacing w:line="276" w:lineRule="auto"/>
              <w:cnfStyle w:val="000000100000" w:firstRow="0" w:lastRow="0" w:firstColumn="0" w:lastColumn="0" w:oddVBand="0" w:evenVBand="0" w:oddHBand="1" w:evenHBand="0" w:firstRowFirstColumn="0" w:firstRowLastColumn="0" w:lastRowFirstColumn="0" w:lastRowLastColumn="0"/>
            </w:pPr>
            <w:r w:rsidRPr="00BA2908">
              <w:t>Thickness: 2 mm, 1 mm, 0.5 mm</w:t>
            </w:r>
          </w:p>
        </w:tc>
      </w:tr>
      <w:tr w:rsidR="00BA2908" w:rsidRPr="00BA2908" w14:paraId="2DA32F1D"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496AE3DF" w14:textId="3F204199" w:rsidR="00BA2908" w:rsidRPr="00BA2908" w:rsidRDefault="00BA2908" w:rsidP="00BA2908">
            <w:pPr>
              <w:spacing w:line="276" w:lineRule="auto"/>
              <w:jc w:val="both"/>
            </w:pPr>
            <w:r w:rsidRPr="00BA2908">
              <w:t>Superglue</w:t>
            </w:r>
          </w:p>
        </w:tc>
        <w:tc>
          <w:tcPr>
            <w:tcW w:w="3969" w:type="dxa"/>
            <w:vAlign w:val="center"/>
          </w:tcPr>
          <w:p w14:paraId="24B4B0D7" w14:textId="7E0BE879" w:rsidR="00BA2908" w:rsidRPr="00BA2908" w:rsidRDefault="00BA2908"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A2908">
              <w:rPr>
                <w:lang w:val="en-US"/>
              </w:rPr>
              <w:t>Conrad Electronic SE, Hir-schau (D)</w:t>
            </w:r>
          </w:p>
        </w:tc>
        <w:tc>
          <w:tcPr>
            <w:tcW w:w="2683" w:type="dxa"/>
            <w:vAlign w:val="center"/>
          </w:tcPr>
          <w:p w14:paraId="42F0DEE1" w14:textId="3BB5CF29" w:rsidR="00BA2908" w:rsidRPr="00BA2908" w:rsidRDefault="00BA2908"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BA2908">
              <w:rPr>
                <w:lang w:val="en-US"/>
              </w:rPr>
              <w:t>Toolcraft Sekundenkleber Ropid 150</w:t>
            </w:r>
          </w:p>
        </w:tc>
      </w:tr>
      <w:tr w:rsidR="00BA2908" w:rsidRPr="00BA2908" w14:paraId="091CB873"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1EE5F24" w14:textId="2C7993B3" w:rsidR="00BA2908" w:rsidRPr="00BA2908" w:rsidRDefault="00BA2908" w:rsidP="00BA2908">
            <w:pPr>
              <w:spacing w:line="276" w:lineRule="auto"/>
              <w:jc w:val="both"/>
              <w:rPr>
                <w:lang w:val="en-US"/>
              </w:rPr>
            </w:pPr>
            <w:r w:rsidRPr="00BA2908">
              <w:rPr>
                <w:lang w:val="en-US"/>
              </w:rPr>
              <w:t>Syringes</w:t>
            </w:r>
          </w:p>
        </w:tc>
        <w:tc>
          <w:tcPr>
            <w:tcW w:w="3969" w:type="dxa"/>
            <w:vAlign w:val="center"/>
          </w:tcPr>
          <w:p w14:paraId="20C4BFD2" w14:textId="6AC61FD3" w:rsidR="00BA2908" w:rsidRPr="00BA2908" w:rsidRDefault="00BA2908" w:rsidP="00BA2908">
            <w:pPr>
              <w:spacing w:line="276" w:lineRule="auto"/>
              <w:cnfStyle w:val="000000100000" w:firstRow="0" w:lastRow="0" w:firstColumn="0" w:lastColumn="0" w:oddVBand="0" w:evenVBand="0" w:oddHBand="1" w:evenHBand="0" w:firstRowFirstColumn="0" w:firstRowLastColumn="0" w:lastRowFirstColumn="0" w:lastRowLastColumn="0"/>
            </w:pPr>
            <w:r w:rsidRPr="00BA2908">
              <w:t>B. Braun Melsungen AG, Melsungen (D)</w:t>
            </w:r>
          </w:p>
        </w:tc>
        <w:tc>
          <w:tcPr>
            <w:tcW w:w="2683" w:type="dxa"/>
            <w:vAlign w:val="center"/>
          </w:tcPr>
          <w:p w14:paraId="36FFA9AA" w14:textId="394D1CAB" w:rsidR="00BA2908" w:rsidRPr="00BA2908" w:rsidRDefault="00BA2908" w:rsidP="00BA2908">
            <w:pPr>
              <w:spacing w:line="276" w:lineRule="auto"/>
              <w:cnfStyle w:val="000000100000" w:firstRow="0" w:lastRow="0" w:firstColumn="0" w:lastColumn="0" w:oddVBand="0" w:evenVBand="0" w:oddHBand="1" w:evenHBand="0" w:firstRowFirstColumn="0" w:firstRowLastColumn="0" w:lastRowFirstColumn="0" w:lastRowLastColumn="0"/>
            </w:pPr>
            <w:r>
              <w:t>20 mL, 50 mL</w:t>
            </w:r>
          </w:p>
        </w:tc>
      </w:tr>
      <w:tr w:rsidR="00BA2908" w:rsidRPr="00BA2908" w14:paraId="4AD36B06" w14:textId="77777777" w:rsidTr="00D63D92">
        <w:tc>
          <w:tcPr>
            <w:cnfStyle w:val="001000000000" w:firstRow="0" w:lastRow="0" w:firstColumn="1" w:lastColumn="0" w:oddVBand="0" w:evenVBand="0" w:oddHBand="0" w:evenHBand="0" w:firstRowFirstColumn="0" w:firstRowLastColumn="0" w:lastRowFirstColumn="0" w:lastRowLastColumn="0"/>
            <w:tcW w:w="2410" w:type="dxa"/>
            <w:vAlign w:val="center"/>
          </w:tcPr>
          <w:p w14:paraId="2F835D3F" w14:textId="009E7B58" w:rsidR="00BA2908" w:rsidRPr="00BA2908" w:rsidRDefault="00BA2908" w:rsidP="00BA2908">
            <w:pPr>
              <w:spacing w:line="276" w:lineRule="auto"/>
              <w:jc w:val="both"/>
            </w:pPr>
            <w:r w:rsidRPr="00BA2908">
              <w:t>Zirconia beads</w:t>
            </w:r>
          </w:p>
        </w:tc>
        <w:tc>
          <w:tcPr>
            <w:tcW w:w="3969" w:type="dxa"/>
            <w:vAlign w:val="center"/>
          </w:tcPr>
          <w:p w14:paraId="5D9D1872" w14:textId="5E2B5C24" w:rsidR="00BA2908" w:rsidRPr="00BA2908" w:rsidRDefault="00BA2908" w:rsidP="00BA2908">
            <w:pPr>
              <w:spacing w:line="276" w:lineRule="auto"/>
              <w:cnfStyle w:val="000000000000" w:firstRow="0" w:lastRow="0" w:firstColumn="0" w:lastColumn="0" w:oddVBand="0" w:evenVBand="0" w:oddHBand="0" w:evenHBand="0" w:firstRowFirstColumn="0" w:firstRowLastColumn="0" w:lastRowFirstColumn="0" w:lastRowLastColumn="0"/>
            </w:pPr>
            <w:r w:rsidRPr="00BA2908">
              <w:t>Bertin Instruments, Montigny-le-Bretonneux (FRA)</w:t>
            </w:r>
          </w:p>
        </w:tc>
        <w:tc>
          <w:tcPr>
            <w:tcW w:w="2683" w:type="dxa"/>
            <w:vAlign w:val="center"/>
          </w:tcPr>
          <w:p w14:paraId="6EBFB018" w14:textId="5FEC0E75" w:rsidR="00BA2908" w:rsidRPr="00BA2908" w:rsidRDefault="00BA2908" w:rsidP="00BA2908">
            <w:pPr>
              <w:spacing w:line="276" w:lineRule="auto"/>
              <w:cnfStyle w:val="000000000000" w:firstRow="0" w:lastRow="0" w:firstColumn="0" w:lastColumn="0" w:oddVBand="0" w:evenVBand="0" w:oddHBand="0" w:evenHBand="0" w:firstRowFirstColumn="0" w:firstRowLastColumn="0" w:lastRowFirstColumn="0" w:lastRowLastColumn="0"/>
            </w:pPr>
            <w:r w:rsidRPr="00BA2908">
              <w:t>6.8 mm</w:t>
            </w:r>
          </w:p>
        </w:tc>
      </w:tr>
    </w:tbl>
    <w:p w14:paraId="26AFBCB3" w14:textId="02D5AE75" w:rsidR="009562A1" w:rsidRDefault="009562A1" w:rsidP="002F40B8">
      <w:pPr>
        <w:spacing w:line="360" w:lineRule="auto"/>
        <w:jc w:val="both"/>
      </w:pPr>
    </w:p>
    <w:p w14:paraId="5A927ABF" w14:textId="77777777" w:rsidR="00222B5D" w:rsidRPr="00BA2908" w:rsidRDefault="00222B5D" w:rsidP="002F40B8">
      <w:pPr>
        <w:spacing w:line="360" w:lineRule="auto"/>
        <w:jc w:val="both"/>
      </w:pPr>
    </w:p>
    <w:p w14:paraId="3BCCA681" w14:textId="40BD9874" w:rsidR="009562A1" w:rsidRDefault="00BA2908" w:rsidP="002F40B8">
      <w:pPr>
        <w:spacing w:line="360" w:lineRule="auto"/>
        <w:jc w:val="both"/>
        <w:rPr>
          <w:lang w:val="en-US"/>
        </w:rPr>
      </w:pPr>
      <w:r>
        <w:rPr>
          <w:lang w:val="en-US"/>
        </w:rPr>
        <w:t>Table</w:t>
      </w:r>
      <w:r w:rsidR="00CC31FA">
        <w:rPr>
          <w:lang w:val="en-US"/>
        </w:rPr>
        <w:t xml:space="preserve"> 3.3.: </w:t>
      </w:r>
      <w:r w:rsidR="00CC31FA" w:rsidRPr="00B02B99">
        <w:rPr>
          <w:lang w:val="en-US"/>
        </w:rPr>
        <w:t>equipment</w:t>
      </w:r>
      <w:r w:rsidR="00CC31FA">
        <w:rPr>
          <w:lang w:val="en-US"/>
        </w:rPr>
        <w:t xml:space="preserve"> or </w:t>
      </w:r>
      <w:r w:rsidR="00CC31FA" w:rsidRPr="00B02B99">
        <w:rPr>
          <w:lang w:val="en-US"/>
        </w:rPr>
        <w:t xml:space="preserve">instruments </w:t>
      </w:r>
      <w:r w:rsidR="00CC31FA">
        <w:rPr>
          <w:lang w:val="en-US"/>
        </w:rPr>
        <w:t>which is used</w:t>
      </w:r>
      <w:r w:rsidR="00CC31FA" w:rsidRPr="00553C45">
        <w:rPr>
          <w:lang w:val="en-US"/>
        </w:rPr>
        <w:t xml:space="preserve"> in this thesis with producer and specification.</w:t>
      </w:r>
    </w:p>
    <w:tbl>
      <w:tblPr>
        <w:tblStyle w:val="ListTable6Colorful"/>
        <w:tblW w:w="0" w:type="auto"/>
        <w:tblLook w:val="04A0" w:firstRow="1" w:lastRow="0" w:firstColumn="1" w:lastColumn="0" w:noHBand="0" w:noVBand="1"/>
      </w:tblPr>
      <w:tblGrid>
        <w:gridCol w:w="3261"/>
        <w:gridCol w:w="2896"/>
        <w:gridCol w:w="2915"/>
      </w:tblGrid>
      <w:tr w:rsidR="00B02B99" w14:paraId="7E753C7C" w14:textId="77777777" w:rsidTr="003A38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000000" w:themeColor="text1"/>
            </w:tcBorders>
            <w:vAlign w:val="center"/>
          </w:tcPr>
          <w:p w14:paraId="1D7251D8" w14:textId="4F41E5A0" w:rsidR="00B02B99" w:rsidRPr="003A3854" w:rsidRDefault="008C2BDB" w:rsidP="00BA2908">
            <w:pPr>
              <w:spacing w:line="276" w:lineRule="auto"/>
              <w:jc w:val="both"/>
              <w:rPr>
                <w:sz w:val="28"/>
                <w:szCs w:val="28"/>
                <w:lang w:val="en-US"/>
              </w:rPr>
            </w:pPr>
            <w:r w:rsidRPr="003A3854">
              <w:rPr>
                <w:sz w:val="28"/>
                <w:szCs w:val="28"/>
                <w:lang w:val="en-US"/>
              </w:rPr>
              <w:t>Equipment</w:t>
            </w:r>
          </w:p>
        </w:tc>
        <w:tc>
          <w:tcPr>
            <w:tcW w:w="2896" w:type="dxa"/>
            <w:tcBorders>
              <w:top w:val="single" w:sz="4" w:space="0" w:color="000000" w:themeColor="text1"/>
            </w:tcBorders>
            <w:vAlign w:val="center"/>
          </w:tcPr>
          <w:p w14:paraId="45BA7C79" w14:textId="77777777" w:rsidR="00B02B99" w:rsidRPr="003A3854" w:rsidRDefault="00B02B99" w:rsidP="00BA2908">
            <w:pPr>
              <w:spacing w:line="276" w:lineRule="auto"/>
              <w:jc w:val="both"/>
              <w:cnfStyle w:val="100000000000" w:firstRow="1" w:lastRow="0" w:firstColumn="0" w:lastColumn="0" w:oddVBand="0" w:evenVBand="0" w:oddHBand="0" w:evenHBand="0" w:firstRowFirstColumn="0" w:firstRowLastColumn="0" w:lastRowFirstColumn="0" w:lastRowLastColumn="0"/>
              <w:rPr>
                <w:sz w:val="28"/>
                <w:szCs w:val="28"/>
                <w:lang w:val="en-US"/>
              </w:rPr>
            </w:pPr>
            <w:r w:rsidRPr="003A3854">
              <w:rPr>
                <w:sz w:val="28"/>
                <w:szCs w:val="28"/>
                <w:lang w:val="en-US"/>
              </w:rPr>
              <w:t>Producer</w:t>
            </w:r>
          </w:p>
        </w:tc>
        <w:tc>
          <w:tcPr>
            <w:tcW w:w="2915" w:type="dxa"/>
            <w:tcBorders>
              <w:top w:val="single" w:sz="4" w:space="0" w:color="000000" w:themeColor="text1"/>
            </w:tcBorders>
            <w:vAlign w:val="center"/>
          </w:tcPr>
          <w:p w14:paraId="1E45FFDB" w14:textId="77777777" w:rsidR="00B02B99" w:rsidRPr="003A3854" w:rsidRDefault="00B02B99" w:rsidP="00BA2908">
            <w:pPr>
              <w:spacing w:line="276" w:lineRule="auto"/>
              <w:jc w:val="both"/>
              <w:cnfStyle w:val="100000000000" w:firstRow="1" w:lastRow="0" w:firstColumn="0" w:lastColumn="0" w:oddVBand="0" w:evenVBand="0" w:oddHBand="0" w:evenHBand="0" w:firstRowFirstColumn="0" w:firstRowLastColumn="0" w:lastRowFirstColumn="0" w:lastRowLastColumn="0"/>
              <w:rPr>
                <w:sz w:val="28"/>
                <w:szCs w:val="28"/>
                <w:lang w:val="en-US"/>
              </w:rPr>
            </w:pPr>
            <w:r w:rsidRPr="003A3854">
              <w:rPr>
                <w:sz w:val="28"/>
                <w:szCs w:val="28"/>
                <w:lang w:val="en-US"/>
              </w:rPr>
              <w:t>Specification</w:t>
            </w:r>
          </w:p>
        </w:tc>
      </w:tr>
      <w:tr w:rsidR="00B02B99" w14:paraId="1819CD38"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20B198D" w14:textId="5306E2F5" w:rsidR="00B02B99" w:rsidRDefault="00B02B99" w:rsidP="00BA2908">
            <w:pPr>
              <w:spacing w:line="276" w:lineRule="auto"/>
              <w:jc w:val="both"/>
              <w:rPr>
                <w:lang w:val="en-US"/>
              </w:rPr>
            </w:pPr>
            <w:r w:rsidRPr="00B02B99">
              <w:rPr>
                <w:lang w:val="en-US"/>
              </w:rPr>
              <w:t>Analysis scale</w:t>
            </w:r>
          </w:p>
        </w:tc>
        <w:tc>
          <w:tcPr>
            <w:tcW w:w="2896" w:type="dxa"/>
            <w:vAlign w:val="center"/>
          </w:tcPr>
          <w:p w14:paraId="0EE01037" w14:textId="1DA77A94" w:rsidR="00B02B99" w:rsidRDefault="00DD77E9"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Mettler Toledo</w:t>
            </w:r>
          </w:p>
        </w:tc>
        <w:tc>
          <w:tcPr>
            <w:tcW w:w="2915" w:type="dxa"/>
            <w:vAlign w:val="center"/>
          </w:tcPr>
          <w:p w14:paraId="44DAC73A" w14:textId="2A2F417A" w:rsidR="00B02B99" w:rsidRDefault="00DD77E9"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PE3600/9</w:t>
            </w:r>
          </w:p>
        </w:tc>
      </w:tr>
      <w:tr w:rsidR="00B02B99" w14:paraId="3B3B1A1F"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30E2AC52" w14:textId="7B0E7F26" w:rsidR="00B02B99" w:rsidRDefault="00B02B99" w:rsidP="00BA2908">
            <w:pPr>
              <w:spacing w:line="276" w:lineRule="auto"/>
              <w:jc w:val="both"/>
              <w:rPr>
                <w:lang w:val="en-US"/>
              </w:rPr>
            </w:pPr>
            <w:r w:rsidRPr="00B02B99">
              <w:rPr>
                <w:lang w:val="en-US"/>
              </w:rPr>
              <w:t xml:space="preserve">Analysis </w:t>
            </w:r>
            <w:r w:rsidR="00DD77E9">
              <w:rPr>
                <w:lang w:val="en-US"/>
              </w:rPr>
              <w:t xml:space="preserve">precision </w:t>
            </w:r>
            <w:r w:rsidRPr="00B02B99">
              <w:rPr>
                <w:lang w:val="en-US"/>
              </w:rPr>
              <w:t>scale</w:t>
            </w:r>
          </w:p>
        </w:tc>
        <w:tc>
          <w:tcPr>
            <w:tcW w:w="2896" w:type="dxa"/>
            <w:vAlign w:val="center"/>
          </w:tcPr>
          <w:p w14:paraId="02F98A81" w14:textId="542F35F0" w:rsidR="00B02B99" w:rsidRDefault="00DD77E9"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Sartorius AG Göttingen</w:t>
            </w:r>
          </w:p>
        </w:tc>
        <w:tc>
          <w:tcPr>
            <w:tcW w:w="2915" w:type="dxa"/>
            <w:vAlign w:val="center"/>
          </w:tcPr>
          <w:p w14:paraId="3A4319A1" w14:textId="12FE4FF8" w:rsidR="00B02B99" w:rsidRDefault="00DD77E9"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BC BC 100</w:t>
            </w:r>
          </w:p>
        </w:tc>
      </w:tr>
      <w:tr w:rsidR="00B02B99" w14:paraId="6233F1A9"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565DF91" w14:textId="6610A221" w:rsidR="00B02B99" w:rsidRPr="002B0CF1" w:rsidRDefault="00B02B99" w:rsidP="00BA2908">
            <w:pPr>
              <w:spacing w:line="276" w:lineRule="auto"/>
              <w:jc w:val="both"/>
              <w:rPr>
                <w:lang w:val="en-US"/>
              </w:rPr>
            </w:pPr>
            <w:r w:rsidRPr="00B02B99">
              <w:rPr>
                <w:lang w:val="en-US"/>
              </w:rPr>
              <w:t xml:space="preserve">Analysis </w:t>
            </w:r>
            <w:r w:rsidR="00DD77E9">
              <w:rPr>
                <w:lang w:val="en-US"/>
              </w:rPr>
              <w:t xml:space="preserve">precision </w:t>
            </w:r>
            <w:r w:rsidRPr="00B02B99">
              <w:rPr>
                <w:lang w:val="en-US"/>
              </w:rPr>
              <w:t>scale</w:t>
            </w:r>
          </w:p>
        </w:tc>
        <w:tc>
          <w:tcPr>
            <w:tcW w:w="2896" w:type="dxa"/>
            <w:vAlign w:val="center"/>
          </w:tcPr>
          <w:p w14:paraId="3A908F4C" w14:textId="77777777" w:rsidR="00222B5D" w:rsidRPr="00222B5D" w:rsidRDefault="00222B5D" w:rsidP="00222B5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2B5D">
              <w:rPr>
                <w:lang w:val="en-US"/>
              </w:rPr>
              <w:t>KERN &amp; SOHN GmbH,</w:t>
            </w:r>
          </w:p>
          <w:p w14:paraId="103EA262" w14:textId="56D63026" w:rsidR="00B02B99" w:rsidRDefault="00222B5D" w:rsidP="00222B5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2B5D">
              <w:rPr>
                <w:lang w:val="en-US"/>
              </w:rPr>
              <w:t>Germany</w:t>
            </w:r>
          </w:p>
        </w:tc>
        <w:tc>
          <w:tcPr>
            <w:tcW w:w="2915" w:type="dxa"/>
            <w:vAlign w:val="center"/>
          </w:tcPr>
          <w:p w14:paraId="4DE841DF" w14:textId="6FCCE3B4" w:rsidR="00B02B99" w:rsidRDefault="00222B5D"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B02B99" w14:paraId="3B5FEA88"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7DCABE93" w14:textId="667A7A4E" w:rsidR="00B02B99" w:rsidRDefault="00B02B99" w:rsidP="00BA2908">
            <w:pPr>
              <w:spacing w:line="276" w:lineRule="auto"/>
              <w:jc w:val="both"/>
              <w:rPr>
                <w:lang w:val="en-US"/>
              </w:rPr>
            </w:pPr>
            <w:r w:rsidRPr="00B02B99">
              <w:rPr>
                <w:lang w:val="en-US"/>
              </w:rPr>
              <w:t>Centrifuge</w:t>
            </w:r>
          </w:p>
        </w:tc>
        <w:tc>
          <w:tcPr>
            <w:tcW w:w="2896" w:type="dxa"/>
            <w:vAlign w:val="center"/>
          </w:tcPr>
          <w:p w14:paraId="65FE19F7" w14:textId="77777777" w:rsidR="00B02B99" w:rsidRDefault="00B02B99"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p>
        </w:tc>
        <w:tc>
          <w:tcPr>
            <w:tcW w:w="2915" w:type="dxa"/>
            <w:vAlign w:val="center"/>
          </w:tcPr>
          <w:p w14:paraId="60370FA4" w14:textId="77777777" w:rsidR="00B02B99" w:rsidRDefault="00B02B99"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p>
        </w:tc>
      </w:tr>
      <w:tr w:rsidR="00B02B99" w14:paraId="769725DD"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9B54915" w14:textId="2F9FE06E" w:rsidR="00B02B99" w:rsidRDefault="00B02B99" w:rsidP="00BA2908">
            <w:pPr>
              <w:spacing w:line="276" w:lineRule="auto"/>
              <w:jc w:val="both"/>
              <w:rPr>
                <w:lang w:val="en-US"/>
              </w:rPr>
            </w:pPr>
            <w:r w:rsidRPr="00B02B99">
              <w:rPr>
                <w:lang w:val="en-US"/>
              </w:rPr>
              <w:t>Centrifuge</w:t>
            </w:r>
          </w:p>
        </w:tc>
        <w:tc>
          <w:tcPr>
            <w:tcW w:w="2896" w:type="dxa"/>
            <w:vAlign w:val="center"/>
          </w:tcPr>
          <w:p w14:paraId="6AC1971F" w14:textId="77777777" w:rsidR="00B02B99" w:rsidRDefault="00B02B99"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p>
        </w:tc>
        <w:tc>
          <w:tcPr>
            <w:tcW w:w="2915" w:type="dxa"/>
            <w:vAlign w:val="center"/>
          </w:tcPr>
          <w:p w14:paraId="1FCF8111" w14:textId="77777777" w:rsidR="00B02B99" w:rsidRDefault="00B02B99"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p>
        </w:tc>
      </w:tr>
      <w:tr w:rsidR="00B02B99" w14:paraId="6C27C850"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1F94946F" w14:textId="7BB0613B" w:rsidR="00B02B99" w:rsidRDefault="00222B5D" w:rsidP="00BA2908">
            <w:pPr>
              <w:spacing w:line="276" w:lineRule="auto"/>
              <w:jc w:val="both"/>
              <w:rPr>
                <w:lang w:val="en-US"/>
              </w:rPr>
            </w:pPr>
            <w:r>
              <w:rPr>
                <w:lang w:val="en-US"/>
              </w:rPr>
              <w:t>ATR-</w:t>
            </w:r>
            <w:r w:rsidR="00B02B99" w:rsidRPr="00B02B99">
              <w:rPr>
                <w:lang w:val="en-US"/>
              </w:rPr>
              <w:t>FTIR spectrometer</w:t>
            </w:r>
          </w:p>
        </w:tc>
        <w:tc>
          <w:tcPr>
            <w:tcW w:w="2896" w:type="dxa"/>
            <w:vAlign w:val="center"/>
          </w:tcPr>
          <w:p w14:paraId="5412CB61" w14:textId="77777777" w:rsidR="00222B5D" w:rsidRPr="00222B5D" w:rsidRDefault="00222B5D" w:rsidP="00222B5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Bruker Corporation, Billerica,</w:t>
            </w:r>
          </w:p>
          <w:p w14:paraId="220F37A0" w14:textId="701126F2" w:rsidR="00B02B99" w:rsidRDefault="00222B5D" w:rsidP="00222B5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Massachusetts, United States</w:t>
            </w:r>
          </w:p>
        </w:tc>
        <w:tc>
          <w:tcPr>
            <w:tcW w:w="2915" w:type="dxa"/>
            <w:vAlign w:val="center"/>
          </w:tcPr>
          <w:p w14:paraId="3CD5ABAC" w14:textId="76895226" w:rsidR="00B02B99" w:rsidRDefault="00222B5D"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Tensor II</w:t>
            </w:r>
          </w:p>
        </w:tc>
      </w:tr>
      <w:tr w:rsidR="00B02B99" w14:paraId="3E93AE85"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4D3C954E" w14:textId="5AA81534" w:rsidR="00B02B99" w:rsidRDefault="008C2BDB" w:rsidP="00BA2908">
            <w:pPr>
              <w:spacing w:line="276" w:lineRule="auto"/>
              <w:jc w:val="both"/>
              <w:rPr>
                <w:lang w:val="en-US"/>
              </w:rPr>
            </w:pPr>
            <w:r w:rsidRPr="008C2BDB">
              <w:rPr>
                <w:lang w:val="en-US"/>
              </w:rPr>
              <w:t>Fume hood</w:t>
            </w:r>
          </w:p>
        </w:tc>
        <w:tc>
          <w:tcPr>
            <w:tcW w:w="2896" w:type="dxa"/>
            <w:vAlign w:val="center"/>
          </w:tcPr>
          <w:p w14:paraId="2838AF13" w14:textId="7A9602D4" w:rsidR="00B02B99" w:rsidRDefault="00DD77E9"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Köttermann GmbH</w:t>
            </w:r>
          </w:p>
        </w:tc>
        <w:tc>
          <w:tcPr>
            <w:tcW w:w="2915" w:type="dxa"/>
            <w:vAlign w:val="center"/>
          </w:tcPr>
          <w:p w14:paraId="21A1284C" w14:textId="01E62993" w:rsidR="00B02B99" w:rsidRDefault="00DD77E9"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2-410 NL, 200014</w:t>
            </w:r>
          </w:p>
        </w:tc>
      </w:tr>
      <w:tr w:rsidR="00B72021" w14:paraId="140D5C7D"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40BAA638" w14:textId="5ED14DAC" w:rsidR="00B72021" w:rsidRPr="008C2BDB" w:rsidRDefault="00B72021" w:rsidP="00BA2908">
            <w:pPr>
              <w:spacing w:line="276" w:lineRule="auto"/>
              <w:jc w:val="both"/>
              <w:rPr>
                <w:lang w:val="en-US"/>
              </w:rPr>
            </w:pPr>
            <w:r>
              <w:rPr>
                <w:lang w:val="en-US"/>
              </w:rPr>
              <w:t>Incubator</w:t>
            </w:r>
          </w:p>
        </w:tc>
        <w:tc>
          <w:tcPr>
            <w:tcW w:w="2896" w:type="dxa"/>
            <w:vAlign w:val="center"/>
          </w:tcPr>
          <w:p w14:paraId="53877674" w14:textId="77777777" w:rsidR="00B72021" w:rsidRDefault="00B72021"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p>
        </w:tc>
        <w:tc>
          <w:tcPr>
            <w:tcW w:w="2915" w:type="dxa"/>
            <w:vAlign w:val="center"/>
          </w:tcPr>
          <w:p w14:paraId="0ED81E41" w14:textId="77777777" w:rsidR="00B72021" w:rsidRDefault="00B72021"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p>
        </w:tc>
      </w:tr>
      <w:tr w:rsidR="00B02B99" w14:paraId="7B3F4C9D"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49FE5C19" w14:textId="1A03BE23" w:rsidR="00B02B99" w:rsidRDefault="008C2BDB" w:rsidP="00BA2908">
            <w:pPr>
              <w:spacing w:line="276" w:lineRule="auto"/>
              <w:jc w:val="both"/>
              <w:rPr>
                <w:lang w:val="en-US"/>
              </w:rPr>
            </w:pPr>
            <w:r w:rsidRPr="008C2BDB">
              <w:rPr>
                <w:lang w:val="en-US"/>
              </w:rPr>
              <w:t>Magnetic stirrer</w:t>
            </w:r>
          </w:p>
        </w:tc>
        <w:tc>
          <w:tcPr>
            <w:tcW w:w="2896" w:type="dxa"/>
            <w:vAlign w:val="center"/>
          </w:tcPr>
          <w:p w14:paraId="3E1FF6E9" w14:textId="11FB1F04" w:rsidR="00B02B99" w:rsidRDefault="00E0447E"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Heidolph</w:t>
            </w:r>
            <w:r w:rsidR="00DD77E9">
              <w:rPr>
                <w:lang w:val="en-US"/>
              </w:rPr>
              <w:t xml:space="preserve"> Instruments GmbH </w:t>
            </w:r>
            <w:r w:rsidR="00DD77E9" w:rsidRPr="00D63D92">
              <w:rPr>
                <w:lang w:val="en-US"/>
              </w:rPr>
              <w:t>&amp; Co. KG</w:t>
            </w:r>
            <w:r w:rsidR="00DD77E9">
              <w:rPr>
                <w:lang w:val="en-US"/>
              </w:rPr>
              <w:t xml:space="preserve"> </w:t>
            </w:r>
          </w:p>
        </w:tc>
        <w:tc>
          <w:tcPr>
            <w:tcW w:w="2915" w:type="dxa"/>
            <w:vAlign w:val="center"/>
          </w:tcPr>
          <w:p w14:paraId="6B501B96" w14:textId="4C5A5DC5" w:rsidR="00B02B99" w:rsidRDefault="00E0447E"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MR 3001 K</w:t>
            </w:r>
          </w:p>
        </w:tc>
      </w:tr>
      <w:tr w:rsidR="00B02B99" w14:paraId="6C45F0B4"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466B1E71" w14:textId="53CE291B" w:rsidR="00B02B99" w:rsidRDefault="008C2BDB" w:rsidP="00BA2908">
            <w:pPr>
              <w:spacing w:line="276" w:lineRule="auto"/>
              <w:jc w:val="both"/>
              <w:rPr>
                <w:lang w:val="en-US"/>
              </w:rPr>
            </w:pPr>
            <w:r w:rsidRPr="008C2BDB">
              <w:rPr>
                <w:lang w:val="en-US"/>
              </w:rPr>
              <w:t>Mortar</w:t>
            </w:r>
          </w:p>
        </w:tc>
        <w:tc>
          <w:tcPr>
            <w:tcW w:w="2896" w:type="dxa"/>
            <w:vAlign w:val="center"/>
          </w:tcPr>
          <w:p w14:paraId="167BB530" w14:textId="3A1890D8" w:rsidR="00B02B99" w:rsidRPr="00BA2908" w:rsidRDefault="00BA2908" w:rsidP="00BA2908">
            <w:pPr>
              <w:spacing w:line="276" w:lineRule="auto"/>
              <w:cnfStyle w:val="000000000000" w:firstRow="0" w:lastRow="0" w:firstColumn="0" w:lastColumn="0" w:oddVBand="0" w:evenVBand="0" w:oddHBand="0" w:evenHBand="0" w:firstRowFirstColumn="0" w:firstRowLastColumn="0" w:lastRowFirstColumn="0" w:lastRowLastColumn="0"/>
            </w:pPr>
            <w:r w:rsidRPr="00BA2908">
              <w:t>Haldenwanger GmbH, Waldkrai-burg (D)</w:t>
            </w:r>
          </w:p>
        </w:tc>
        <w:tc>
          <w:tcPr>
            <w:tcW w:w="2915" w:type="dxa"/>
            <w:vAlign w:val="center"/>
          </w:tcPr>
          <w:p w14:paraId="22E2A7A4" w14:textId="224854DF" w:rsidR="00B02B99" w:rsidRPr="00BA2908" w:rsidRDefault="00222B5D" w:rsidP="00BA2908">
            <w:pPr>
              <w:spacing w:line="276" w:lineRule="auto"/>
              <w:cnfStyle w:val="000000000000" w:firstRow="0" w:lastRow="0" w:firstColumn="0" w:lastColumn="0" w:oddVBand="0" w:evenVBand="0" w:oddHBand="0" w:evenHBand="0" w:firstRowFirstColumn="0" w:firstRowLastColumn="0" w:lastRowFirstColumn="0" w:lastRowLastColumn="0"/>
            </w:pPr>
            <w:r>
              <w:t>-</w:t>
            </w:r>
          </w:p>
        </w:tc>
      </w:tr>
      <w:tr w:rsidR="00B02B99" w14:paraId="4B43697C"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2301716" w14:textId="78D49339" w:rsidR="00B02B99" w:rsidRDefault="00CC31FA" w:rsidP="00BA2908">
            <w:pPr>
              <w:spacing w:line="276" w:lineRule="auto"/>
              <w:jc w:val="both"/>
              <w:rPr>
                <w:lang w:val="en-US"/>
              </w:rPr>
            </w:pPr>
            <w:r w:rsidRPr="008C2BDB">
              <w:rPr>
                <w:lang w:val="en-US"/>
              </w:rPr>
              <w:t>Nano indenter</w:t>
            </w:r>
          </w:p>
        </w:tc>
        <w:tc>
          <w:tcPr>
            <w:tcW w:w="2896" w:type="dxa"/>
            <w:vAlign w:val="center"/>
          </w:tcPr>
          <w:p w14:paraId="19F27DD6" w14:textId="7CA70E49" w:rsidR="00B02B99" w:rsidRPr="00BA2908" w:rsidRDefault="00BA2908" w:rsidP="00BA2908">
            <w:pPr>
              <w:spacing w:line="276" w:lineRule="auto"/>
              <w:cnfStyle w:val="000000100000" w:firstRow="0" w:lastRow="0" w:firstColumn="0" w:lastColumn="0" w:oddVBand="0" w:evenVBand="0" w:oddHBand="1" w:evenHBand="0" w:firstRowFirstColumn="0" w:firstRowLastColumn="0" w:lastRowFirstColumn="0" w:lastRowLastColumn="0"/>
            </w:pPr>
            <w:r w:rsidRPr="00BA2908">
              <w:t>Helmut Fischer GmbH, Sindelfin-gen (D)</w:t>
            </w:r>
          </w:p>
        </w:tc>
        <w:tc>
          <w:tcPr>
            <w:tcW w:w="2915" w:type="dxa"/>
            <w:vAlign w:val="center"/>
          </w:tcPr>
          <w:p w14:paraId="06D2423A" w14:textId="2FF78B5C" w:rsidR="00B02B99" w:rsidRPr="00BA2908" w:rsidRDefault="00BA2908" w:rsidP="00BA2908">
            <w:pPr>
              <w:spacing w:line="276" w:lineRule="auto"/>
              <w:cnfStyle w:val="000000100000" w:firstRow="0" w:lastRow="0" w:firstColumn="0" w:lastColumn="0" w:oddVBand="0" w:evenVBand="0" w:oddHBand="1" w:evenHBand="0" w:firstRowFirstColumn="0" w:firstRowLastColumn="0" w:lastRowFirstColumn="0" w:lastRowLastColumn="0"/>
            </w:pPr>
            <w:r w:rsidRPr="00BA2908">
              <w:t>FISCHERSCOPE H100 Xyp</w:t>
            </w:r>
          </w:p>
        </w:tc>
      </w:tr>
      <w:tr w:rsidR="00DD77E9" w14:paraId="772450AA"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1691ED85" w14:textId="4129AAA4" w:rsidR="00DD77E9" w:rsidRPr="008C2BDB" w:rsidRDefault="00DD77E9" w:rsidP="00BA2908">
            <w:pPr>
              <w:spacing w:line="276" w:lineRule="auto"/>
              <w:jc w:val="both"/>
              <w:rPr>
                <w:lang w:val="en-US"/>
              </w:rPr>
            </w:pPr>
            <w:r>
              <w:rPr>
                <w:lang w:val="en-US"/>
              </w:rPr>
              <w:t>Oven</w:t>
            </w:r>
          </w:p>
        </w:tc>
        <w:tc>
          <w:tcPr>
            <w:tcW w:w="2896" w:type="dxa"/>
            <w:vAlign w:val="center"/>
          </w:tcPr>
          <w:p w14:paraId="7751BF5C" w14:textId="20973473" w:rsidR="00DD77E9" w:rsidRPr="00BA2908" w:rsidRDefault="00DD77E9" w:rsidP="00BA2908">
            <w:pPr>
              <w:spacing w:line="276" w:lineRule="auto"/>
              <w:cnfStyle w:val="000000000000" w:firstRow="0" w:lastRow="0" w:firstColumn="0" w:lastColumn="0" w:oddVBand="0" w:evenVBand="0" w:oddHBand="0" w:evenHBand="0" w:firstRowFirstColumn="0" w:firstRowLastColumn="0" w:lastRowFirstColumn="0" w:lastRowLastColumn="0"/>
            </w:pPr>
            <w:r>
              <w:t>Memmert GmbH</w:t>
            </w:r>
          </w:p>
        </w:tc>
        <w:tc>
          <w:tcPr>
            <w:tcW w:w="2915" w:type="dxa"/>
            <w:vAlign w:val="center"/>
          </w:tcPr>
          <w:p w14:paraId="16272788" w14:textId="706FB29D" w:rsidR="00DD77E9" w:rsidRPr="00BA2908" w:rsidRDefault="00DD77E9" w:rsidP="00BA2908">
            <w:pPr>
              <w:spacing w:line="276" w:lineRule="auto"/>
              <w:cnfStyle w:val="000000000000" w:firstRow="0" w:lastRow="0" w:firstColumn="0" w:lastColumn="0" w:oddVBand="0" w:evenVBand="0" w:oddHBand="0" w:evenHBand="0" w:firstRowFirstColumn="0" w:firstRowLastColumn="0" w:lastRowFirstColumn="0" w:lastRowLastColumn="0"/>
            </w:pPr>
            <w:r>
              <w:t>UNB 100 ofen</w:t>
            </w:r>
          </w:p>
        </w:tc>
      </w:tr>
      <w:tr w:rsidR="00B02B99" w:rsidRPr="00BA2908" w14:paraId="2C9C86BE"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74329FA6" w14:textId="48431ABC" w:rsidR="00B02B99" w:rsidRDefault="008C2BDB" w:rsidP="00BA2908">
            <w:pPr>
              <w:spacing w:line="276" w:lineRule="auto"/>
              <w:jc w:val="both"/>
              <w:rPr>
                <w:lang w:val="en-US"/>
              </w:rPr>
            </w:pPr>
            <w:r w:rsidRPr="008C2BDB">
              <w:rPr>
                <w:lang w:val="en-US"/>
              </w:rPr>
              <w:t>pH meter</w:t>
            </w:r>
          </w:p>
        </w:tc>
        <w:tc>
          <w:tcPr>
            <w:tcW w:w="2896" w:type="dxa"/>
            <w:vAlign w:val="center"/>
          </w:tcPr>
          <w:p w14:paraId="552388D5" w14:textId="7A0EFF0F" w:rsidR="00B02B99" w:rsidRDefault="00222B5D"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2B5D">
              <w:rPr>
                <w:lang w:val="en-US"/>
              </w:rPr>
              <w:t>pH 95</w:t>
            </w:r>
          </w:p>
        </w:tc>
        <w:tc>
          <w:tcPr>
            <w:tcW w:w="2915" w:type="dxa"/>
            <w:vAlign w:val="center"/>
          </w:tcPr>
          <w:p w14:paraId="4F453203" w14:textId="63AA46FC" w:rsidR="00B02B99" w:rsidRDefault="00222B5D"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222B5D">
              <w:rPr>
                <w:lang w:val="en-US"/>
              </w:rPr>
              <w:t>WTW</w:t>
            </w:r>
          </w:p>
        </w:tc>
      </w:tr>
      <w:tr w:rsidR="008C2BDB" w:rsidRPr="00222B5D" w14:paraId="13213FDD"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4D51E37F" w14:textId="668302E3" w:rsidR="008C2BDB" w:rsidRPr="008C2BDB" w:rsidRDefault="008C2BDB" w:rsidP="00BA2908">
            <w:pPr>
              <w:spacing w:line="276" w:lineRule="auto"/>
              <w:jc w:val="both"/>
              <w:rPr>
                <w:lang w:val="en-US"/>
              </w:rPr>
            </w:pPr>
            <w:r w:rsidRPr="008C2BDB">
              <w:rPr>
                <w:lang w:val="en-US"/>
              </w:rPr>
              <w:t>Raman spectrometer</w:t>
            </w:r>
          </w:p>
        </w:tc>
        <w:tc>
          <w:tcPr>
            <w:tcW w:w="2896" w:type="dxa"/>
            <w:vAlign w:val="center"/>
          </w:tcPr>
          <w:p w14:paraId="74793D9B" w14:textId="77777777" w:rsidR="00222B5D" w:rsidRPr="00222B5D" w:rsidRDefault="00222B5D" w:rsidP="00222B5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Bruker Corporation, Billerica,</w:t>
            </w:r>
          </w:p>
          <w:p w14:paraId="59914C29" w14:textId="6A3D4FF4" w:rsidR="008C2BDB" w:rsidRDefault="00222B5D" w:rsidP="00222B5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Massachusetts, United States</w:t>
            </w:r>
          </w:p>
        </w:tc>
        <w:tc>
          <w:tcPr>
            <w:tcW w:w="2915" w:type="dxa"/>
            <w:vAlign w:val="center"/>
          </w:tcPr>
          <w:p w14:paraId="3623B69C" w14:textId="4634A9AA" w:rsidR="008C2BDB" w:rsidRDefault="00222B5D"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MultiRAM</w:t>
            </w:r>
          </w:p>
        </w:tc>
      </w:tr>
      <w:tr w:rsidR="008C2BDB" w14:paraId="77F6D6F9"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24AF3958" w14:textId="447A4290" w:rsidR="008C2BDB" w:rsidRPr="008C2BDB" w:rsidRDefault="008C2BDB" w:rsidP="00BA2908">
            <w:pPr>
              <w:spacing w:line="276" w:lineRule="auto"/>
              <w:jc w:val="both"/>
              <w:rPr>
                <w:lang w:val="en-US"/>
              </w:rPr>
            </w:pPr>
            <w:r w:rsidRPr="008C2BDB">
              <w:rPr>
                <w:lang w:val="en-US"/>
              </w:rPr>
              <w:t>Scanning electron microscope</w:t>
            </w:r>
          </w:p>
        </w:tc>
        <w:tc>
          <w:tcPr>
            <w:tcW w:w="2896" w:type="dxa"/>
            <w:vAlign w:val="center"/>
          </w:tcPr>
          <w:p w14:paraId="7137A04F" w14:textId="079707BF" w:rsidR="008C2BDB" w:rsidRPr="00D63D92" w:rsidRDefault="00D63D92" w:rsidP="00BA2908">
            <w:pPr>
              <w:spacing w:line="276" w:lineRule="auto"/>
              <w:cnfStyle w:val="000000100000" w:firstRow="0" w:lastRow="0" w:firstColumn="0" w:lastColumn="0" w:oddVBand="0" w:evenVBand="0" w:oddHBand="1" w:evenHBand="0" w:firstRowFirstColumn="0" w:firstRowLastColumn="0" w:lastRowFirstColumn="0" w:lastRowLastColumn="0"/>
            </w:pPr>
            <w:r w:rsidRPr="00D63D92">
              <w:t>Carl Zeiss GmbH, Oberkochen (D)</w:t>
            </w:r>
          </w:p>
        </w:tc>
        <w:tc>
          <w:tcPr>
            <w:tcW w:w="2915" w:type="dxa"/>
            <w:vAlign w:val="center"/>
          </w:tcPr>
          <w:p w14:paraId="7E0DF181" w14:textId="6214C002" w:rsidR="008C2BDB" w:rsidRPr="00D63D92" w:rsidRDefault="00D63D92" w:rsidP="003A3854">
            <w:pPr>
              <w:spacing w:line="276" w:lineRule="auto"/>
              <w:cnfStyle w:val="000000100000" w:firstRow="0" w:lastRow="0" w:firstColumn="0" w:lastColumn="0" w:oddVBand="0" w:evenVBand="0" w:oddHBand="1" w:evenHBand="0" w:firstRowFirstColumn="0" w:firstRowLastColumn="0" w:lastRowFirstColumn="0" w:lastRowLastColumn="0"/>
            </w:pPr>
            <w:r w:rsidRPr="00D63D92">
              <w:t>Evo15</w:t>
            </w:r>
          </w:p>
        </w:tc>
      </w:tr>
      <w:tr w:rsidR="008C2BDB" w14:paraId="6723AE60"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4F093BCA" w14:textId="376A20E6" w:rsidR="008C2BDB" w:rsidRPr="008C2BDB" w:rsidRDefault="008C2BDB" w:rsidP="00D63D92">
            <w:pPr>
              <w:spacing w:line="276" w:lineRule="auto"/>
              <w:rPr>
                <w:lang w:val="en-US"/>
              </w:rPr>
            </w:pPr>
            <w:r w:rsidRPr="008C2BDB">
              <w:rPr>
                <w:lang w:val="en-US"/>
              </w:rPr>
              <w:lastRenderedPageBreak/>
              <w:t>Sensor (temperature and humidity)</w:t>
            </w:r>
          </w:p>
        </w:tc>
        <w:tc>
          <w:tcPr>
            <w:tcW w:w="2896" w:type="dxa"/>
            <w:vAlign w:val="center"/>
          </w:tcPr>
          <w:p w14:paraId="30478D06" w14:textId="694C30F1" w:rsidR="008C2BDB" w:rsidRDefault="00D63D92"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ecowitt, Shenzhen (CHN)</w:t>
            </w:r>
          </w:p>
        </w:tc>
        <w:tc>
          <w:tcPr>
            <w:tcW w:w="2915" w:type="dxa"/>
            <w:vAlign w:val="center"/>
          </w:tcPr>
          <w:p w14:paraId="43F9F473" w14:textId="4BA524A5" w:rsidR="008C2BDB" w:rsidRDefault="00D63D92"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WH31A</w:t>
            </w:r>
          </w:p>
        </w:tc>
      </w:tr>
      <w:tr w:rsidR="008C2BDB" w:rsidRPr="00386C79" w14:paraId="2EC040B4"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761AFFE" w14:textId="05B7C6EC" w:rsidR="008C2BDB" w:rsidRPr="008C2BDB" w:rsidRDefault="008C2BDB" w:rsidP="00BA2908">
            <w:pPr>
              <w:spacing w:line="276" w:lineRule="auto"/>
              <w:jc w:val="both"/>
              <w:rPr>
                <w:lang w:val="en-US"/>
              </w:rPr>
            </w:pPr>
            <w:r w:rsidRPr="008C2BDB">
              <w:rPr>
                <w:lang w:val="en-US"/>
              </w:rPr>
              <w:t>Ultrasonic cleaner</w:t>
            </w:r>
          </w:p>
        </w:tc>
        <w:tc>
          <w:tcPr>
            <w:tcW w:w="2896" w:type="dxa"/>
            <w:vAlign w:val="center"/>
          </w:tcPr>
          <w:p w14:paraId="59A99251" w14:textId="3C1FF6A9" w:rsidR="008C2BDB" w:rsidRDefault="00D63D92"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D63D92">
              <w:rPr>
                <w:lang w:val="en-US"/>
              </w:rPr>
              <w:t>Bandelin electronic GmbH &amp; Co. KG, Berlin (D)</w:t>
            </w:r>
          </w:p>
        </w:tc>
        <w:tc>
          <w:tcPr>
            <w:tcW w:w="2915" w:type="dxa"/>
            <w:vAlign w:val="center"/>
          </w:tcPr>
          <w:p w14:paraId="595F0E9B" w14:textId="4A3DF58B" w:rsidR="008C2BDB" w:rsidRDefault="00222B5D" w:rsidP="00BA2908">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8C2BDB" w14:paraId="6BFC71A2"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35D7D94A" w14:textId="6CF19709" w:rsidR="008C2BDB" w:rsidRPr="008C2BDB" w:rsidRDefault="008C2BDB" w:rsidP="00BA2908">
            <w:pPr>
              <w:spacing w:line="276" w:lineRule="auto"/>
              <w:jc w:val="both"/>
              <w:rPr>
                <w:lang w:val="en-US"/>
              </w:rPr>
            </w:pPr>
            <w:r w:rsidRPr="008C2BDB">
              <w:rPr>
                <w:lang w:val="en-US"/>
              </w:rPr>
              <w:t>SpeedMixer®</w:t>
            </w:r>
          </w:p>
        </w:tc>
        <w:tc>
          <w:tcPr>
            <w:tcW w:w="2896" w:type="dxa"/>
            <w:vAlign w:val="center"/>
          </w:tcPr>
          <w:p w14:paraId="34B7B59D" w14:textId="57BDAC30" w:rsidR="008C2BDB" w:rsidRDefault="00D63D92"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Hausschild &amp; Co. KG, Hamm (D)</w:t>
            </w:r>
          </w:p>
        </w:tc>
        <w:tc>
          <w:tcPr>
            <w:tcW w:w="2915" w:type="dxa"/>
            <w:vAlign w:val="center"/>
          </w:tcPr>
          <w:p w14:paraId="06BF17B0" w14:textId="5D100288" w:rsidR="008C2BDB" w:rsidRDefault="00222B5D" w:rsidP="00BA2908">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8C2BDB" w14:paraId="456F2C80"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AA676C2" w14:textId="6841E921" w:rsidR="008C2BDB" w:rsidRPr="008C2BDB" w:rsidRDefault="008C2BDB" w:rsidP="00BA2908">
            <w:pPr>
              <w:spacing w:line="276" w:lineRule="auto"/>
              <w:jc w:val="both"/>
              <w:rPr>
                <w:lang w:val="en-US"/>
              </w:rPr>
            </w:pPr>
            <w:r w:rsidRPr="008C2BDB">
              <w:rPr>
                <w:lang w:val="en-US"/>
              </w:rPr>
              <w:t>Sputter coater</w:t>
            </w:r>
          </w:p>
        </w:tc>
        <w:tc>
          <w:tcPr>
            <w:tcW w:w="2896" w:type="dxa"/>
            <w:vAlign w:val="center"/>
          </w:tcPr>
          <w:p w14:paraId="3F26C6DF" w14:textId="00B8EEBD" w:rsidR="008C2BDB" w:rsidRPr="00D63D92" w:rsidRDefault="00222B5D" w:rsidP="00BA2908">
            <w:pPr>
              <w:spacing w:line="276" w:lineRule="auto"/>
              <w:jc w:val="both"/>
              <w:cnfStyle w:val="000000100000" w:firstRow="0" w:lastRow="0" w:firstColumn="0" w:lastColumn="0" w:oddVBand="0" w:evenVBand="0" w:oddHBand="1" w:evenHBand="0" w:firstRowFirstColumn="0" w:firstRowLastColumn="0" w:lastRowFirstColumn="0" w:lastRowLastColumn="0"/>
            </w:pPr>
            <w:r w:rsidRPr="00222B5D">
              <w:t>SDS 050</w:t>
            </w:r>
          </w:p>
        </w:tc>
        <w:tc>
          <w:tcPr>
            <w:tcW w:w="2915" w:type="dxa"/>
            <w:vAlign w:val="center"/>
          </w:tcPr>
          <w:p w14:paraId="441E22DC" w14:textId="77777777" w:rsidR="00222B5D"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pPr>
            <w:r>
              <w:t>BAL-TEC AG, Liechtenstein,</w:t>
            </w:r>
          </w:p>
          <w:p w14:paraId="4DA81D0C" w14:textId="532C2790" w:rsidR="008C2BDB" w:rsidRPr="00D63D92"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pPr>
            <w:r>
              <w:t>Germany</w:t>
            </w:r>
          </w:p>
        </w:tc>
      </w:tr>
      <w:tr w:rsidR="008C2BDB" w14:paraId="1959D06A"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7FD1A62B" w14:textId="0236DF6D" w:rsidR="008C2BDB" w:rsidRPr="008C2BDB" w:rsidRDefault="008C2BDB" w:rsidP="00BA2908">
            <w:pPr>
              <w:spacing w:line="276" w:lineRule="auto"/>
              <w:jc w:val="both"/>
              <w:rPr>
                <w:lang w:val="en-US"/>
              </w:rPr>
            </w:pPr>
            <w:r w:rsidRPr="008C2BDB">
              <w:rPr>
                <w:lang w:val="en-US"/>
              </w:rPr>
              <w:t>Syringe pump</w:t>
            </w:r>
          </w:p>
        </w:tc>
        <w:tc>
          <w:tcPr>
            <w:tcW w:w="2896" w:type="dxa"/>
            <w:vAlign w:val="center"/>
          </w:tcPr>
          <w:p w14:paraId="28E0BFD3" w14:textId="3D8297A7" w:rsidR="008C2BDB" w:rsidRDefault="00D63D92" w:rsidP="00D63D92">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Shanghai Angel electronic equipment Co. Ltd, Shanghai (CHN)</w:t>
            </w:r>
          </w:p>
        </w:tc>
        <w:tc>
          <w:tcPr>
            <w:tcW w:w="2915" w:type="dxa"/>
            <w:vAlign w:val="center"/>
          </w:tcPr>
          <w:p w14:paraId="512BD366" w14:textId="15C63045" w:rsidR="008C2BDB" w:rsidRDefault="00D63D92"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AJ-5803</w:t>
            </w:r>
          </w:p>
        </w:tc>
      </w:tr>
      <w:tr w:rsidR="008C2BDB" w:rsidRPr="00DD77E9" w14:paraId="57F3B9FF"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4B852D9A" w14:textId="58D635AE" w:rsidR="008C2BDB" w:rsidRPr="008C2BDB" w:rsidRDefault="008C2BDB" w:rsidP="00BA2908">
            <w:pPr>
              <w:spacing w:line="276" w:lineRule="auto"/>
              <w:jc w:val="both"/>
              <w:rPr>
                <w:lang w:val="en-US"/>
              </w:rPr>
            </w:pPr>
            <w:r w:rsidRPr="008C2BDB">
              <w:rPr>
                <w:lang w:val="en-US"/>
              </w:rPr>
              <w:t>Syringe pump</w:t>
            </w:r>
          </w:p>
        </w:tc>
        <w:tc>
          <w:tcPr>
            <w:tcW w:w="2896" w:type="dxa"/>
            <w:vAlign w:val="center"/>
          </w:tcPr>
          <w:p w14:paraId="4F335864" w14:textId="350E48D5" w:rsidR="008C2BDB" w:rsidRDefault="00DD77E9"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New Era Pump Systems, Inc.</w:t>
            </w:r>
          </w:p>
        </w:tc>
        <w:tc>
          <w:tcPr>
            <w:tcW w:w="2915" w:type="dxa"/>
            <w:vAlign w:val="center"/>
          </w:tcPr>
          <w:p w14:paraId="7FD2E04C" w14:textId="4334BA26" w:rsidR="008C2BDB" w:rsidRDefault="00DD77E9"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NE 300</w:t>
            </w:r>
          </w:p>
        </w:tc>
      </w:tr>
      <w:tr w:rsidR="008C2BDB" w14:paraId="0208D507"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02012E87" w14:textId="1B8E7DAE" w:rsidR="008C2BDB" w:rsidRPr="008C2BDB" w:rsidRDefault="008C2BDB" w:rsidP="00BA2908">
            <w:pPr>
              <w:spacing w:line="276" w:lineRule="auto"/>
              <w:jc w:val="both"/>
              <w:rPr>
                <w:lang w:val="en-US"/>
              </w:rPr>
            </w:pPr>
            <w:r w:rsidRPr="008C2BDB">
              <w:rPr>
                <w:lang w:val="en-US"/>
              </w:rPr>
              <w:t>Thickness gauge</w:t>
            </w:r>
          </w:p>
        </w:tc>
        <w:tc>
          <w:tcPr>
            <w:tcW w:w="2896" w:type="dxa"/>
            <w:vAlign w:val="center"/>
          </w:tcPr>
          <w:p w14:paraId="0262B528" w14:textId="3B4AF19C" w:rsidR="008C2BDB" w:rsidRPr="00D63D92" w:rsidRDefault="008C2BDB" w:rsidP="00D63D92">
            <w:pPr>
              <w:spacing w:line="276" w:lineRule="auto"/>
              <w:cnfStyle w:val="000000000000" w:firstRow="0" w:lastRow="0" w:firstColumn="0" w:lastColumn="0" w:oddVBand="0" w:evenVBand="0" w:oddHBand="0" w:evenHBand="0" w:firstRowFirstColumn="0" w:firstRowLastColumn="0" w:lastRowFirstColumn="0" w:lastRowLastColumn="0"/>
            </w:pPr>
          </w:p>
        </w:tc>
        <w:tc>
          <w:tcPr>
            <w:tcW w:w="2915" w:type="dxa"/>
            <w:vAlign w:val="center"/>
          </w:tcPr>
          <w:p w14:paraId="1FCC7748" w14:textId="77777777" w:rsidR="008C2BDB" w:rsidRPr="00D63D92" w:rsidRDefault="008C2BDB" w:rsidP="00BA2908">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8C2BDB" w14:paraId="57AFBD6D"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9D6541E" w14:textId="5F872703" w:rsidR="008C2BDB" w:rsidRPr="008C2BDB" w:rsidRDefault="008C2BDB" w:rsidP="00BA2908">
            <w:pPr>
              <w:spacing w:line="276" w:lineRule="auto"/>
              <w:jc w:val="both"/>
              <w:rPr>
                <w:lang w:val="en-US"/>
              </w:rPr>
            </w:pPr>
            <w:r w:rsidRPr="008C2BDB">
              <w:rPr>
                <w:lang w:val="en-US"/>
              </w:rPr>
              <w:t>Thickness gauge</w:t>
            </w:r>
          </w:p>
        </w:tc>
        <w:tc>
          <w:tcPr>
            <w:tcW w:w="2896" w:type="dxa"/>
            <w:vAlign w:val="center"/>
          </w:tcPr>
          <w:p w14:paraId="5E65FF94" w14:textId="77777777" w:rsidR="008C2BDB" w:rsidRDefault="008C2BDB"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p>
        </w:tc>
        <w:tc>
          <w:tcPr>
            <w:tcW w:w="2915" w:type="dxa"/>
            <w:vAlign w:val="center"/>
          </w:tcPr>
          <w:p w14:paraId="0A0AB433" w14:textId="77777777" w:rsidR="008C2BDB" w:rsidRDefault="008C2BDB" w:rsidP="00BA2908">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p>
        </w:tc>
      </w:tr>
      <w:tr w:rsidR="00C90F8E" w14:paraId="613819B4"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0AB8FF81" w14:textId="69DA46C4" w:rsidR="00C90F8E" w:rsidRPr="008C2BDB" w:rsidRDefault="00C90F8E" w:rsidP="00BA2908">
            <w:pPr>
              <w:spacing w:line="276" w:lineRule="auto"/>
              <w:jc w:val="both"/>
              <w:rPr>
                <w:lang w:val="en-US"/>
              </w:rPr>
            </w:pPr>
            <w:r>
              <w:rPr>
                <w:lang w:val="en-US"/>
              </w:rPr>
              <w:t>Turaxx</w:t>
            </w:r>
          </w:p>
        </w:tc>
        <w:tc>
          <w:tcPr>
            <w:tcW w:w="2896" w:type="dxa"/>
            <w:vAlign w:val="center"/>
          </w:tcPr>
          <w:p w14:paraId="762E9BE7" w14:textId="37BC44C4" w:rsidR="00C90F8E" w:rsidRDefault="00B95A6E"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B95A6E">
              <w:rPr>
                <w:lang w:val="en-US"/>
              </w:rPr>
              <w:t>IKA-Werke GmbH &amp; Co. KG</w:t>
            </w:r>
          </w:p>
        </w:tc>
        <w:tc>
          <w:tcPr>
            <w:tcW w:w="2915" w:type="dxa"/>
            <w:vAlign w:val="center"/>
          </w:tcPr>
          <w:p w14:paraId="00912654" w14:textId="77777777" w:rsidR="00C90F8E" w:rsidRDefault="00B95A6E"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B95A6E">
              <w:rPr>
                <w:lang w:val="en-US"/>
              </w:rPr>
              <w:t>IKA 0593400</w:t>
            </w:r>
            <w:r>
              <w:rPr>
                <w:lang w:val="en-US"/>
              </w:rPr>
              <w:t xml:space="preserve"> 18 mm</w:t>
            </w:r>
          </w:p>
          <w:p w14:paraId="751FD4EA" w14:textId="1BD43F6D" w:rsidR="00B95A6E" w:rsidRDefault="00B95A6E" w:rsidP="00BA2908">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B95A6E">
              <w:rPr>
                <w:lang w:val="en-US"/>
              </w:rPr>
              <w:t>IKA 1024200</w:t>
            </w:r>
            <w:r>
              <w:rPr>
                <w:lang w:val="en-US"/>
              </w:rPr>
              <w:t xml:space="preserve"> 8 mm</w:t>
            </w:r>
          </w:p>
        </w:tc>
      </w:tr>
      <w:tr w:rsidR="00222B5D" w14:paraId="1DDB4E45"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tcBorders>
            <w:shd w:val="clear" w:color="auto" w:fill="FFFFFF" w:themeFill="background1"/>
            <w:vAlign w:val="center"/>
          </w:tcPr>
          <w:p w14:paraId="69C45F2F" w14:textId="285FAFFA" w:rsidR="00222B5D" w:rsidRPr="008C2BDB" w:rsidRDefault="00222B5D" w:rsidP="00222B5D">
            <w:pPr>
              <w:spacing w:line="276" w:lineRule="auto"/>
              <w:jc w:val="both"/>
              <w:rPr>
                <w:lang w:val="en-US"/>
              </w:rPr>
            </w:pPr>
            <w:r w:rsidRPr="00AF54DA">
              <w:rPr>
                <w:sz w:val="28"/>
                <w:szCs w:val="28"/>
                <w:lang w:val="en-US"/>
              </w:rPr>
              <w:t>Equipment</w:t>
            </w:r>
          </w:p>
        </w:tc>
        <w:tc>
          <w:tcPr>
            <w:tcW w:w="0" w:type="dxa"/>
            <w:tcBorders>
              <w:bottom w:val="single" w:sz="4" w:space="0" w:color="auto"/>
            </w:tcBorders>
            <w:shd w:val="clear" w:color="auto" w:fill="FFFFFF" w:themeFill="background1"/>
            <w:vAlign w:val="center"/>
          </w:tcPr>
          <w:p w14:paraId="2D847AA6" w14:textId="79EEBF64" w:rsidR="00222B5D" w:rsidRPr="00222B5D"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AF54DA">
              <w:rPr>
                <w:b/>
                <w:bCs/>
                <w:sz w:val="28"/>
                <w:szCs w:val="28"/>
                <w:lang w:val="en-US"/>
              </w:rPr>
              <w:t>Producer</w:t>
            </w:r>
          </w:p>
        </w:tc>
        <w:tc>
          <w:tcPr>
            <w:tcW w:w="0" w:type="dxa"/>
            <w:tcBorders>
              <w:bottom w:val="single" w:sz="4" w:space="0" w:color="auto"/>
            </w:tcBorders>
            <w:shd w:val="clear" w:color="auto" w:fill="FFFFFF" w:themeFill="background1"/>
            <w:vAlign w:val="center"/>
          </w:tcPr>
          <w:p w14:paraId="4E61ED59" w14:textId="57315AA9" w:rsidR="00222B5D" w:rsidRPr="00222B5D"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AF54DA">
              <w:rPr>
                <w:b/>
                <w:bCs/>
                <w:sz w:val="28"/>
                <w:szCs w:val="28"/>
                <w:lang w:val="en-US"/>
              </w:rPr>
              <w:t>Specification</w:t>
            </w:r>
          </w:p>
        </w:tc>
      </w:tr>
      <w:tr w:rsidR="00222B5D" w14:paraId="2F241A8E" w14:textId="77777777" w:rsidTr="003A3854">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vAlign w:val="center"/>
          </w:tcPr>
          <w:p w14:paraId="0D6D1D01" w14:textId="227EA910" w:rsidR="00222B5D" w:rsidRPr="008C2BDB" w:rsidRDefault="00222B5D" w:rsidP="00222B5D">
            <w:pPr>
              <w:spacing w:line="276" w:lineRule="auto"/>
              <w:jc w:val="both"/>
              <w:rPr>
                <w:lang w:val="en-US"/>
              </w:rPr>
            </w:pPr>
            <w:r w:rsidRPr="008C2BDB">
              <w:rPr>
                <w:lang w:val="en-US"/>
              </w:rPr>
              <w:t>Ultrapure water system</w:t>
            </w:r>
          </w:p>
        </w:tc>
        <w:tc>
          <w:tcPr>
            <w:tcW w:w="2896" w:type="dxa"/>
            <w:tcBorders>
              <w:top w:val="single" w:sz="4" w:space="0" w:color="auto"/>
            </w:tcBorders>
            <w:vAlign w:val="center"/>
          </w:tcPr>
          <w:p w14:paraId="2DFE5D72" w14:textId="662B6722" w:rsidR="00222B5D"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Merck KGaA</w:t>
            </w:r>
          </w:p>
        </w:tc>
        <w:tc>
          <w:tcPr>
            <w:tcW w:w="2915" w:type="dxa"/>
            <w:tcBorders>
              <w:top w:val="single" w:sz="4" w:space="0" w:color="auto"/>
            </w:tcBorders>
            <w:vAlign w:val="center"/>
          </w:tcPr>
          <w:p w14:paraId="1253AD18" w14:textId="79118C04" w:rsidR="00222B5D"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Wasseraufbereitungssysteme, Direct-Q® 3</w:t>
            </w:r>
          </w:p>
        </w:tc>
      </w:tr>
      <w:tr w:rsidR="00222B5D" w14:paraId="41A5D4C7" w14:textId="77777777" w:rsidTr="00222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BB6AA24" w14:textId="62ED0234" w:rsidR="00222B5D" w:rsidRPr="008C2BDB" w:rsidRDefault="00222B5D" w:rsidP="00222B5D">
            <w:pPr>
              <w:spacing w:line="276" w:lineRule="auto"/>
              <w:jc w:val="both"/>
              <w:rPr>
                <w:lang w:val="en-US"/>
              </w:rPr>
            </w:pPr>
            <w:r w:rsidRPr="008C2BDB">
              <w:rPr>
                <w:lang w:val="en-US"/>
              </w:rPr>
              <w:t>Vortexer®</w:t>
            </w:r>
          </w:p>
        </w:tc>
        <w:tc>
          <w:tcPr>
            <w:tcW w:w="2896" w:type="dxa"/>
            <w:vAlign w:val="center"/>
          </w:tcPr>
          <w:p w14:paraId="79A9E27E" w14:textId="397A7249" w:rsidR="00222B5D" w:rsidRPr="00D63D92" w:rsidRDefault="00222B5D" w:rsidP="00222B5D">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D63D92">
              <w:rPr>
                <w:lang w:val="en-US"/>
              </w:rPr>
              <w:t>Lab Logistic Group GmbH, Meckenheim (D)</w:t>
            </w:r>
          </w:p>
        </w:tc>
        <w:tc>
          <w:tcPr>
            <w:tcW w:w="2915" w:type="dxa"/>
            <w:vAlign w:val="center"/>
          </w:tcPr>
          <w:p w14:paraId="297F3BDA" w14:textId="77777777" w:rsidR="00222B5D" w:rsidRPr="00D63D92"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D63D92">
              <w:rPr>
                <w:lang w:val="en-US"/>
              </w:rPr>
              <w:t>Mixer Uzusio</w:t>
            </w:r>
          </w:p>
          <w:p w14:paraId="0562FD8E" w14:textId="1127F22A" w:rsidR="00222B5D" w:rsidRPr="00D63D92" w:rsidRDefault="00222B5D" w:rsidP="00222B5D">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D63D92">
              <w:rPr>
                <w:lang w:val="en-US"/>
              </w:rPr>
              <w:t>VTX-3000L</w:t>
            </w:r>
          </w:p>
        </w:tc>
      </w:tr>
      <w:tr w:rsidR="00222B5D" w:rsidRPr="00222B5D" w14:paraId="26836E29" w14:textId="77777777" w:rsidTr="003A3854">
        <w:tc>
          <w:tcPr>
            <w:cnfStyle w:val="001000000000" w:firstRow="0" w:lastRow="0" w:firstColumn="1" w:lastColumn="0" w:oddVBand="0" w:evenVBand="0" w:oddHBand="0" w:evenHBand="0" w:firstRowFirstColumn="0" w:firstRowLastColumn="0" w:lastRowFirstColumn="0" w:lastRowLastColumn="0"/>
            <w:tcW w:w="3261" w:type="dxa"/>
            <w:vAlign w:val="center"/>
          </w:tcPr>
          <w:p w14:paraId="6AA5FD22" w14:textId="0B38FB7D" w:rsidR="00222B5D" w:rsidRPr="003A3854" w:rsidRDefault="00222B5D" w:rsidP="00222B5D">
            <w:pPr>
              <w:spacing w:line="276" w:lineRule="auto"/>
              <w:jc w:val="both"/>
              <w:rPr>
                <w:b w:val="0"/>
                <w:bCs w:val="0"/>
                <w:lang w:val="en-US"/>
              </w:rPr>
            </w:pPr>
            <w:r w:rsidRPr="008C2BDB">
              <w:rPr>
                <w:lang w:val="en-US"/>
              </w:rPr>
              <w:t>X-ray diffractomete</w:t>
            </w:r>
            <w:r>
              <w:rPr>
                <w:lang w:val="en-US"/>
              </w:rPr>
              <w:t>r</w:t>
            </w:r>
          </w:p>
        </w:tc>
        <w:tc>
          <w:tcPr>
            <w:tcW w:w="2896" w:type="dxa"/>
            <w:vAlign w:val="center"/>
          </w:tcPr>
          <w:p w14:paraId="7FA08C77" w14:textId="77777777" w:rsidR="00222B5D" w:rsidRPr="00222B5D" w:rsidRDefault="00222B5D">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Bruker Corporation, Billerica,</w:t>
            </w:r>
          </w:p>
          <w:p w14:paraId="7CECE2E8" w14:textId="24656388" w:rsidR="00222B5D" w:rsidRDefault="00222B5D" w:rsidP="003A385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Massachusetts, United State</w:t>
            </w:r>
            <w:r>
              <w:rPr>
                <w:lang w:val="en-US"/>
              </w:rPr>
              <w:t>s</w:t>
            </w:r>
          </w:p>
        </w:tc>
        <w:tc>
          <w:tcPr>
            <w:tcW w:w="2915" w:type="dxa"/>
            <w:vAlign w:val="center"/>
          </w:tcPr>
          <w:p w14:paraId="26C9CB27" w14:textId="03FD0571" w:rsidR="00222B5D" w:rsidRDefault="00222B5D" w:rsidP="00222B5D">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222B5D">
              <w:rPr>
                <w:lang w:val="en-US"/>
              </w:rPr>
              <w:t>D8 Discover</w:t>
            </w:r>
          </w:p>
        </w:tc>
      </w:tr>
    </w:tbl>
    <w:p w14:paraId="0C9647A8" w14:textId="77777777" w:rsidR="00CC31FA" w:rsidRDefault="00CC31FA" w:rsidP="002F40B8">
      <w:pPr>
        <w:spacing w:line="360" w:lineRule="auto"/>
        <w:jc w:val="both"/>
        <w:rPr>
          <w:lang w:val="en-US"/>
        </w:rPr>
      </w:pPr>
    </w:p>
    <w:p w14:paraId="33BF5FFE" w14:textId="227752DA" w:rsidR="008C2BDB" w:rsidRDefault="00CC31FA" w:rsidP="002F40B8">
      <w:pPr>
        <w:spacing w:line="360" w:lineRule="auto"/>
        <w:jc w:val="both"/>
        <w:rPr>
          <w:lang w:val="en-US"/>
        </w:rPr>
      </w:pPr>
      <w:r>
        <w:rPr>
          <w:lang w:val="en-US"/>
        </w:rPr>
        <w:t>Tabel 3.4.: Materials which are used</w:t>
      </w:r>
      <w:r w:rsidRPr="00553C45">
        <w:rPr>
          <w:lang w:val="en-US"/>
        </w:rPr>
        <w:t xml:space="preserve"> in this thesis with producer and specification.</w:t>
      </w:r>
    </w:p>
    <w:tbl>
      <w:tblPr>
        <w:tblStyle w:val="ListTable6Colorful"/>
        <w:tblW w:w="0" w:type="auto"/>
        <w:tblLook w:val="04A0" w:firstRow="1" w:lastRow="0" w:firstColumn="1" w:lastColumn="0" w:noHBand="0" w:noVBand="1"/>
      </w:tblPr>
      <w:tblGrid>
        <w:gridCol w:w="2694"/>
        <w:gridCol w:w="3402"/>
        <w:gridCol w:w="2966"/>
      </w:tblGrid>
      <w:tr w:rsidR="008C2BDB" w14:paraId="356DC2E3" w14:textId="77777777" w:rsidTr="00D6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themeColor="text1"/>
            </w:tcBorders>
            <w:vAlign w:val="center"/>
          </w:tcPr>
          <w:p w14:paraId="3E014D62" w14:textId="7BF49CF5" w:rsidR="008C2BDB" w:rsidRPr="003A3854" w:rsidRDefault="008C2BDB" w:rsidP="00D63D92">
            <w:pPr>
              <w:spacing w:line="276" w:lineRule="auto"/>
              <w:jc w:val="both"/>
              <w:rPr>
                <w:sz w:val="28"/>
                <w:szCs w:val="28"/>
                <w:lang w:val="en-US"/>
              </w:rPr>
            </w:pPr>
            <w:r w:rsidRPr="003A3854">
              <w:rPr>
                <w:sz w:val="28"/>
                <w:szCs w:val="28"/>
                <w:lang w:val="en-US"/>
              </w:rPr>
              <w:t>Software</w:t>
            </w:r>
          </w:p>
        </w:tc>
        <w:tc>
          <w:tcPr>
            <w:tcW w:w="3402" w:type="dxa"/>
            <w:tcBorders>
              <w:top w:val="single" w:sz="4" w:space="0" w:color="000000" w:themeColor="text1"/>
            </w:tcBorders>
            <w:vAlign w:val="center"/>
          </w:tcPr>
          <w:p w14:paraId="53027747" w14:textId="77777777" w:rsidR="008C2BDB" w:rsidRPr="003A3854" w:rsidRDefault="008C2BDB" w:rsidP="00D63D92">
            <w:pPr>
              <w:spacing w:line="276" w:lineRule="auto"/>
              <w:jc w:val="both"/>
              <w:cnfStyle w:val="100000000000" w:firstRow="1" w:lastRow="0" w:firstColumn="0" w:lastColumn="0" w:oddVBand="0" w:evenVBand="0" w:oddHBand="0" w:evenHBand="0" w:firstRowFirstColumn="0" w:firstRowLastColumn="0" w:lastRowFirstColumn="0" w:lastRowLastColumn="0"/>
              <w:rPr>
                <w:sz w:val="28"/>
                <w:szCs w:val="28"/>
                <w:lang w:val="en-US"/>
              </w:rPr>
            </w:pPr>
            <w:r w:rsidRPr="003A3854">
              <w:rPr>
                <w:sz w:val="28"/>
                <w:szCs w:val="28"/>
                <w:lang w:val="en-US"/>
              </w:rPr>
              <w:t>Producer</w:t>
            </w:r>
          </w:p>
        </w:tc>
        <w:tc>
          <w:tcPr>
            <w:tcW w:w="2966" w:type="dxa"/>
            <w:tcBorders>
              <w:top w:val="single" w:sz="4" w:space="0" w:color="000000" w:themeColor="text1"/>
            </w:tcBorders>
            <w:vAlign w:val="center"/>
          </w:tcPr>
          <w:p w14:paraId="20A6ADFF" w14:textId="32A9EC5C" w:rsidR="008C2BDB" w:rsidRPr="003A3854" w:rsidRDefault="008C2BDB" w:rsidP="00D63D92">
            <w:pPr>
              <w:spacing w:line="276" w:lineRule="auto"/>
              <w:jc w:val="both"/>
              <w:cnfStyle w:val="100000000000" w:firstRow="1" w:lastRow="0" w:firstColumn="0" w:lastColumn="0" w:oddVBand="0" w:evenVBand="0" w:oddHBand="0" w:evenHBand="0" w:firstRowFirstColumn="0" w:firstRowLastColumn="0" w:lastRowFirstColumn="0" w:lastRowLastColumn="0"/>
              <w:rPr>
                <w:sz w:val="28"/>
                <w:szCs w:val="28"/>
                <w:lang w:val="en-US"/>
              </w:rPr>
            </w:pPr>
            <w:r w:rsidRPr="003A3854">
              <w:rPr>
                <w:sz w:val="28"/>
                <w:szCs w:val="28"/>
                <w:lang w:val="en-US"/>
              </w:rPr>
              <w:t>Application</w:t>
            </w:r>
          </w:p>
        </w:tc>
      </w:tr>
      <w:tr w:rsidR="008C2BDB" w14:paraId="7EAEBE43"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EDA6198" w14:textId="26A7183F" w:rsidR="008C2BDB" w:rsidRDefault="00320C10" w:rsidP="00D63D92">
            <w:pPr>
              <w:spacing w:line="276" w:lineRule="auto"/>
              <w:rPr>
                <w:lang w:val="en-US"/>
              </w:rPr>
            </w:pPr>
            <w:r>
              <w:rPr>
                <w:lang w:val="en-US"/>
              </w:rPr>
              <w:t>Auto CAD</w:t>
            </w:r>
          </w:p>
        </w:tc>
        <w:tc>
          <w:tcPr>
            <w:tcW w:w="3402" w:type="dxa"/>
            <w:vAlign w:val="center"/>
          </w:tcPr>
          <w:p w14:paraId="2ADEE9F9" w14:textId="44FEF737" w:rsidR="008C2BDB" w:rsidRDefault="00B72021" w:rsidP="00D63D92">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72021">
              <w:rPr>
                <w:lang w:val="en-US"/>
              </w:rPr>
              <w:t>Autodesk</w:t>
            </w:r>
          </w:p>
        </w:tc>
        <w:tc>
          <w:tcPr>
            <w:tcW w:w="2966" w:type="dxa"/>
            <w:vAlign w:val="center"/>
          </w:tcPr>
          <w:p w14:paraId="44C2C28F" w14:textId="203DA93F" w:rsidR="008C2BDB" w:rsidRDefault="00B72021" w:rsidP="00D63D92">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B72021">
              <w:rPr>
                <w:lang w:val="en-US"/>
              </w:rPr>
              <w:t>Modeling for 3D printing</w:t>
            </w:r>
          </w:p>
        </w:tc>
      </w:tr>
      <w:tr w:rsidR="008C2BDB" w:rsidRPr="00D63D92" w14:paraId="21F7AA29" w14:textId="77777777" w:rsidTr="00D63D92">
        <w:tc>
          <w:tcPr>
            <w:cnfStyle w:val="001000000000" w:firstRow="0" w:lastRow="0" w:firstColumn="1" w:lastColumn="0" w:oddVBand="0" w:evenVBand="0" w:oddHBand="0" w:evenHBand="0" w:firstRowFirstColumn="0" w:firstRowLastColumn="0" w:lastRowFirstColumn="0" w:lastRowLastColumn="0"/>
            <w:tcW w:w="2694" w:type="dxa"/>
            <w:vAlign w:val="center"/>
          </w:tcPr>
          <w:p w14:paraId="10C61A23" w14:textId="7AAB491E" w:rsidR="008C2BDB" w:rsidRDefault="00F36424" w:rsidP="00D63D92">
            <w:pPr>
              <w:spacing w:line="276" w:lineRule="auto"/>
              <w:rPr>
                <w:lang w:val="en-US"/>
              </w:rPr>
            </w:pPr>
            <w:r w:rsidRPr="00F36424">
              <w:rPr>
                <w:lang w:val="en-US"/>
              </w:rPr>
              <w:t>ImageJ</w:t>
            </w:r>
          </w:p>
        </w:tc>
        <w:tc>
          <w:tcPr>
            <w:tcW w:w="3402" w:type="dxa"/>
            <w:vAlign w:val="center"/>
          </w:tcPr>
          <w:p w14:paraId="1AE565B1" w14:textId="7544EBF5" w:rsidR="008C2BDB" w:rsidRDefault="00D63D92" w:rsidP="00D63D92">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Wayne Rasband, National In-stitute of Health, (USA)</w:t>
            </w:r>
          </w:p>
        </w:tc>
        <w:tc>
          <w:tcPr>
            <w:tcW w:w="2966" w:type="dxa"/>
            <w:vAlign w:val="center"/>
          </w:tcPr>
          <w:p w14:paraId="6D7AFAE2" w14:textId="0E1B5AF3" w:rsidR="008C2BDB" w:rsidRDefault="00D63D92" w:rsidP="00D63D92">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Editing images</w:t>
            </w:r>
          </w:p>
        </w:tc>
      </w:tr>
      <w:tr w:rsidR="008C2BDB" w:rsidRPr="00CF59D3" w14:paraId="6801F452"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3547BCB0" w14:textId="3C64E04C" w:rsidR="008C2BDB" w:rsidRPr="009A4F7A" w:rsidRDefault="00F36424" w:rsidP="00D63D92">
            <w:pPr>
              <w:spacing w:line="276" w:lineRule="auto"/>
              <w:rPr>
                <w:lang w:val="en-US"/>
              </w:rPr>
            </w:pPr>
            <w:r w:rsidRPr="00F36424">
              <w:rPr>
                <w:lang w:val="en-US"/>
              </w:rPr>
              <w:t>OPUS</w:t>
            </w:r>
          </w:p>
        </w:tc>
        <w:tc>
          <w:tcPr>
            <w:tcW w:w="3402" w:type="dxa"/>
            <w:vAlign w:val="center"/>
          </w:tcPr>
          <w:p w14:paraId="1C1E84F4" w14:textId="1E9998BF" w:rsidR="008C2BDB" w:rsidRDefault="00D63D92" w:rsidP="00D63D92">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D63D92">
              <w:rPr>
                <w:lang w:val="en-US"/>
              </w:rPr>
              <w:t>Bruker Corporation, Billerica (USA)</w:t>
            </w:r>
          </w:p>
        </w:tc>
        <w:tc>
          <w:tcPr>
            <w:tcW w:w="2966" w:type="dxa"/>
            <w:vAlign w:val="center"/>
          </w:tcPr>
          <w:p w14:paraId="59DF5663" w14:textId="4B058874" w:rsidR="008C2BDB" w:rsidRDefault="00D63D92" w:rsidP="00D63D92">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D63D92">
              <w:rPr>
                <w:lang w:val="en-US"/>
              </w:rPr>
              <w:t>FTIR measurements and analy-sis</w:t>
            </w:r>
          </w:p>
        </w:tc>
      </w:tr>
      <w:tr w:rsidR="008C2BDB" w:rsidRPr="00CF59D3" w14:paraId="1C8D2194" w14:textId="77777777" w:rsidTr="00D63D92">
        <w:tc>
          <w:tcPr>
            <w:cnfStyle w:val="001000000000" w:firstRow="0" w:lastRow="0" w:firstColumn="1" w:lastColumn="0" w:oddVBand="0" w:evenVBand="0" w:oddHBand="0" w:evenHBand="0" w:firstRowFirstColumn="0" w:firstRowLastColumn="0" w:lastRowFirstColumn="0" w:lastRowLastColumn="0"/>
            <w:tcW w:w="2694" w:type="dxa"/>
            <w:vAlign w:val="center"/>
          </w:tcPr>
          <w:p w14:paraId="5889561A" w14:textId="689D46C9" w:rsidR="008C2BDB" w:rsidRDefault="009C70A7" w:rsidP="00D63D92">
            <w:pPr>
              <w:spacing w:line="276" w:lineRule="auto"/>
              <w:rPr>
                <w:lang w:val="en-US"/>
              </w:rPr>
            </w:pPr>
            <w:r w:rsidRPr="00F36424">
              <w:rPr>
                <w:lang w:val="en-US"/>
              </w:rPr>
              <w:t xml:space="preserve">Origin </w:t>
            </w:r>
            <w:r>
              <w:rPr>
                <w:lang w:val="en-US"/>
              </w:rPr>
              <w:t>P</w:t>
            </w:r>
            <w:r>
              <w:rPr>
                <w:rFonts w:hint="eastAsia"/>
                <w:lang w:val="en-US"/>
              </w:rPr>
              <w:t>ro</w:t>
            </w:r>
          </w:p>
        </w:tc>
        <w:tc>
          <w:tcPr>
            <w:tcW w:w="3402" w:type="dxa"/>
            <w:vAlign w:val="center"/>
          </w:tcPr>
          <w:p w14:paraId="27B91244" w14:textId="34F9A22A" w:rsidR="008C2BDB" w:rsidRDefault="00D63D92" w:rsidP="00D63D92">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OriginLab Corporation, Northampton (USA)</w:t>
            </w:r>
          </w:p>
        </w:tc>
        <w:tc>
          <w:tcPr>
            <w:tcW w:w="2966" w:type="dxa"/>
            <w:vAlign w:val="center"/>
          </w:tcPr>
          <w:p w14:paraId="01FE86FC" w14:textId="5899F176" w:rsidR="008C2BDB" w:rsidRDefault="00D63D92" w:rsidP="00D63D92">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Evaluation and presentation of measurements</w:t>
            </w:r>
          </w:p>
        </w:tc>
      </w:tr>
      <w:tr w:rsidR="008C2BDB" w:rsidRPr="00D63D92" w14:paraId="7AC4FBCB"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D4DEECD" w14:textId="426A6F9C" w:rsidR="008C2BDB" w:rsidRDefault="00F36424" w:rsidP="00D63D92">
            <w:pPr>
              <w:spacing w:line="276" w:lineRule="auto"/>
              <w:rPr>
                <w:lang w:val="en-US"/>
              </w:rPr>
            </w:pPr>
            <w:r>
              <w:rPr>
                <w:lang w:val="en-US"/>
              </w:rPr>
              <w:t>Python 3.11</w:t>
            </w:r>
          </w:p>
        </w:tc>
        <w:tc>
          <w:tcPr>
            <w:tcW w:w="3402" w:type="dxa"/>
            <w:vAlign w:val="center"/>
          </w:tcPr>
          <w:p w14:paraId="61CF1C9E" w14:textId="4FF65B0A" w:rsidR="008C2BDB" w:rsidRDefault="00D63D92" w:rsidP="00D63D92">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D63D92">
              <w:rPr>
                <w:lang w:val="en-US"/>
              </w:rPr>
              <w:t>Python Software Foundation, Guido van Rossum</w:t>
            </w:r>
          </w:p>
        </w:tc>
        <w:tc>
          <w:tcPr>
            <w:tcW w:w="2966" w:type="dxa"/>
            <w:vAlign w:val="center"/>
          </w:tcPr>
          <w:p w14:paraId="6189B3D6" w14:textId="52EBF605" w:rsidR="008C2BDB" w:rsidRDefault="00D63D92" w:rsidP="00D63D92">
            <w:pPr>
              <w:spacing w:line="276"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Pr="00D63D92">
              <w:rPr>
                <w:lang w:val="en-US"/>
              </w:rPr>
              <w:t>rocessing</w:t>
            </w:r>
            <w:r>
              <w:rPr>
                <w:lang w:val="en-US"/>
              </w:rPr>
              <w:t xml:space="preserve"> images</w:t>
            </w:r>
            <w:r w:rsidRPr="00D63D92">
              <w:rPr>
                <w:lang w:val="en-US"/>
              </w:rPr>
              <w:t>, data analysis</w:t>
            </w:r>
          </w:p>
        </w:tc>
      </w:tr>
      <w:tr w:rsidR="00F36424" w14:paraId="20BB07CD" w14:textId="77777777" w:rsidTr="00D63D92">
        <w:tc>
          <w:tcPr>
            <w:cnfStyle w:val="001000000000" w:firstRow="0" w:lastRow="0" w:firstColumn="1" w:lastColumn="0" w:oddVBand="0" w:evenVBand="0" w:oddHBand="0" w:evenHBand="0" w:firstRowFirstColumn="0" w:firstRowLastColumn="0" w:lastRowFirstColumn="0" w:lastRowLastColumn="0"/>
            <w:tcW w:w="2694" w:type="dxa"/>
            <w:vAlign w:val="center"/>
          </w:tcPr>
          <w:p w14:paraId="43A6A41E" w14:textId="79D13257" w:rsidR="00F36424" w:rsidRDefault="00F36424" w:rsidP="00D63D92">
            <w:pPr>
              <w:spacing w:line="276" w:lineRule="auto"/>
              <w:rPr>
                <w:lang w:val="en-US"/>
              </w:rPr>
            </w:pPr>
            <w:r>
              <w:rPr>
                <w:lang w:val="en-US"/>
              </w:rPr>
              <w:t>Spyder</w:t>
            </w:r>
            <w:r w:rsidR="00D63D92">
              <w:rPr>
                <w:lang w:val="en-US"/>
              </w:rPr>
              <w:t xml:space="preserve"> IDE</w:t>
            </w:r>
          </w:p>
        </w:tc>
        <w:tc>
          <w:tcPr>
            <w:tcW w:w="3402" w:type="dxa"/>
            <w:vAlign w:val="center"/>
          </w:tcPr>
          <w:p w14:paraId="6AF2ED1C" w14:textId="3A9E8C67" w:rsidR="00F36424" w:rsidRDefault="00D63D92" w:rsidP="00D63D92">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Carlos Córdoba, Pierre Raybaut</w:t>
            </w:r>
          </w:p>
        </w:tc>
        <w:tc>
          <w:tcPr>
            <w:tcW w:w="2966" w:type="dxa"/>
            <w:vAlign w:val="center"/>
          </w:tcPr>
          <w:p w14:paraId="047F3FB0" w14:textId="2CF17D63" w:rsidR="00F36424" w:rsidRDefault="00D63D92" w:rsidP="00D63D92">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D63D92">
              <w:rPr>
                <w:lang w:val="en-US"/>
              </w:rPr>
              <w:t>Plugins</w:t>
            </w:r>
            <w:r>
              <w:rPr>
                <w:lang w:val="en-US"/>
              </w:rPr>
              <w:t xml:space="preserve"> for python</w:t>
            </w:r>
          </w:p>
        </w:tc>
      </w:tr>
      <w:tr w:rsidR="008C2BDB" w14:paraId="4B69117D" w14:textId="77777777" w:rsidTr="00D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71FC9FE4" w14:textId="1A1279C7" w:rsidR="008C2BDB" w:rsidRDefault="00F36424" w:rsidP="00D63D92">
            <w:pPr>
              <w:spacing w:line="276" w:lineRule="auto"/>
              <w:rPr>
                <w:lang w:val="en-US"/>
              </w:rPr>
            </w:pPr>
            <w:r w:rsidRPr="00F36424">
              <w:rPr>
                <w:lang w:val="en-US"/>
              </w:rPr>
              <w:t>ToupView</w:t>
            </w:r>
          </w:p>
        </w:tc>
        <w:tc>
          <w:tcPr>
            <w:tcW w:w="3402" w:type="dxa"/>
            <w:vAlign w:val="center"/>
          </w:tcPr>
          <w:p w14:paraId="038EE57E" w14:textId="552FB93B" w:rsidR="008C2BDB" w:rsidRDefault="00D63D92" w:rsidP="00D63D92">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D63D92">
              <w:rPr>
                <w:lang w:val="en-US"/>
              </w:rPr>
              <w:t>ToupTek Photonics, Zhejiang (PRC)</w:t>
            </w:r>
          </w:p>
        </w:tc>
        <w:tc>
          <w:tcPr>
            <w:tcW w:w="2966" w:type="dxa"/>
            <w:vAlign w:val="center"/>
          </w:tcPr>
          <w:p w14:paraId="1C06C966" w14:textId="0B151E44" w:rsidR="008C2BDB" w:rsidRDefault="00D63D92" w:rsidP="00D63D92">
            <w:p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D63D92">
              <w:rPr>
                <w:lang w:val="en-US"/>
              </w:rPr>
              <w:t>Light microscope images</w:t>
            </w:r>
          </w:p>
        </w:tc>
      </w:tr>
      <w:tr w:rsidR="008C2BDB" w14:paraId="39F2ADF8" w14:textId="77777777" w:rsidTr="00D63D92">
        <w:tc>
          <w:tcPr>
            <w:cnfStyle w:val="001000000000" w:firstRow="0" w:lastRow="0" w:firstColumn="1" w:lastColumn="0" w:oddVBand="0" w:evenVBand="0" w:oddHBand="0" w:evenHBand="0" w:firstRowFirstColumn="0" w:firstRowLastColumn="0" w:lastRowFirstColumn="0" w:lastRowLastColumn="0"/>
            <w:tcW w:w="2694" w:type="dxa"/>
            <w:vAlign w:val="center"/>
          </w:tcPr>
          <w:p w14:paraId="1A37EAFC" w14:textId="0DD813AE" w:rsidR="008C2BDB" w:rsidRDefault="00F36424" w:rsidP="00D63D92">
            <w:pPr>
              <w:spacing w:line="276" w:lineRule="auto"/>
              <w:rPr>
                <w:lang w:val="en-US"/>
              </w:rPr>
            </w:pPr>
            <w:r w:rsidRPr="00F36424">
              <w:rPr>
                <w:lang w:val="en-US"/>
              </w:rPr>
              <w:t>WIN-HCU®</w:t>
            </w:r>
          </w:p>
        </w:tc>
        <w:tc>
          <w:tcPr>
            <w:tcW w:w="3402" w:type="dxa"/>
            <w:vAlign w:val="center"/>
          </w:tcPr>
          <w:p w14:paraId="6E3E8F6C" w14:textId="106860A8" w:rsidR="008C2BDB" w:rsidRPr="00D63D92" w:rsidRDefault="00D63D92" w:rsidP="00D63D92">
            <w:pPr>
              <w:spacing w:line="276" w:lineRule="auto"/>
              <w:cnfStyle w:val="000000000000" w:firstRow="0" w:lastRow="0" w:firstColumn="0" w:lastColumn="0" w:oddVBand="0" w:evenVBand="0" w:oddHBand="0" w:evenHBand="0" w:firstRowFirstColumn="0" w:firstRowLastColumn="0" w:lastRowFirstColumn="0" w:lastRowLastColumn="0"/>
            </w:pPr>
            <w:r w:rsidRPr="00D63D92">
              <w:t>Helmut Fischer GmbH &amp; Co. KG, Sindelfingen (D)</w:t>
            </w:r>
          </w:p>
        </w:tc>
        <w:tc>
          <w:tcPr>
            <w:tcW w:w="2966" w:type="dxa"/>
            <w:vAlign w:val="center"/>
          </w:tcPr>
          <w:p w14:paraId="7111262E" w14:textId="4458F2FC" w:rsidR="008C2BDB" w:rsidRPr="00D63D92" w:rsidRDefault="00D63D92" w:rsidP="00D63D92">
            <w:pPr>
              <w:spacing w:line="276" w:lineRule="auto"/>
              <w:cnfStyle w:val="000000000000" w:firstRow="0" w:lastRow="0" w:firstColumn="0" w:lastColumn="0" w:oddVBand="0" w:evenVBand="0" w:oddHBand="0" w:evenHBand="0" w:firstRowFirstColumn="0" w:firstRowLastColumn="0" w:lastRowFirstColumn="0" w:lastRowLastColumn="0"/>
            </w:pPr>
            <w:r w:rsidRPr="00D63D92">
              <w:t>Measurements on the nanoindenter</w:t>
            </w:r>
          </w:p>
        </w:tc>
      </w:tr>
    </w:tbl>
    <w:p w14:paraId="1ACC1F0C" w14:textId="16CA0CB3" w:rsidR="008C2BDB" w:rsidRDefault="008C2BDB" w:rsidP="002F40B8">
      <w:pPr>
        <w:spacing w:line="360" w:lineRule="auto"/>
        <w:jc w:val="both"/>
        <w:rPr>
          <w:ins w:id="485" w:author="Fan, Qi" w:date="2024-09-06T01:03:00Z"/>
        </w:rPr>
      </w:pPr>
    </w:p>
    <w:p w14:paraId="6055DDDB" w14:textId="5C81A7A6" w:rsidR="00A46037" w:rsidRDefault="00A46037">
      <w:pPr>
        <w:pStyle w:val="Heading3"/>
        <w:spacing w:line="360" w:lineRule="auto"/>
        <w:rPr>
          <w:ins w:id="486" w:author="Fan, Qi" w:date="2024-09-06T01:04:00Z"/>
          <w:sz w:val="28"/>
          <w:szCs w:val="28"/>
        </w:rPr>
        <w:pPrChange w:id="487" w:author="Fan, Qi" w:date="2024-09-06T01:06:00Z">
          <w:pPr>
            <w:pStyle w:val="Heading3"/>
          </w:pPr>
        </w:pPrChange>
      </w:pPr>
      <w:ins w:id="488" w:author="Fan, Qi" w:date="2024-09-06T01:04:00Z">
        <w:r>
          <w:rPr>
            <w:sz w:val="28"/>
            <w:szCs w:val="28"/>
          </w:rPr>
          <w:lastRenderedPageBreak/>
          <w:t>Disperser</w:t>
        </w:r>
      </w:ins>
    </w:p>
    <w:p w14:paraId="75097A6C" w14:textId="1618649D" w:rsidR="00A46037" w:rsidRPr="00A46037" w:rsidRDefault="00A46037">
      <w:pPr>
        <w:spacing w:line="360" w:lineRule="auto"/>
        <w:rPr>
          <w:ins w:id="489" w:author="Fan, Qi" w:date="2024-09-06T01:03:00Z"/>
          <w:sz w:val="24"/>
          <w:szCs w:val="24"/>
          <w:lang w:val="en-US"/>
          <w:rPrChange w:id="490" w:author="Fan, Qi" w:date="2024-09-06T01:06:00Z">
            <w:rPr>
              <w:ins w:id="491" w:author="Fan, Qi" w:date="2024-09-06T01:03:00Z"/>
            </w:rPr>
          </w:rPrChange>
        </w:rPr>
        <w:pPrChange w:id="492" w:author="Fan, Qi" w:date="2024-09-06T01:06:00Z">
          <w:pPr>
            <w:pStyle w:val="Heading2"/>
          </w:pPr>
        </w:pPrChange>
      </w:pPr>
      <w:ins w:id="493" w:author="Fan, Qi" w:date="2024-09-06T01:06:00Z">
        <w:r w:rsidRPr="00A46037">
          <w:rPr>
            <w:sz w:val="24"/>
            <w:szCs w:val="24"/>
            <w:lang w:val="en-US"/>
            <w:rPrChange w:id="494" w:author="Fan, Qi" w:date="2024-09-06T01:06:00Z">
              <w:rPr/>
            </w:rPrChange>
          </w:rPr>
          <w:t>In this paper, a disperser Turaxx was used to stir and break up the pellet</w:t>
        </w:r>
        <w:r>
          <w:rPr>
            <w:sz w:val="24"/>
            <w:szCs w:val="24"/>
            <w:lang w:val="en-US"/>
          </w:rPr>
          <w:t>-</w:t>
        </w:r>
        <w:r w:rsidRPr="00A46037">
          <w:rPr>
            <w:sz w:val="24"/>
            <w:szCs w:val="24"/>
            <w:lang w:val="en-US"/>
            <w:rPrChange w:id="495" w:author="Fan, Qi" w:date="2024-09-06T01:06:00Z">
              <w:rPr/>
            </w:rPrChange>
          </w:rPr>
          <w:t xml:space="preserve">structure of the mycelium. </w:t>
        </w:r>
      </w:ins>
      <w:ins w:id="496" w:author="Fan, Qi" w:date="2024-09-06T01:10:00Z">
        <w:r w:rsidR="002A0753" w:rsidRPr="002A0753">
          <w:rPr>
            <w:sz w:val="24"/>
            <w:szCs w:val="24"/>
            <w:lang w:val="en-US"/>
          </w:rPr>
          <w:t>On the one hand, when Turaxx rotates at high speed, it generates strong shear stress in the suspension to tear the pellet</w:t>
        </w:r>
        <w:r w:rsidR="002A0753">
          <w:rPr>
            <w:sz w:val="24"/>
            <w:szCs w:val="24"/>
            <w:lang w:val="en-US"/>
          </w:rPr>
          <w:t>-</w:t>
        </w:r>
        <w:r w:rsidR="002A0753" w:rsidRPr="002A0753">
          <w:rPr>
            <w:sz w:val="24"/>
            <w:szCs w:val="24"/>
            <w:lang w:val="en-US"/>
          </w:rPr>
          <w:t>structure of the mycelium. On the other hand, the rotation of Turaxx drives the mycelium particles to move at high speed. At this time, a large number of mycelium collides with each other and is ground or destroyed.</w:t>
        </w:r>
        <w:r w:rsidR="002A0753" w:rsidRPr="0089770C">
          <w:rPr>
            <w:sz w:val="24"/>
            <w:szCs w:val="24"/>
            <w:lang w:val="en-US"/>
          </w:rPr>
          <w:t xml:space="preserve"> </w:t>
        </w:r>
      </w:ins>
      <w:ins w:id="497" w:author="Fan, Qi" w:date="2024-09-06T01:06:00Z">
        <w:r w:rsidRPr="00A46037">
          <w:rPr>
            <w:sz w:val="24"/>
            <w:szCs w:val="24"/>
            <w:lang w:val="en-US"/>
            <w:rPrChange w:id="498" w:author="Fan, Qi" w:date="2024-09-06T01:06:00Z">
              <w:rPr/>
            </w:rPrChange>
          </w:rPr>
          <w:t>Two sizes of dispersers were used.</w:t>
        </w:r>
        <w:r>
          <w:rPr>
            <w:sz w:val="24"/>
            <w:szCs w:val="24"/>
            <w:lang w:val="en-US"/>
          </w:rPr>
          <w:t xml:space="preserve"> Turaxx </w:t>
        </w:r>
        <w:r w:rsidRPr="00A46037">
          <w:rPr>
            <w:sz w:val="24"/>
            <w:szCs w:val="24"/>
            <w:lang w:val="en-US"/>
          </w:rPr>
          <w:t>IKA 0593400</w:t>
        </w:r>
        <w:r>
          <w:rPr>
            <w:sz w:val="24"/>
            <w:szCs w:val="24"/>
            <w:lang w:val="en-US"/>
          </w:rPr>
          <w:t xml:space="preserve"> has a blade with</w:t>
        </w:r>
        <w:r w:rsidRPr="00A46037">
          <w:rPr>
            <w:sz w:val="24"/>
            <w:szCs w:val="24"/>
            <w:lang w:val="en-US"/>
          </w:rPr>
          <w:t xml:space="preserve"> 18 mm</w:t>
        </w:r>
      </w:ins>
      <w:ins w:id="499" w:author="Fan, Qi" w:date="2024-09-06T01:07:00Z">
        <w:r>
          <w:rPr>
            <w:sz w:val="24"/>
            <w:szCs w:val="24"/>
            <w:lang w:val="en-US"/>
          </w:rPr>
          <w:t xml:space="preserve"> diameter and </w:t>
        </w:r>
      </w:ins>
      <w:ins w:id="500" w:author="Fan, Qi" w:date="2024-09-06T01:06:00Z">
        <w:r w:rsidRPr="00A46037">
          <w:rPr>
            <w:sz w:val="24"/>
            <w:szCs w:val="24"/>
            <w:lang w:val="en-US"/>
          </w:rPr>
          <w:t>IKA 1024200</w:t>
        </w:r>
      </w:ins>
      <w:ins w:id="501" w:author="Fan, Qi" w:date="2024-09-06T01:07:00Z">
        <w:r>
          <w:rPr>
            <w:sz w:val="24"/>
            <w:szCs w:val="24"/>
            <w:lang w:val="en-US"/>
          </w:rPr>
          <w:t xml:space="preserve"> has a blade with</w:t>
        </w:r>
      </w:ins>
      <w:ins w:id="502" w:author="Fan, Qi" w:date="2024-09-06T01:06:00Z">
        <w:r w:rsidRPr="00A46037">
          <w:rPr>
            <w:sz w:val="24"/>
            <w:szCs w:val="24"/>
            <w:lang w:val="en-US"/>
          </w:rPr>
          <w:t xml:space="preserve"> 8 mm</w:t>
        </w:r>
      </w:ins>
      <w:ins w:id="503" w:author="Fan, Qi" w:date="2024-09-06T01:07:00Z">
        <w:r>
          <w:rPr>
            <w:sz w:val="24"/>
            <w:szCs w:val="24"/>
            <w:lang w:val="en-US"/>
          </w:rPr>
          <w:t xml:space="preserve"> diameter. </w:t>
        </w:r>
        <w:r w:rsidRPr="00A46037">
          <w:rPr>
            <w:sz w:val="24"/>
            <w:szCs w:val="24"/>
            <w:lang w:val="en-US"/>
          </w:rPr>
          <w:t xml:space="preserve">The </w:t>
        </w:r>
      </w:ins>
      <w:ins w:id="504" w:author="Fan, Qi" w:date="2024-09-06T01:08:00Z">
        <w:r>
          <w:rPr>
            <w:sz w:val="24"/>
            <w:szCs w:val="24"/>
            <w:lang w:val="en-US"/>
          </w:rPr>
          <w:t xml:space="preserve">rotation </w:t>
        </w:r>
      </w:ins>
      <w:ins w:id="505" w:author="Fan, Qi" w:date="2024-09-06T01:07:00Z">
        <w:r w:rsidRPr="00A46037">
          <w:rPr>
            <w:sz w:val="24"/>
            <w:szCs w:val="24"/>
            <w:lang w:val="en-US"/>
          </w:rPr>
          <w:t>speed is adjusted to 30000 rpm</w:t>
        </w:r>
      </w:ins>
      <w:ins w:id="506" w:author="Fan, Qi" w:date="2024-09-06T01:11:00Z">
        <w:r w:rsidR="002A0753" w:rsidRPr="002A0753">
          <w:rPr>
            <w:lang w:val="en-US"/>
            <w:rPrChange w:id="507" w:author="Fan, Qi" w:date="2024-09-06T01:11:00Z">
              <w:rPr/>
            </w:rPrChange>
          </w:rPr>
          <w:t xml:space="preserve"> </w:t>
        </w:r>
        <w:r w:rsidR="002A0753">
          <w:rPr>
            <w:sz w:val="24"/>
            <w:szCs w:val="24"/>
            <w:lang w:val="en-US"/>
          </w:rPr>
          <w:t xml:space="preserve">and </w:t>
        </w:r>
        <w:r w:rsidR="002A0753" w:rsidRPr="002A0753">
          <w:rPr>
            <w:sz w:val="24"/>
            <w:szCs w:val="24"/>
            <w:lang w:val="en-US"/>
          </w:rPr>
          <w:t>an ice bath</w:t>
        </w:r>
        <w:r w:rsidR="002A0753">
          <w:rPr>
            <w:sz w:val="24"/>
            <w:szCs w:val="24"/>
            <w:lang w:val="en-US"/>
          </w:rPr>
          <w:t xml:space="preserve"> was set</w:t>
        </w:r>
      </w:ins>
      <w:ins w:id="508" w:author="Fan, Qi" w:date="2024-09-06T01:12:00Z">
        <w:r w:rsidR="002A0753">
          <w:rPr>
            <w:sz w:val="24"/>
            <w:szCs w:val="24"/>
            <w:lang w:val="en-US"/>
          </w:rPr>
          <w:t xml:space="preserve"> up duration the usage</w:t>
        </w:r>
      </w:ins>
      <w:ins w:id="509" w:author="Fan, Qi" w:date="2024-09-06T01:08:00Z">
        <w:r>
          <w:rPr>
            <w:sz w:val="24"/>
            <w:szCs w:val="24"/>
            <w:lang w:val="en-US"/>
          </w:rPr>
          <w:t>.</w:t>
        </w:r>
      </w:ins>
      <w:ins w:id="510" w:author="Fan, Qi" w:date="2024-09-06T01:11:00Z">
        <w:r w:rsidR="002A0753">
          <w:rPr>
            <w:sz w:val="24"/>
            <w:szCs w:val="24"/>
            <w:lang w:val="en-US"/>
          </w:rPr>
          <w:t xml:space="preserve"> </w:t>
        </w:r>
      </w:ins>
    </w:p>
    <w:p w14:paraId="6EA140EC" w14:textId="77777777" w:rsidR="00A46037" w:rsidRPr="00A46037" w:rsidRDefault="00A46037">
      <w:pPr>
        <w:spacing w:line="360" w:lineRule="auto"/>
        <w:rPr>
          <w:ins w:id="511" w:author="Fan, Qi" w:date="2024-09-06T01:03:00Z"/>
          <w:sz w:val="24"/>
          <w:szCs w:val="24"/>
          <w:lang w:val="en-US"/>
          <w:rPrChange w:id="512" w:author="Fan, Qi" w:date="2024-09-06T01:06:00Z">
            <w:rPr>
              <w:ins w:id="513" w:author="Fan, Qi" w:date="2024-09-06T01:03:00Z"/>
            </w:rPr>
          </w:rPrChange>
        </w:rPr>
        <w:pPrChange w:id="514" w:author="Fan, Qi" w:date="2024-09-06T01:06:00Z">
          <w:pPr>
            <w:spacing w:line="360" w:lineRule="auto"/>
            <w:jc w:val="both"/>
          </w:pPr>
        </w:pPrChange>
      </w:pPr>
    </w:p>
    <w:p w14:paraId="3FC2E892" w14:textId="77777777" w:rsidR="00A46037" w:rsidRPr="00A46037" w:rsidRDefault="00A46037" w:rsidP="002F40B8">
      <w:pPr>
        <w:spacing w:line="360" w:lineRule="auto"/>
        <w:jc w:val="both"/>
        <w:rPr>
          <w:lang w:val="en-US"/>
          <w:rPrChange w:id="515" w:author="Fan, Qi" w:date="2024-09-06T01:06:00Z">
            <w:rPr/>
          </w:rPrChange>
        </w:rPr>
      </w:pPr>
    </w:p>
    <w:p w14:paraId="54FDC21D" w14:textId="467299B4" w:rsidR="00ED3C59" w:rsidRPr="003A3854" w:rsidRDefault="00836756" w:rsidP="003A3854">
      <w:pPr>
        <w:pStyle w:val="Heading2"/>
        <w:numPr>
          <w:ilvl w:val="1"/>
          <w:numId w:val="2"/>
        </w:numPr>
        <w:spacing w:line="480" w:lineRule="auto"/>
        <w:ind w:left="0" w:firstLine="0"/>
        <w:jc w:val="both"/>
        <w:rPr>
          <w:b/>
          <w:bCs/>
          <w:color w:val="auto"/>
          <w:sz w:val="32"/>
          <w:szCs w:val="32"/>
          <w:lang w:val="en-US"/>
        </w:rPr>
      </w:pPr>
      <w:r w:rsidRPr="003A3854">
        <w:rPr>
          <w:b/>
          <w:bCs/>
          <w:color w:val="auto"/>
          <w:sz w:val="32"/>
          <w:szCs w:val="32"/>
          <w:lang w:val="en-US"/>
        </w:rPr>
        <w:t xml:space="preserve"> </w:t>
      </w:r>
      <w:bookmarkStart w:id="516" w:name="_Toc176464914"/>
      <w:r w:rsidR="00E1613B" w:rsidRPr="003A3854">
        <w:rPr>
          <w:b/>
          <w:bCs/>
          <w:color w:val="auto"/>
          <w:sz w:val="32"/>
          <w:szCs w:val="32"/>
          <w:lang w:val="en-US"/>
        </w:rPr>
        <w:t>Preparation of pure A</w:t>
      </w:r>
      <w:r w:rsidR="00C63538" w:rsidRPr="003A3854">
        <w:rPr>
          <w:b/>
          <w:bCs/>
          <w:color w:val="auto"/>
          <w:sz w:val="32"/>
          <w:szCs w:val="32"/>
          <w:lang w:val="en-US"/>
        </w:rPr>
        <w:t>.</w:t>
      </w:r>
      <w:r w:rsidR="00E1613B" w:rsidRPr="003A3854">
        <w:rPr>
          <w:b/>
          <w:bCs/>
          <w:color w:val="auto"/>
          <w:sz w:val="32"/>
          <w:szCs w:val="32"/>
          <w:lang w:val="en-US"/>
        </w:rPr>
        <w:t xml:space="preserve"> niger mycelium samples without mineralization.</w:t>
      </w:r>
      <w:bookmarkEnd w:id="516"/>
    </w:p>
    <w:p w14:paraId="406FB3D8" w14:textId="7E1B7C89" w:rsidR="00E1613B" w:rsidRPr="003A3854" w:rsidRDefault="00222B5D" w:rsidP="002F40B8">
      <w:pPr>
        <w:spacing w:line="360" w:lineRule="auto"/>
        <w:jc w:val="both"/>
        <w:rPr>
          <w:sz w:val="24"/>
          <w:szCs w:val="24"/>
          <w:lang w:val="en-US"/>
        </w:rPr>
      </w:pPr>
      <w:r w:rsidRPr="00222B5D">
        <w:rPr>
          <w:iCs/>
          <w:sz w:val="24"/>
          <w:szCs w:val="24"/>
          <w:lang w:val="en-US"/>
        </w:rPr>
        <w:t xml:space="preserve">In this section the preparation of pure </w:t>
      </w:r>
      <w:r w:rsidRPr="003A3854">
        <w:rPr>
          <w:i/>
          <w:sz w:val="24"/>
          <w:szCs w:val="24"/>
          <w:lang w:val="en-US"/>
        </w:rPr>
        <w:t>A. niger</w:t>
      </w:r>
      <w:r w:rsidRPr="00222B5D">
        <w:rPr>
          <w:iCs/>
          <w:sz w:val="24"/>
          <w:szCs w:val="24"/>
          <w:lang w:val="en-US"/>
        </w:rPr>
        <w:t xml:space="preserve"> myceli</w:t>
      </w:r>
      <w:r>
        <w:rPr>
          <w:iCs/>
          <w:sz w:val="24"/>
          <w:szCs w:val="24"/>
          <w:lang w:val="en-US"/>
        </w:rPr>
        <w:t>um</w:t>
      </w:r>
      <w:r w:rsidRPr="00222B5D">
        <w:rPr>
          <w:iCs/>
          <w:sz w:val="24"/>
          <w:szCs w:val="24"/>
          <w:lang w:val="en-US"/>
        </w:rPr>
        <w:t xml:space="preserve"> samples is described. First myce</w:t>
      </w:r>
      <w:r>
        <w:rPr>
          <w:iCs/>
          <w:sz w:val="24"/>
          <w:szCs w:val="24"/>
          <w:lang w:val="en-US"/>
        </w:rPr>
        <w:t>lium</w:t>
      </w:r>
      <w:r w:rsidRPr="00222B5D">
        <w:rPr>
          <w:iCs/>
          <w:sz w:val="24"/>
          <w:szCs w:val="24"/>
          <w:lang w:val="en-US"/>
        </w:rPr>
        <w:t xml:space="preserve"> suspension with a </w:t>
      </w:r>
      <w:r>
        <w:rPr>
          <w:iCs/>
          <w:sz w:val="24"/>
          <w:szCs w:val="24"/>
          <w:lang w:val="en-US"/>
        </w:rPr>
        <w:t>certain</w:t>
      </w:r>
      <w:r w:rsidRPr="00222B5D">
        <w:rPr>
          <w:iCs/>
          <w:sz w:val="24"/>
          <w:szCs w:val="24"/>
          <w:lang w:val="en-US"/>
        </w:rPr>
        <w:t xml:space="preserve"> mycelial concentration is prepared. The suspension is treated to different degrees using a disperser called Turaxx</w:t>
      </w:r>
      <w:r>
        <w:rPr>
          <w:iCs/>
          <w:sz w:val="24"/>
          <w:szCs w:val="24"/>
          <w:lang w:val="en-US"/>
        </w:rPr>
        <w:t xml:space="preserve"> (0 min, 1 min, 25 min)</w:t>
      </w:r>
      <w:r w:rsidRPr="00222B5D">
        <w:rPr>
          <w:iCs/>
          <w:sz w:val="24"/>
          <w:szCs w:val="24"/>
          <w:lang w:val="en-US"/>
        </w:rPr>
        <w:t xml:space="preserve">. </w:t>
      </w:r>
      <w:r w:rsidR="00C819B6" w:rsidRPr="00C819B6">
        <w:rPr>
          <w:iCs/>
          <w:sz w:val="24"/>
          <w:szCs w:val="24"/>
          <w:lang w:val="en-US"/>
        </w:rPr>
        <w:t xml:space="preserve">The suspension is then subjected to different aging treatments, i.e., evaporated into a suspension with a fixed mycelium concentration, placed in a mold and dried </w:t>
      </w:r>
      <w:r>
        <w:rPr>
          <w:iCs/>
          <w:sz w:val="24"/>
          <w:szCs w:val="24"/>
          <w:lang w:val="en-US"/>
        </w:rPr>
        <w:t>(7.4 wt.% - 20 wt.%)</w:t>
      </w:r>
      <w:r w:rsidRPr="00222B5D">
        <w:rPr>
          <w:iCs/>
          <w:sz w:val="24"/>
          <w:szCs w:val="24"/>
          <w:lang w:val="en-US"/>
        </w:rPr>
        <w:t xml:space="preserve">. </w:t>
      </w:r>
      <w:del w:id="517" w:author="Fan, Qi" w:date="2024-09-06T01:12:00Z">
        <w:r w:rsidRPr="00222B5D" w:rsidDel="002A0753">
          <w:rPr>
            <w:iCs/>
            <w:sz w:val="24"/>
            <w:szCs w:val="24"/>
            <w:lang w:val="en-US"/>
          </w:rPr>
          <w:delText>Finally</w:delText>
        </w:r>
      </w:del>
      <w:ins w:id="518" w:author="Fan, Qi" w:date="2024-09-06T01:12:00Z">
        <w:r w:rsidR="002A0753" w:rsidRPr="00222B5D">
          <w:rPr>
            <w:iCs/>
            <w:sz w:val="24"/>
            <w:szCs w:val="24"/>
            <w:lang w:val="en-US"/>
          </w:rPr>
          <w:t>Finally,</w:t>
        </w:r>
      </w:ins>
      <w:r w:rsidRPr="00222B5D">
        <w:rPr>
          <w:iCs/>
          <w:sz w:val="24"/>
          <w:szCs w:val="24"/>
          <w:lang w:val="en-US"/>
        </w:rPr>
        <w:t xml:space="preserve"> the dried samples are subjected to different degrees of heat treatment</w:t>
      </w:r>
      <w:r w:rsidR="00A152E6" w:rsidRPr="003A3854">
        <w:rPr>
          <w:sz w:val="24"/>
          <w:szCs w:val="24"/>
          <w:lang w:val="en-US"/>
        </w:rPr>
        <w:t>.</w:t>
      </w:r>
      <w:r>
        <w:rPr>
          <w:sz w:val="24"/>
          <w:szCs w:val="24"/>
          <w:lang w:val="en-US"/>
        </w:rPr>
        <w:t xml:space="preserve"> </w:t>
      </w:r>
      <w:r w:rsidRPr="00222B5D">
        <w:rPr>
          <w:sz w:val="24"/>
          <w:szCs w:val="24"/>
          <w:lang w:val="en-US"/>
        </w:rPr>
        <w:t xml:space="preserve">Specifically, the preparation of the </w:t>
      </w:r>
      <w:r>
        <w:rPr>
          <w:sz w:val="24"/>
          <w:szCs w:val="24"/>
          <w:lang w:val="en-US"/>
        </w:rPr>
        <w:t xml:space="preserve">mycelium </w:t>
      </w:r>
      <w:r w:rsidRPr="00222B5D">
        <w:rPr>
          <w:sz w:val="24"/>
          <w:szCs w:val="24"/>
          <w:lang w:val="en-US"/>
        </w:rPr>
        <w:t>suspension is described in Sections 3.2.1-3.2.3. The preparation of mycelium samples for nanoindentation and compression</w:t>
      </w:r>
      <w:r>
        <w:rPr>
          <w:sz w:val="24"/>
          <w:szCs w:val="24"/>
          <w:lang w:val="en-US"/>
        </w:rPr>
        <w:t xml:space="preserve"> tests</w:t>
      </w:r>
      <w:r w:rsidRPr="00222B5D">
        <w:rPr>
          <w:sz w:val="24"/>
          <w:szCs w:val="24"/>
          <w:lang w:val="en-US"/>
        </w:rPr>
        <w:t xml:space="preserve"> is described in Sections 3.2.4-3.2.4. The heat treatment is described in detail in Section 3.2.4.2.</w:t>
      </w:r>
    </w:p>
    <w:p w14:paraId="4A0B3807" w14:textId="48FAB5D9" w:rsidR="00B46F86" w:rsidRPr="003A3854" w:rsidRDefault="00B46F86" w:rsidP="002F40B8">
      <w:pPr>
        <w:pStyle w:val="Heading3"/>
        <w:spacing w:line="360" w:lineRule="auto"/>
        <w:jc w:val="both"/>
        <w:rPr>
          <w:b/>
          <w:bCs/>
          <w:sz w:val="28"/>
          <w:szCs w:val="28"/>
          <w:lang w:val="en-US"/>
        </w:rPr>
      </w:pPr>
      <w:bookmarkStart w:id="519" w:name="_Toc176464915"/>
      <w:r w:rsidRPr="003A3854">
        <w:rPr>
          <w:b/>
          <w:bCs/>
          <w:sz w:val="28"/>
          <w:szCs w:val="28"/>
          <w:lang w:val="en-US"/>
        </w:rPr>
        <w:t>3.2.1</w:t>
      </w:r>
      <w:r w:rsidR="00C36430" w:rsidRPr="003A3854">
        <w:rPr>
          <w:b/>
          <w:bCs/>
          <w:sz w:val="28"/>
          <w:szCs w:val="28"/>
          <w:lang w:val="en-US"/>
        </w:rPr>
        <w:t>.</w:t>
      </w:r>
      <w:r w:rsidRPr="003A3854">
        <w:rPr>
          <w:b/>
          <w:bCs/>
          <w:sz w:val="28"/>
          <w:szCs w:val="28"/>
          <w:lang w:val="en-US"/>
        </w:rPr>
        <w:t xml:space="preserve"> Calculation of </w:t>
      </w:r>
      <w:r w:rsidRPr="003A3854">
        <w:rPr>
          <w:b/>
          <w:bCs/>
          <w:i/>
          <w:iCs/>
          <w:sz w:val="28"/>
          <w:szCs w:val="28"/>
          <w:lang w:val="en-US"/>
        </w:rPr>
        <w:t>A. niger</w:t>
      </w:r>
      <w:r w:rsidRPr="003A3854">
        <w:rPr>
          <w:b/>
          <w:bCs/>
          <w:sz w:val="28"/>
          <w:szCs w:val="28"/>
          <w:lang w:val="en-US"/>
        </w:rPr>
        <w:t xml:space="preserve"> mycelium </w:t>
      </w:r>
      <w:r w:rsidR="00C63538" w:rsidRPr="003A3854">
        <w:rPr>
          <w:b/>
          <w:bCs/>
          <w:sz w:val="28"/>
          <w:szCs w:val="28"/>
          <w:lang w:val="en-US"/>
        </w:rPr>
        <w:t>weight percentage</w:t>
      </w:r>
      <w:r w:rsidRPr="003A3854">
        <w:rPr>
          <w:b/>
          <w:bCs/>
          <w:sz w:val="28"/>
          <w:szCs w:val="28"/>
          <w:lang w:val="en-US"/>
        </w:rPr>
        <w:t xml:space="preserve"> in suspension.</w:t>
      </w:r>
      <w:bookmarkEnd w:id="519"/>
    </w:p>
    <w:p w14:paraId="6D455C5C" w14:textId="0687BA98" w:rsidR="00EB3C30" w:rsidRDefault="00742A9B" w:rsidP="002F40B8">
      <w:pPr>
        <w:spacing w:line="360" w:lineRule="auto"/>
        <w:jc w:val="both"/>
        <w:rPr>
          <w:sz w:val="24"/>
          <w:szCs w:val="24"/>
          <w:lang w:val="en-US"/>
        </w:rPr>
      </w:pPr>
      <w:r w:rsidRPr="00742A9B">
        <w:rPr>
          <w:sz w:val="24"/>
          <w:szCs w:val="24"/>
          <w:lang w:val="en-US"/>
        </w:rPr>
        <w:t>The mycelium samples in this t</w:t>
      </w:r>
      <w:r w:rsidR="00EB3C30">
        <w:rPr>
          <w:sz w:val="24"/>
          <w:szCs w:val="24"/>
          <w:lang w:val="en-US"/>
        </w:rPr>
        <w:t>hesis</w:t>
      </w:r>
      <w:r w:rsidRPr="00742A9B">
        <w:rPr>
          <w:sz w:val="24"/>
          <w:szCs w:val="24"/>
          <w:lang w:val="en-US"/>
        </w:rPr>
        <w:t xml:space="preserve"> had </w:t>
      </w:r>
      <w:r w:rsidR="00EB3C30">
        <w:rPr>
          <w:sz w:val="24"/>
          <w:szCs w:val="24"/>
          <w:lang w:val="en-US"/>
        </w:rPr>
        <w:t xml:space="preserve">suspensions with </w:t>
      </w:r>
      <w:r w:rsidRPr="00742A9B">
        <w:rPr>
          <w:sz w:val="24"/>
          <w:szCs w:val="24"/>
          <w:lang w:val="en-US"/>
        </w:rPr>
        <w:t xml:space="preserve">two different </w:t>
      </w:r>
      <w:r w:rsidR="00EB3C30">
        <w:rPr>
          <w:sz w:val="24"/>
          <w:szCs w:val="24"/>
          <w:lang w:val="en-US"/>
        </w:rPr>
        <w:t xml:space="preserve">weight percent of </w:t>
      </w:r>
      <w:r w:rsidRPr="00742A9B">
        <w:rPr>
          <w:sz w:val="24"/>
          <w:szCs w:val="24"/>
          <w:lang w:val="en-US"/>
        </w:rPr>
        <w:t xml:space="preserve">mycelium before being treated with the disperser Turaxx, namely 7.4 wt.% and 10.3 wt.%. The suspension containing 10.3 wt.% mycelium was treated with dispersers of different sizes. </w:t>
      </w:r>
      <w:r w:rsidR="00EB3C30">
        <w:rPr>
          <w:sz w:val="24"/>
          <w:szCs w:val="24"/>
          <w:lang w:val="en-US"/>
        </w:rPr>
        <w:t>T</w:t>
      </w:r>
      <w:r w:rsidRPr="00742A9B">
        <w:rPr>
          <w:sz w:val="24"/>
          <w:szCs w:val="24"/>
          <w:lang w:val="en-US"/>
        </w:rPr>
        <w:t xml:space="preserve">he samples treated with the small-sized disperser Turaxx were subjected to different aging treatments, that is, the suspension was allowed to evaporate water. Finally, 4 groups of different samples were obtained for mechanical property testing using nanoindentation. The </w:t>
      </w:r>
      <w:r w:rsidRPr="00742A9B">
        <w:rPr>
          <w:sz w:val="24"/>
          <w:szCs w:val="24"/>
          <w:lang w:val="en-US"/>
        </w:rPr>
        <w:lastRenderedPageBreak/>
        <w:t>fifth group of samples was used as the control group for compression experiments. Its preparation method was different from the previous four groups and will be described separately in Section 3.2.5</w:t>
      </w:r>
      <w:r w:rsidR="002F40B8" w:rsidRPr="003A3854">
        <w:rPr>
          <w:sz w:val="24"/>
          <w:szCs w:val="24"/>
          <w:lang w:val="en-US"/>
        </w:rPr>
        <w:t>.</w:t>
      </w:r>
      <w:r w:rsidR="00EB3C30">
        <w:rPr>
          <w:sz w:val="24"/>
          <w:szCs w:val="24"/>
          <w:lang w:val="en-US"/>
        </w:rPr>
        <w:t xml:space="preserve"> </w:t>
      </w:r>
      <w:r w:rsidR="00EB3C30" w:rsidRPr="00EB3C30">
        <w:rPr>
          <w:sz w:val="24"/>
          <w:szCs w:val="24"/>
          <w:lang w:val="en-US"/>
        </w:rPr>
        <w:t>Before the experiment, the amount of water required to be added and evaporated for each group of mycelium samples needs to be calculated.</w:t>
      </w:r>
      <w:r w:rsidR="00EB3C30">
        <w:rPr>
          <w:sz w:val="24"/>
          <w:szCs w:val="24"/>
          <w:lang w:val="en-US"/>
        </w:rPr>
        <w:t xml:space="preserve"> </w:t>
      </w:r>
    </w:p>
    <w:p w14:paraId="6BE2B2FB" w14:textId="0E34799F" w:rsidR="00C00464" w:rsidRPr="003A3854" w:rsidRDefault="002F40B8" w:rsidP="002F40B8">
      <w:pPr>
        <w:spacing w:line="360" w:lineRule="auto"/>
        <w:jc w:val="both"/>
        <w:rPr>
          <w:sz w:val="24"/>
          <w:szCs w:val="24"/>
          <w:lang w:val="en-US"/>
        </w:rPr>
      </w:pPr>
      <w:r w:rsidRPr="003A3854">
        <w:rPr>
          <w:sz w:val="24"/>
          <w:szCs w:val="24"/>
          <w:lang w:val="en-US"/>
        </w:rPr>
        <w:t>The weight percentage (wt. %) of mycelium in the suspension for the production of the samples was calculated with the following formula</w:t>
      </w:r>
      <w:r w:rsidR="00C00464" w:rsidRPr="003A3854">
        <w:rPr>
          <w:sz w:val="24"/>
          <w:szCs w:val="24"/>
          <w:lang w:val="en-US"/>
        </w:rPr>
        <w:t>:</w:t>
      </w:r>
    </w:p>
    <w:p w14:paraId="70732BF2" w14:textId="758F7FB1" w:rsidR="009C5FB2" w:rsidRPr="003A3854" w:rsidRDefault="001B6328" w:rsidP="002F40B8">
      <w:pPr>
        <w:spacing w:line="360" w:lineRule="auto"/>
        <w:jc w:val="both"/>
        <w:rPr>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wt. %</m:t>
              </m:r>
            </m:e>
            <m:sub>
              <m:r>
                <w:rPr>
                  <w:rFonts w:ascii="Cambria Math" w:hAnsi="Cambria Math"/>
                  <w:sz w:val="24"/>
                  <w:szCs w:val="24"/>
                  <w:lang w:val="en-US"/>
                </w:rPr>
                <m:t xml:space="preserve">A. niger </m:t>
              </m:r>
              <m:r>
                <m:rPr>
                  <m:sty m:val="p"/>
                </m:rPr>
                <w:rPr>
                  <w:rFonts w:ascii="Cambria Math" w:hAnsi="Cambria Math"/>
                  <w:sz w:val="24"/>
                  <w:szCs w:val="24"/>
                  <w:lang w:val="en-US"/>
                </w:rPr>
                <m:t>mycelium</m:t>
              </m:r>
            </m:sub>
          </m:sSub>
          <m:r>
            <w:rPr>
              <w:rFonts w:ascii="Cambria Math" w:hAnsi="Cambria Math"/>
              <w:sz w:val="24"/>
              <w:szCs w:val="24"/>
              <w:lang w:val="en-US"/>
            </w:rPr>
            <m:t>=</m:t>
          </m:r>
          <m:d>
            <m:dPr>
              <m:ctrlPr>
                <w:rPr>
                  <w:rFonts w:ascii="Cambria Math" w:hAnsi="Cambria Math"/>
                  <w:i/>
                  <w:sz w:val="24"/>
                  <w:szCs w:val="24"/>
                  <w:lang w:val="en-US"/>
                </w:rPr>
              </m:ctrlPr>
            </m:dPr>
            <m:e>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 xml:space="preserve">A. niger </m:t>
                      </m:r>
                      <m:r>
                        <m:rPr>
                          <m:sty m:val="p"/>
                        </m:rPr>
                        <w:rPr>
                          <w:rFonts w:ascii="Cambria Math" w:hAnsi="Cambria Math"/>
                          <w:sz w:val="24"/>
                          <w:szCs w:val="24"/>
                          <w:lang w:val="en-US"/>
                        </w:rPr>
                        <m:t>mycelium</m:t>
                      </m:r>
                    </m:sub>
                  </m:sSub>
                </m:num>
                <m:den>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 xml:space="preserve">A. niger </m:t>
                      </m:r>
                      <m:r>
                        <m:rPr>
                          <m:sty m:val="p"/>
                        </m:rPr>
                        <w:rPr>
                          <w:rFonts w:ascii="Cambria Math" w:hAnsi="Cambria Math"/>
                          <w:sz w:val="24"/>
                          <w:szCs w:val="24"/>
                          <w:lang w:val="en-US"/>
                        </w:rPr>
                        <m:t>mycelium</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m</m:t>
                      </m:r>
                    </m:e>
                    <m:sub>
                      <m:sSub>
                        <m:sSubPr>
                          <m:ctrlPr>
                            <w:rPr>
                              <w:rFonts w:ascii="Cambria Math" w:hAnsi="Cambria Math"/>
                              <w:i/>
                              <w:sz w:val="24"/>
                              <w:szCs w:val="24"/>
                              <w:lang w:val="en-US"/>
                            </w:rPr>
                          </m:ctrlPr>
                        </m:sSubPr>
                        <m:e>
                          <m:r>
                            <w:rPr>
                              <w:rFonts w:ascii="Cambria Math" w:hAnsi="Cambria Math"/>
                              <w:sz w:val="24"/>
                              <w:szCs w:val="24"/>
                              <w:lang w:val="en-US"/>
                            </w:rPr>
                            <m:t>H</m:t>
                          </m:r>
                        </m:e>
                        <m:sub>
                          <m:r>
                            <w:rPr>
                              <w:rFonts w:ascii="Cambria Math" w:hAnsi="Cambria Math"/>
                              <w:sz w:val="24"/>
                              <w:szCs w:val="24"/>
                              <w:lang w:val="en-US"/>
                            </w:rPr>
                            <m:t>2</m:t>
                          </m:r>
                        </m:sub>
                      </m:sSub>
                      <m:r>
                        <w:rPr>
                          <w:rFonts w:ascii="Cambria Math" w:hAnsi="Cambria Math"/>
                          <w:sz w:val="24"/>
                          <w:szCs w:val="24"/>
                          <w:lang w:val="en-US"/>
                        </w:rPr>
                        <m:t>O</m:t>
                      </m:r>
                    </m:sub>
                  </m:sSub>
                </m:den>
              </m:f>
            </m:e>
          </m:d>
        </m:oMath>
      </m:oMathPara>
    </w:p>
    <w:p w14:paraId="3DDE7AF5" w14:textId="200E0F65" w:rsidR="00C00464" w:rsidRPr="003A3854" w:rsidRDefault="002F40B8" w:rsidP="002F40B8">
      <w:pPr>
        <w:spacing w:line="360" w:lineRule="auto"/>
        <w:jc w:val="both"/>
        <w:rPr>
          <w:sz w:val="24"/>
          <w:szCs w:val="24"/>
          <w:lang w:val="en-US"/>
        </w:rPr>
      </w:pPr>
      <w:r w:rsidRPr="003A3854">
        <w:rPr>
          <w:sz w:val="24"/>
          <w:szCs w:val="24"/>
          <w:lang w:val="en-US"/>
        </w:rPr>
        <w:t>The mycelium raw material we used was a suspension that had been frozen before use. The weight percentage of mycelium in the frozen suspension has been determined in previous work, i.e., 14.5 wt.%</w:t>
      </w:r>
      <w:r w:rsidR="00EB3C30">
        <w:rPr>
          <w:sz w:val="24"/>
          <w:szCs w:val="24"/>
          <w:lang w:val="en-US"/>
        </w:rPr>
        <w:t xml:space="preserve"> and 17.5 w.t%</w:t>
      </w:r>
      <w:r w:rsidRPr="003A3854">
        <w:rPr>
          <w:sz w:val="24"/>
          <w:szCs w:val="24"/>
          <w:lang w:val="en-US"/>
        </w:rPr>
        <w:t>. The mass of mycelium in this suspension can be obtained by using the following formula</w:t>
      </w:r>
      <w:r w:rsidR="00DF609E" w:rsidRPr="003A3854">
        <w:rPr>
          <w:sz w:val="24"/>
          <w:szCs w:val="24"/>
          <w:lang w:val="en-US"/>
        </w:rPr>
        <w:t>:</w:t>
      </w:r>
    </w:p>
    <w:p w14:paraId="571B69A6" w14:textId="225B10EB" w:rsidR="00DF609E" w:rsidRPr="003A3854" w:rsidRDefault="001B6328" w:rsidP="002F40B8">
      <w:pPr>
        <w:spacing w:line="360" w:lineRule="auto"/>
        <w:jc w:val="both"/>
        <w:rPr>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 xml:space="preserve">A. niger </m:t>
              </m:r>
              <m:r>
                <m:rPr>
                  <m:sty m:val="p"/>
                </m:rPr>
                <w:rPr>
                  <w:rFonts w:ascii="Cambria Math" w:hAnsi="Cambria Math"/>
                  <w:sz w:val="24"/>
                  <w:szCs w:val="24"/>
                  <w:lang w:val="en-US"/>
                </w:rPr>
                <m:t>mycelium</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 xml:space="preserve">A. niger </m:t>
              </m:r>
              <m:r>
                <m:rPr>
                  <m:sty m:val="p"/>
                </m:rPr>
                <w:rPr>
                  <w:rFonts w:ascii="Cambria Math" w:hAnsi="Cambria Math"/>
                  <w:sz w:val="24"/>
                  <w:szCs w:val="24"/>
                  <w:lang w:val="en-US"/>
                </w:rPr>
                <m:t>mycelium suspention</m:t>
              </m:r>
            </m:sub>
          </m:sSub>
          <m:r>
            <w:rPr>
              <w:rFonts w:ascii="Cambria Math" w:hAnsi="Cambria Math"/>
              <w:sz w:val="24"/>
              <w:szCs w:val="24"/>
              <w:lang w:val="en-US"/>
            </w:rPr>
            <m:t>*14.5 %/17.5%</m:t>
          </m:r>
        </m:oMath>
      </m:oMathPara>
    </w:p>
    <w:p w14:paraId="42383F4B" w14:textId="05082614" w:rsidR="00DF609E" w:rsidRPr="003A3854" w:rsidRDefault="00593A2C" w:rsidP="002F40B8">
      <w:pPr>
        <w:spacing w:line="360" w:lineRule="auto"/>
        <w:jc w:val="both"/>
        <w:rPr>
          <w:sz w:val="24"/>
          <w:szCs w:val="24"/>
          <w:lang w:val="en-US"/>
        </w:rPr>
      </w:pPr>
      <w:r w:rsidRPr="003A3854">
        <w:rPr>
          <w:sz w:val="24"/>
          <w:szCs w:val="24"/>
          <w:lang w:val="en-US"/>
        </w:rPr>
        <w:t xml:space="preserve">The amount of water that needs to be added or evaporated for mycelium suspensions of different </w:t>
      </w:r>
      <w:r w:rsidR="00CF4585" w:rsidRPr="003A3854">
        <w:rPr>
          <w:sz w:val="24"/>
          <w:szCs w:val="24"/>
          <w:lang w:val="en-US"/>
        </w:rPr>
        <w:t>weight percentage (</w:t>
      </w:r>
      <w:r w:rsidR="00F36BFD" w:rsidRPr="003A3854">
        <w:rPr>
          <w:sz w:val="24"/>
          <w:szCs w:val="24"/>
          <w:lang w:val="en-US"/>
        </w:rPr>
        <w:t>wt.</w:t>
      </w:r>
      <w:r w:rsidR="002F40B8" w:rsidRPr="003A3854">
        <w:rPr>
          <w:sz w:val="24"/>
          <w:szCs w:val="24"/>
          <w:lang w:val="en-US"/>
        </w:rPr>
        <w:t> </w:t>
      </w:r>
      <w:r w:rsidR="00CF4585" w:rsidRPr="003A3854">
        <w:rPr>
          <w:sz w:val="24"/>
          <w:szCs w:val="24"/>
          <w:lang w:val="en-US"/>
        </w:rPr>
        <w:t>%</w:t>
      </w:r>
      <w:r w:rsidR="00CF4585" w:rsidRPr="003A3854">
        <w:rPr>
          <w:sz w:val="24"/>
          <w:szCs w:val="24"/>
          <w:vertAlign w:val="subscript"/>
          <w:lang w:val="en-US"/>
        </w:rPr>
        <w:t xml:space="preserve"> n)</w:t>
      </w:r>
      <w:r w:rsidRPr="003A3854">
        <w:rPr>
          <w:sz w:val="24"/>
          <w:szCs w:val="24"/>
          <w:lang w:val="en-US"/>
        </w:rPr>
        <w:t xml:space="preserve"> can be calculated according to the following formula</w:t>
      </w:r>
      <w:r w:rsidR="00C36430" w:rsidRPr="003A3854">
        <w:rPr>
          <w:sz w:val="24"/>
          <w:szCs w:val="24"/>
          <w:lang w:val="en-US"/>
        </w:rPr>
        <w:t>:</w:t>
      </w:r>
      <w:r w:rsidRPr="003A3854">
        <w:rPr>
          <w:sz w:val="24"/>
          <w:szCs w:val="24"/>
          <w:lang w:val="en-US"/>
        </w:rPr>
        <w:t xml:space="preserve"> </w:t>
      </w:r>
    </w:p>
    <w:p w14:paraId="014B2906" w14:textId="7610B568" w:rsidR="00CF4585" w:rsidRPr="003A3854" w:rsidRDefault="001B6328" w:rsidP="002F40B8">
      <w:pPr>
        <w:spacing w:line="360" w:lineRule="auto"/>
        <w:jc w:val="both"/>
        <w:rPr>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m</m:t>
              </m:r>
            </m:e>
            <m:sub>
              <m:sSub>
                <m:sSubPr>
                  <m:ctrlPr>
                    <w:rPr>
                      <w:rFonts w:ascii="Cambria Math" w:hAnsi="Cambria Math"/>
                      <w:i/>
                      <w:sz w:val="24"/>
                      <w:szCs w:val="24"/>
                      <w:lang w:val="en-US"/>
                    </w:rPr>
                  </m:ctrlPr>
                </m:sSubPr>
                <m:e>
                  <m:r>
                    <w:rPr>
                      <w:rFonts w:ascii="Cambria Math" w:hAnsi="Cambria Math"/>
                      <w:sz w:val="24"/>
                      <w:szCs w:val="24"/>
                      <w:lang w:val="en-US"/>
                    </w:rPr>
                    <m:t>H</m:t>
                  </m:r>
                </m:e>
                <m:sub>
                  <m:r>
                    <w:rPr>
                      <w:rFonts w:ascii="Cambria Math" w:hAnsi="Cambria Math"/>
                      <w:sz w:val="24"/>
                      <w:szCs w:val="24"/>
                      <w:lang w:val="en-US"/>
                    </w:rPr>
                    <m:t>2</m:t>
                  </m:r>
                </m:sub>
              </m:sSub>
              <m:r>
                <w:rPr>
                  <w:rFonts w:ascii="Cambria Math" w:hAnsi="Cambria Math"/>
                  <w:sz w:val="24"/>
                  <w:szCs w:val="24"/>
                  <w:lang w:val="en-US"/>
                </w:rPr>
                <m:t xml:space="preserve">O added/evaporated </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m</m:t>
              </m:r>
            </m:e>
            <m:sub>
              <m:r>
                <w:rPr>
                  <w:rFonts w:ascii="Cambria Math" w:hAnsi="Cambria Math"/>
                  <w:sz w:val="24"/>
                  <w:szCs w:val="24"/>
                  <w:lang w:val="en-US"/>
                </w:rPr>
                <m:t>A. niger mycelium suspension</m:t>
              </m:r>
            </m:sub>
          </m:sSub>
          <m:r>
            <w:rPr>
              <w:rFonts w:ascii="Cambria Math" w:hAnsi="Cambria Math"/>
              <w:sz w:val="24"/>
              <w:szCs w:val="24"/>
              <w:lang w:val="en-US"/>
            </w:rPr>
            <m:t>×</m:t>
          </m:r>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lang w:val="en-US"/>
                    </w:rPr>
                    <m:t>14.5 %/17.5%</m:t>
                  </m:r>
                </m:num>
                <m:den>
                  <m:sSub>
                    <m:sSubPr>
                      <m:ctrlPr>
                        <w:rPr>
                          <w:rFonts w:ascii="Cambria Math" w:hAnsi="Cambria Math"/>
                          <w:i/>
                          <w:sz w:val="24"/>
                          <w:szCs w:val="24"/>
                          <w:lang w:val="en-US"/>
                        </w:rPr>
                      </m:ctrlPr>
                    </m:sSubPr>
                    <m:e>
                      <m:r>
                        <w:rPr>
                          <w:rFonts w:ascii="Cambria Math" w:hAnsi="Cambria Math"/>
                          <w:sz w:val="24"/>
                          <w:szCs w:val="24"/>
                          <w:lang w:val="en-US"/>
                        </w:rPr>
                        <m:t>wt. %</m:t>
                      </m:r>
                    </m:e>
                    <m:sub>
                      <m:r>
                        <w:rPr>
                          <w:rFonts w:ascii="Cambria Math" w:hAnsi="Cambria Math"/>
                          <w:sz w:val="24"/>
                          <w:szCs w:val="24"/>
                          <w:lang w:val="en-US"/>
                        </w:rPr>
                        <m:t>n</m:t>
                      </m:r>
                    </m:sub>
                  </m:sSub>
                </m:den>
              </m:f>
              <m:r>
                <w:rPr>
                  <w:rFonts w:ascii="Cambria Math" w:hAnsi="Cambria Math"/>
                  <w:sz w:val="24"/>
                  <w:szCs w:val="24"/>
                  <w:lang w:val="en-US"/>
                </w:rPr>
                <m:t>-1</m:t>
              </m:r>
            </m:e>
          </m:d>
        </m:oMath>
      </m:oMathPara>
    </w:p>
    <w:p w14:paraId="5C4E2A74" w14:textId="14023629" w:rsidR="00C36430" w:rsidRPr="003A3854" w:rsidRDefault="00EB3C30" w:rsidP="002F40B8">
      <w:pPr>
        <w:spacing w:line="360" w:lineRule="auto"/>
        <w:jc w:val="both"/>
        <w:rPr>
          <w:sz w:val="24"/>
          <w:szCs w:val="24"/>
          <w:lang w:val="en-US"/>
        </w:rPr>
      </w:pPr>
      <w:r w:rsidRPr="00EB3C30">
        <w:rPr>
          <w:sz w:val="24"/>
          <w:szCs w:val="24"/>
          <w:lang w:val="en-US"/>
        </w:rPr>
        <w:t>Positive numbers indicate that water needs to be added, negative numbers indicate that water needs to be evaporated. The above formulas can be used to calculate the amount of water that needs to be added and evaporated to prepare different mycelium samples. Before preparing standardized samples, we conducted a series of preliminary experiments, through which we determined the amount of mycelium required for each sample and the appropriate water content. It can be found that the water content should not exceed 95%, otherwise the mycelium concentration in the suspension will be too low and the volume and density of the prepared sample will be too small after drying. The water content should not be lower than 25%, otherwise the suspension cannot be processed by the disperser Turaxx and the amount of water that needs to be evaporated is too large</w:t>
      </w:r>
      <w:commentRangeStart w:id="520"/>
      <w:r w:rsidR="00C36430" w:rsidRPr="003A3854">
        <w:rPr>
          <w:sz w:val="24"/>
          <w:szCs w:val="24"/>
          <w:lang w:val="en-US"/>
        </w:rPr>
        <w:t>.</w:t>
      </w:r>
      <w:commentRangeEnd w:id="520"/>
      <w:r w:rsidR="0073041B" w:rsidRPr="003A3854">
        <w:rPr>
          <w:rStyle w:val="CommentReference"/>
          <w:sz w:val="18"/>
          <w:szCs w:val="18"/>
        </w:rPr>
        <w:commentReference w:id="520"/>
      </w:r>
    </w:p>
    <w:p w14:paraId="0C4E6B03" w14:textId="33E4879B" w:rsidR="00DF609E" w:rsidRPr="003A3854" w:rsidRDefault="00C36430" w:rsidP="002F40B8">
      <w:pPr>
        <w:pStyle w:val="Heading3"/>
        <w:spacing w:line="360" w:lineRule="auto"/>
        <w:jc w:val="both"/>
        <w:rPr>
          <w:b/>
          <w:bCs/>
          <w:sz w:val="28"/>
          <w:szCs w:val="28"/>
          <w:lang w:val="en-US"/>
        </w:rPr>
      </w:pPr>
      <w:bookmarkStart w:id="521" w:name="_Toc176464916"/>
      <w:r w:rsidRPr="003A3854">
        <w:rPr>
          <w:b/>
          <w:bCs/>
          <w:sz w:val="28"/>
          <w:szCs w:val="28"/>
          <w:lang w:val="en-US"/>
        </w:rPr>
        <w:lastRenderedPageBreak/>
        <w:t xml:space="preserve">3.2.2. Preparation of </w:t>
      </w:r>
      <w:r w:rsidR="00C63538" w:rsidRPr="003A3854">
        <w:rPr>
          <w:b/>
          <w:bCs/>
          <w:i/>
          <w:iCs/>
          <w:sz w:val="28"/>
          <w:szCs w:val="28"/>
          <w:lang w:val="en-US"/>
        </w:rPr>
        <w:t>A. niger</w:t>
      </w:r>
      <w:r w:rsidR="00C63538" w:rsidRPr="003A3854">
        <w:rPr>
          <w:b/>
          <w:bCs/>
          <w:sz w:val="28"/>
          <w:szCs w:val="28"/>
          <w:lang w:val="en-US"/>
        </w:rPr>
        <w:t xml:space="preserve"> </w:t>
      </w:r>
      <w:r w:rsidRPr="003A3854">
        <w:rPr>
          <w:b/>
          <w:bCs/>
          <w:sz w:val="28"/>
          <w:szCs w:val="28"/>
          <w:lang w:val="en-US"/>
        </w:rPr>
        <w:t xml:space="preserve">mycelium suspension with varying </w:t>
      </w:r>
      <w:r w:rsidR="007B306A">
        <w:rPr>
          <w:b/>
          <w:bCs/>
          <w:sz w:val="28"/>
          <w:szCs w:val="28"/>
          <w:lang w:val="en-US"/>
        </w:rPr>
        <w:t>parameters</w:t>
      </w:r>
      <w:r w:rsidR="00042EC6" w:rsidRPr="003A3854">
        <w:rPr>
          <w:b/>
          <w:bCs/>
          <w:sz w:val="28"/>
          <w:szCs w:val="28"/>
          <w:lang w:val="en-US"/>
        </w:rPr>
        <w:t>.</w:t>
      </w:r>
      <w:bookmarkEnd w:id="521"/>
    </w:p>
    <w:p w14:paraId="3FD9D06B" w14:textId="5F16FE2B" w:rsidR="00C70750" w:rsidRDefault="00C70750" w:rsidP="003A3854">
      <w:pPr>
        <w:pStyle w:val="Heading4"/>
        <w:spacing w:line="360" w:lineRule="auto"/>
        <w:jc w:val="both"/>
        <w:rPr>
          <w:sz w:val="24"/>
          <w:szCs w:val="24"/>
          <w:lang w:val="en-US"/>
        </w:rPr>
      </w:pPr>
      <w:r w:rsidRPr="00AF54DA">
        <w:rPr>
          <w:sz w:val="24"/>
          <w:szCs w:val="24"/>
          <w:lang w:val="en-US"/>
        </w:rPr>
        <w:t xml:space="preserve">3.2.2.1 Preparation of different mycelium suspension </w:t>
      </w:r>
    </w:p>
    <w:p w14:paraId="2BC3F984" w14:textId="308D607C" w:rsidR="00B61787" w:rsidRPr="003A3854" w:rsidRDefault="00E64432">
      <w:pPr>
        <w:spacing w:line="360" w:lineRule="auto"/>
        <w:jc w:val="both"/>
        <w:rPr>
          <w:sz w:val="24"/>
          <w:szCs w:val="24"/>
          <w:lang w:val="en-US"/>
        </w:rPr>
      </w:pPr>
      <w:r w:rsidRPr="00E64432">
        <w:rPr>
          <w:sz w:val="24"/>
          <w:szCs w:val="24"/>
          <w:lang w:val="en-US"/>
        </w:rPr>
        <w:t>This section describes the procedure for the preparation of different myceli</w:t>
      </w:r>
      <w:r>
        <w:rPr>
          <w:sz w:val="24"/>
          <w:szCs w:val="24"/>
          <w:lang w:val="en-US"/>
        </w:rPr>
        <w:t>um</w:t>
      </w:r>
      <w:r w:rsidRPr="00E64432">
        <w:rPr>
          <w:sz w:val="24"/>
          <w:szCs w:val="24"/>
          <w:lang w:val="en-US"/>
        </w:rPr>
        <w:t xml:space="preserve"> suspensions with different parameters. The amounts of water used to prepare the</w:t>
      </w:r>
      <w:r>
        <w:rPr>
          <w:sz w:val="24"/>
          <w:szCs w:val="24"/>
          <w:lang w:val="en-US"/>
        </w:rPr>
        <w:t>se</w:t>
      </w:r>
      <w:r w:rsidRPr="00E64432">
        <w:rPr>
          <w:sz w:val="24"/>
          <w:szCs w:val="24"/>
          <w:lang w:val="en-US"/>
        </w:rPr>
        <w:t xml:space="preserve"> different myceli</w:t>
      </w:r>
      <w:r>
        <w:rPr>
          <w:sz w:val="24"/>
          <w:szCs w:val="24"/>
          <w:lang w:val="en-US"/>
        </w:rPr>
        <w:t>um</w:t>
      </w:r>
      <w:r w:rsidRPr="00E64432">
        <w:rPr>
          <w:sz w:val="24"/>
          <w:szCs w:val="24"/>
          <w:lang w:val="en-US"/>
        </w:rPr>
        <w:t xml:space="preserve"> suspensions and the amount of water to be added or evaporated are listed in Table 3.5</w:t>
      </w:r>
      <w:r>
        <w:rPr>
          <w:sz w:val="24"/>
          <w:szCs w:val="24"/>
          <w:lang w:val="en-US"/>
        </w:rPr>
        <w:t xml:space="preserve">. </w:t>
      </w:r>
      <w:r w:rsidRPr="00E64432">
        <w:rPr>
          <w:sz w:val="24"/>
          <w:szCs w:val="24"/>
          <w:lang w:val="en-US"/>
        </w:rPr>
        <w:t>Various values</w:t>
      </w:r>
      <w:r>
        <w:rPr>
          <w:sz w:val="24"/>
          <w:szCs w:val="24"/>
          <w:lang w:val="en-US"/>
        </w:rPr>
        <w:t xml:space="preserve"> were</w:t>
      </w:r>
      <w:r w:rsidRPr="00E64432">
        <w:rPr>
          <w:sz w:val="24"/>
          <w:szCs w:val="24"/>
          <w:lang w:val="en-US"/>
        </w:rPr>
        <w:t xml:space="preserve"> calculated according to the formulas described in Section 3.2.1. </w:t>
      </w:r>
    </w:p>
    <w:p w14:paraId="173F0488" w14:textId="3ABB496B" w:rsidR="00143F8B" w:rsidRDefault="00704B46" w:rsidP="002F40B8">
      <w:pPr>
        <w:spacing w:line="360" w:lineRule="auto"/>
        <w:jc w:val="both"/>
        <w:rPr>
          <w:lang w:val="en-US"/>
        </w:rPr>
      </w:pPr>
      <w:r w:rsidRPr="00704B46">
        <w:rPr>
          <w:lang w:val="en-US"/>
        </w:rPr>
        <w:t xml:space="preserve">Table 3.5.: </w:t>
      </w:r>
      <w:r w:rsidR="00E64432" w:rsidRPr="00E64432">
        <w:rPr>
          <w:lang w:val="en-US"/>
        </w:rPr>
        <w:t xml:space="preserve">The parameters required to </w:t>
      </w:r>
      <w:r w:rsidR="00E64432">
        <w:rPr>
          <w:lang w:val="en-US"/>
        </w:rPr>
        <w:t>prepare</w:t>
      </w:r>
      <w:r w:rsidR="00E64432" w:rsidRPr="00E64432">
        <w:rPr>
          <w:lang w:val="en-US"/>
        </w:rPr>
        <w:t xml:space="preserve"> different mycelium suspensions</w:t>
      </w:r>
      <w:r w:rsidRPr="00704B46">
        <w:rPr>
          <w:lang w:val="en-US"/>
        </w:rPr>
        <w:t>.</w:t>
      </w:r>
    </w:p>
    <w:tbl>
      <w:tblPr>
        <w:tblStyle w:val="ListTable1Light-Accent3"/>
        <w:tblW w:w="9072" w:type="dxa"/>
        <w:tblLayout w:type="fixed"/>
        <w:tblLook w:val="04A0" w:firstRow="1" w:lastRow="0" w:firstColumn="1" w:lastColumn="0" w:noHBand="0" w:noVBand="1"/>
      </w:tblPr>
      <w:tblGrid>
        <w:gridCol w:w="1084"/>
        <w:gridCol w:w="1043"/>
        <w:gridCol w:w="850"/>
        <w:gridCol w:w="992"/>
        <w:gridCol w:w="993"/>
        <w:gridCol w:w="708"/>
        <w:gridCol w:w="993"/>
        <w:gridCol w:w="1134"/>
        <w:gridCol w:w="1275"/>
      </w:tblGrid>
      <w:tr w:rsidR="003A3854" w:rsidRPr="00CF59D3" w14:paraId="3207B984" w14:textId="77777777" w:rsidTr="003A3854">
        <w:trPr>
          <w:cnfStyle w:val="100000000000" w:firstRow="1" w:lastRow="0" w:firstColumn="0" w:lastColumn="0" w:oddVBand="0" w:evenVBand="0" w:oddHBand="0" w:evenHBand="0" w:firstRowFirstColumn="0" w:firstRowLastColumn="0" w:lastRowFirstColumn="0" w:lastRowLastColumn="0"/>
          <w:trHeight w:val="1510"/>
        </w:trPr>
        <w:tc>
          <w:tcPr>
            <w:cnfStyle w:val="001000000000" w:firstRow="0" w:lastRow="0" w:firstColumn="1" w:lastColumn="0" w:oddVBand="0" w:evenVBand="0" w:oddHBand="0" w:evenHBand="0" w:firstRowFirstColumn="0" w:firstRowLastColumn="0" w:lastRowFirstColumn="0" w:lastRowLastColumn="0"/>
            <w:tcW w:w="1084" w:type="dxa"/>
            <w:vAlign w:val="center"/>
          </w:tcPr>
          <w:p w14:paraId="42655EA9" w14:textId="79DC4BA1" w:rsidR="00C70750" w:rsidRPr="00E64432" w:rsidRDefault="00C70750" w:rsidP="003A3854">
            <w:pPr>
              <w:spacing w:line="360" w:lineRule="auto"/>
              <w:ind w:right="140"/>
              <w:jc w:val="center"/>
              <w:rPr>
                <w:i/>
                <w:iCs/>
                <w:sz w:val="12"/>
                <w:szCs w:val="12"/>
                <w:lang w:val="en-US"/>
              </w:rPr>
            </w:pPr>
            <w:r w:rsidRPr="003A3854">
              <w:rPr>
                <w:i/>
                <w:iCs/>
                <w:sz w:val="18"/>
                <w:szCs w:val="18"/>
                <w:lang w:val="en-US"/>
              </w:rPr>
              <w:t>Batch</w:t>
            </w:r>
          </w:p>
        </w:tc>
        <w:tc>
          <w:tcPr>
            <w:tcW w:w="1043" w:type="dxa"/>
            <w:vAlign w:val="center"/>
          </w:tcPr>
          <w:p w14:paraId="6170A4F4" w14:textId="147E0A7F" w:rsidR="00C70750" w:rsidRPr="003A3854" w:rsidRDefault="00C70750" w:rsidP="003A3854">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i/>
                <w:iCs/>
                <w:caps/>
                <w:sz w:val="12"/>
                <w:szCs w:val="12"/>
                <w:lang w:val="en-US"/>
              </w:rPr>
            </w:pPr>
            <w:r w:rsidRPr="003A3854">
              <w:rPr>
                <w:i/>
                <w:iCs/>
                <w:sz w:val="12"/>
                <w:szCs w:val="12"/>
                <w:lang w:val="en-US"/>
              </w:rPr>
              <w:t>Weight percent of mycelium in suspension to be processed [wt.%]</w:t>
            </w:r>
          </w:p>
        </w:tc>
        <w:tc>
          <w:tcPr>
            <w:tcW w:w="850" w:type="dxa"/>
            <w:vAlign w:val="center"/>
          </w:tcPr>
          <w:p w14:paraId="397505E6" w14:textId="77777777" w:rsidR="00C70750" w:rsidRPr="003A3854" w:rsidRDefault="00C70750" w:rsidP="003A3854">
            <w:pPr>
              <w:spacing w:line="360" w:lineRule="auto"/>
              <w:jc w:val="center"/>
              <w:cnfStyle w:val="100000000000" w:firstRow="1" w:lastRow="0" w:firstColumn="0" w:lastColumn="0" w:oddVBand="0" w:evenVBand="0" w:oddHBand="0" w:evenHBand="0" w:firstRowFirstColumn="0" w:firstRowLastColumn="0" w:lastRowFirstColumn="0" w:lastRowLastColumn="0"/>
              <w:rPr>
                <w:i/>
                <w:iCs/>
                <w:sz w:val="12"/>
                <w:szCs w:val="12"/>
                <w:lang w:val="en-US"/>
              </w:rPr>
            </w:pPr>
            <w:r w:rsidRPr="003A3854">
              <w:rPr>
                <w:i/>
                <w:iCs/>
                <w:sz w:val="12"/>
                <w:szCs w:val="12"/>
                <w:lang w:val="en-US"/>
              </w:rPr>
              <w:t>Amount of mycelium suspension raw material [g]</w:t>
            </w:r>
          </w:p>
        </w:tc>
        <w:tc>
          <w:tcPr>
            <w:tcW w:w="992" w:type="dxa"/>
            <w:vAlign w:val="center"/>
          </w:tcPr>
          <w:p w14:paraId="59702504" w14:textId="77777777" w:rsidR="00C70750" w:rsidRPr="003A3854" w:rsidRDefault="00C70750" w:rsidP="003A3854">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i/>
                <w:iCs/>
                <w:sz w:val="12"/>
                <w:szCs w:val="12"/>
                <w:lang w:val="en-US"/>
              </w:rPr>
            </w:pPr>
            <w:r w:rsidRPr="003A3854">
              <w:rPr>
                <w:i/>
                <w:iCs/>
                <w:sz w:val="12"/>
                <w:szCs w:val="12"/>
                <w:lang w:val="en-US"/>
              </w:rPr>
              <w:t>Amount of water to be added before treatment[g]</w:t>
            </w:r>
          </w:p>
        </w:tc>
        <w:tc>
          <w:tcPr>
            <w:tcW w:w="993" w:type="dxa"/>
            <w:vAlign w:val="center"/>
          </w:tcPr>
          <w:p w14:paraId="3E48E9D6" w14:textId="77777777" w:rsidR="00C70750" w:rsidRPr="003A3854" w:rsidRDefault="00C70750" w:rsidP="003A3854">
            <w:pPr>
              <w:spacing w:line="360" w:lineRule="auto"/>
              <w:jc w:val="center"/>
              <w:cnfStyle w:val="100000000000" w:firstRow="1" w:lastRow="0" w:firstColumn="0" w:lastColumn="0" w:oddVBand="0" w:evenVBand="0" w:oddHBand="0" w:evenHBand="0" w:firstRowFirstColumn="0" w:firstRowLastColumn="0" w:lastRowFirstColumn="0" w:lastRowLastColumn="0"/>
              <w:rPr>
                <w:i/>
                <w:iCs/>
                <w:sz w:val="12"/>
                <w:szCs w:val="12"/>
                <w:lang w:val="en-US"/>
              </w:rPr>
            </w:pPr>
            <w:r w:rsidRPr="003A3854">
              <w:rPr>
                <w:i/>
                <w:iCs/>
                <w:sz w:val="12"/>
                <w:szCs w:val="12"/>
                <w:lang w:val="en-US"/>
              </w:rPr>
              <w:t>Amount of water to be evaporated after treatment [g]</w:t>
            </w:r>
          </w:p>
        </w:tc>
        <w:tc>
          <w:tcPr>
            <w:tcW w:w="708" w:type="dxa"/>
            <w:vAlign w:val="center"/>
          </w:tcPr>
          <w:p w14:paraId="0E3F995A" w14:textId="1F0D6741" w:rsidR="00C70750" w:rsidRPr="003A3854" w:rsidRDefault="00C70750" w:rsidP="003A3854">
            <w:pPr>
              <w:spacing w:before="240" w:line="360" w:lineRule="auto"/>
              <w:jc w:val="center"/>
              <w:cnfStyle w:val="100000000000" w:firstRow="1" w:lastRow="0" w:firstColumn="0" w:lastColumn="0" w:oddVBand="0" w:evenVBand="0" w:oddHBand="0" w:evenHBand="0" w:firstRowFirstColumn="0" w:firstRowLastColumn="0" w:lastRowFirstColumn="0" w:lastRowLastColumn="0"/>
              <w:rPr>
                <w:i/>
                <w:iCs/>
                <w:sz w:val="12"/>
                <w:szCs w:val="12"/>
                <w:lang w:val="en-US"/>
              </w:rPr>
            </w:pPr>
            <w:r w:rsidRPr="00E64432">
              <w:rPr>
                <w:b w:val="0"/>
                <w:bCs w:val="0"/>
                <w:i/>
                <w:iCs/>
                <w:sz w:val="12"/>
                <w:szCs w:val="12"/>
                <w:lang w:val="en-US"/>
              </w:rPr>
              <w:t>D</w:t>
            </w:r>
            <w:r w:rsidRPr="003A3854">
              <w:rPr>
                <w:i/>
                <w:iCs/>
                <w:sz w:val="12"/>
                <w:szCs w:val="12"/>
                <w:lang w:val="en-US"/>
              </w:rPr>
              <w:t>isperser</w:t>
            </w:r>
            <w:r>
              <w:rPr>
                <w:i/>
                <w:iCs/>
                <w:sz w:val="12"/>
                <w:szCs w:val="12"/>
                <w:lang w:val="en-US"/>
              </w:rPr>
              <w:t xml:space="preserve"> size</w:t>
            </w:r>
          </w:p>
        </w:tc>
        <w:tc>
          <w:tcPr>
            <w:tcW w:w="993" w:type="dxa"/>
            <w:vAlign w:val="center"/>
          </w:tcPr>
          <w:p w14:paraId="38EAC6AC" w14:textId="17056ED8" w:rsidR="00C70750" w:rsidRPr="003A3854" w:rsidRDefault="00C70750" w:rsidP="003A3854">
            <w:pPr>
              <w:spacing w:before="240" w:line="360" w:lineRule="auto"/>
              <w:jc w:val="center"/>
              <w:cnfStyle w:val="100000000000" w:firstRow="1" w:lastRow="0" w:firstColumn="0" w:lastColumn="0" w:oddVBand="0" w:evenVBand="0" w:oddHBand="0" w:evenHBand="0" w:firstRowFirstColumn="0" w:firstRowLastColumn="0" w:lastRowFirstColumn="0" w:lastRowLastColumn="0"/>
              <w:rPr>
                <w:i/>
                <w:iCs/>
                <w:sz w:val="12"/>
                <w:szCs w:val="12"/>
                <w:lang w:val="en-US"/>
              </w:rPr>
            </w:pPr>
            <w:r w:rsidRPr="003A3854">
              <w:rPr>
                <w:i/>
                <w:iCs/>
                <w:sz w:val="12"/>
                <w:szCs w:val="12"/>
                <w:lang w:val="en-US"/>
              </w:rPr>
              <w:t>Weight percent of mycelium in suspension after process</w:t>
            </w:r>
            <w:r w:rsidR="00112E5F">
              <w:rPr>
                <w:i/>
                <w:iCs/>
                <w:sz w:val="12"/>
                <w:szCs w:val="12"/>
                <w:lang w:val="en-US"/>
              </w:rPr>
              <w:t>ing</w:t>
            </w:r>
            <w:r w:rsidRPr="003A3854">
              <w:rPr>
                <w:i/>
                <w:iCs/>
                <w:sz w:val="12"/>
                <w:szCs w:val="12"/>
                <w:lang w:val="en-US"/>
              </w:rPr>
              <w:t xml:space="preserve"> [wt.%]</w:t>
            </w:r>
          </w:p>
        </w:tc>
        <w:tc>
          <w:tcPr>
            <w:tcW w:w="1134" w:type="dxa"/>
            <w:vAlign w:val="center"/>
          </w:tcPr>
          <w:p w14:paraId="21D47812" w14:textId="77777777" w:rsidR="00C70750" w:rsidRPr="003A3854" w:rsidRDefault="00C70750" w:rsidP="003A3854">
            <w:pPr>
              <w:spacing w:before="240" w:line="360" w:lineRule="auto"/>
              <w:jc w:val="center"/>
              <w:cnfStyle w:val="100000000000" w:firstRow="1" w:lastRow="0" w:firstColumn="0" w:lastColumn="0" w:oddVBand="0" w:evenVBand="0" w:oddHBand="0" w:evenHBand="0" w:firstRowFirstColumn="0" w:firstRowLastColumn="0" w:lastRowFirstColumn="0" w:lastRowLastColumn="0"/>
              <w:rPr>
                <w:i/>
                <w:iCs/>
                <w:sz w:val="12"/>
                <w:szCs w:val="12"/>
                <w:lang w:val="en-US"/>
              </w:rPr>
            </w:pPr>
            <w:r w:rsidRPr="003A3854">
              <w:rPr>
                <w:i/>
                <w:iCs/>
                <w:sz w:val="16"/>
                <w:szCs w:val="16"/>
                <w:lang w:val="en-US"/>
              </w:rPr>
              <w:t>Testing method</w:t>
            </w:r>
          </w:p>
        </w:tc>
        <w:tc>
          <w:tcPr>
            <w:tcW w:w="1275" w:type="dxa"/>
            <w:vAlign w:val="center"/>
          </w:tcPr>
          <w:p w14:paraId="6F0F1E3B" w14:textId="285E83D3" w:rsidR="00C70750" w:rsidRPr="003A3854" w:rsidRDefault="00C70750" w:rsidP="003A3854">
            <w:pPr>
              <w:spacing w:before="240" w:line="360" w:lineRule="auto"/>
              <w:jc w:val="center"/>
              <w:cnfStyle w:val="100000000000" w:firstRow="1" w:lastRow="0" w:firstColumn="0" w:lastColumn="0" w:oddVBand="0" w:evenVBand="0" w:oddHBand="0" w:evenHBand="0" w:firstRowFirstColumn="0" w:firstRowLastColumn="0" w:lastRowFirstColumn="0" w:lastRowLastColumn="0"/>
              <w:rPr>
                <w:i/>
                <w:iCs/>
                <w:sz w:val="12"/>
                <w:szCs w:val="12"/>
                <w:lang w:val="en-US"/>
              </w:rPr>
            </w:pPr>
            <w:r w:rsidRPr="003A3854">
              <w:rPr>
                <w:i/>
                <w:iCs/>
                <w:sz w:val="12"/>
                <w:szCs w:val="12"/>
                <w:lang w:val="en-US"/>
              </w:rPr>
              <w:t>Mycelium content in raw material</w:t>
            </w:r>
            <w:r>
              <w:rPr>
                <w:i/>
                <w:iCs/>
                <w:sz w:val="12"/>
                <w:szCs w:val="12"/>
                <w:lang w:val="en-US"/>
              </w:rPr>
              <w:t xml:space="preserve"> </w:t>
            </w:r>
            <w:r w:rsidRPr="00E64432">
              <w:rPr>
                <w:i/>
                <w:iCs/>
                <w:sz w:val="12"/>
                <w:szCs w:val="12"/>
                <w:lang w:val="en-US"/>
              </w:rPr>
              <w:t>[wt.%]</w:t>
            </w:r>
          </w:p>
        </w:tc>
      </w:tr>
      <w:tr w:rsidR="003A3854" w14:paraId="13430186"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vAlign w:val="center"/>
          </w:tcPr>
          <w:p w14:paraId="3E84C09D" w14:textId="32F441A3" w:rsidR="00C70750" w:rsidRPr="003A3854" w:rsidRDefault="00E70131">
            <w:pPr>
              <w:spacing w:line="360" w:lineRule="auto"/>
              <w:jc w:val="center"/>
              <w:rPr>
                <w:b w:val="0"/>
                <w:bCs w:val="0"/>
                <w:sz w:val="18"/>
                <w:szCs w:val="18"/>
                <w:lang w:val="en-US"/>
              </w:rPr>
            </w:pPr>
            <w:r>
              <w:rPr>
                <w:sz w:val="18"/>
                <w:szCs w:val="18"/>
                <w:lang w:val="en-US"/>
              </w:rPr>
              <w:t xml:space="preserve">1. </w:t>
            </w:r>
            <w:r w:rsidR="00C70750">
              <w:rPr>
                <w:sz w:val="18"/>
                <w:szCs w:val="18"/>
                <w:lang w:val="en-US"/>
              </w:rPr>
              <w:t>7.4 sTX</w:t>
            </w:r>
          </w:p>
        </w:tc>
        <w:tc>
          <w:tcPr>
            <w:tcW w:w="1043" w:type="dxa"/>
            <w:vAlign w:val="center"/>
          </w:tcPr>
          <w:p w14:paraId="6D64CEFF" w14:textId="45ED5FE5"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b/>
                <w:bCs/>
                <w:sz w:val="18"/>
                <w:szCs w:val="18"/>
                <w:lang w:val="en-US"/>
              </w:rPr>
            </w:pPr>
            <w:r w:rsidRPr="003A3854">
              <w:rPr>
                <w:b/>
                <w:bCs/>
                <w:sz w:val="18"/>
                <w:szCs w:val="18"/>
                <w:lang w:val="en-US"/>
              </w:rPr>
              <w:t>7.4</w:t>
            </w:r>
          </w:p>
        </w:tc>
        <w:tc>
          <w:tcPr>
            <w:tcW w:w="850" w:type="dxa"/>
            <w:vAlign w:val="center"/>
          </w:tcPr>
          <w:p w14:paraId="4F6608DE"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10</w:t>
            </w:r>
          </w:p>
        </w:tc>
        <w:tc>
          <w:tcPr>
            <w:tcW w:w="992" w:type="dxa"/>
            <w:vAlign w:val="center"/>
          </w:tcPr>
          <w:p w14:paraId="186F0CC9" w14:textId="060C0FCC"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w:t>
            </w:r>
            <w:r w:rsidR="00112E5F">
              <w:rPr>
                <w:sz w:val="18"/>
                <w:szCs w:val="18"/>
                <w:lang w:val="en-US"/>
              </w:rPr>
              <w:t>10</w:t>
            </w:r>
            <w:r w:rsidR="002411B3">
              <w:rPr>
                <w:sz w:val="18"/>
                <w:szCs w:val="18"/>
                <w:lang w:val="en-US"/>
              </w:rPr>
              <w:t>.1</w:t>
            </w:r>
          </w:p>
        </w:tc>
        <w:tc>
          <w:tcPr>
            <w:tcW w:w="993" w:type="dxa"/>
            <w:vAlign w:val="center"/>
          </w:tcPr>
          <w:p w14:paraId="774A3037"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0</w:t>
            </w:r>
          </w:p>
        </w:tc>
        <w:tc>
          <w:tcPr>
            <w:tcW w:w="708" w:type="dxa"/>
            <w:vAlign w:val="center"/>
          </w:tcPr>
          <w:p w14:paraId="7428ACD5"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Small</w:t>
            </w:r>
          </w:p>
        </w:tc>
        <w:tc>
          <w:tcPr>
            <w:tcW w:w="993" w:type="dxa"/>
            <w:vAlign w:val="center"/>
          </w:tcPr>
          <w:p w14:paraId="577B5526"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b/>
                <w:bCs/>
                <w:sz w:val="18"/>
                <w:szCs w:val="18"/>
                <w:lang w:val="en-US"/>
              </w:rPr>
            </w:pPr>
            <w:r w:rsidRPr="003A3854">
              <w:rPr>
                <w:b/>
                <w:bCs/>
                <w:sz w:val="18"/>
                <w:szCs w:val="18"/>
                <w:lang w:val="en-US"/>
              </w:rPr>
              <w:t>7.4</w:t>
            </w:r>
          </w:p>
        </w:tc>
        <w:tc>
          <w:tcPr>
            <w:tcW w:w="1134" w:type="dxa"/>
            <w:vAlign w:val="center"/>
          </w:tcPr>
          <w:p w14:paraId="317E70B1"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2"/>
                <w:szCs w:val="12"/>
                <w:lang w:val="en-US"/>
              </w:rPr>
            </w:pPr>
            <w:r w:rsidRPr="003A3854">
              <w:rPr>
                <w:i/>
                <w:iCs/>
                <w:sz w:val="12"/>
                <w:szCs w:val="12"/>
                <w:lang w:val="en-US"/>
              </w:rPr>
              <w:t>Nanoindentation</w:t>
            </w:r>
          </w:p>
        </w:tc>
        <w:tc>
          <w:tcPr>
            <w:tcW w:w="1275" w:type="dxa"/>
            <w:vAlign w:val="center"/>
          </w:tcPr>
          <w:p w14:paraId="5AB600A1" w14:textId="6A07A5FF"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8"/>
                <w:szCs w:val="18"/>
                <w:lang w:val="en-US"/>
              </w:rPr>
            </w:pPr>
            <w:r w:rsidRPr="003A3854">
              <w:rPr>
                <w:i/>
                <w:iCs/>
                <w:sz w:val="18"/>
                <w:szCs w:val="18"/>
                <w:lang w:val="en-US"/>
              </w:rPr>
              <w:t>14.</w:t>
            </w:r>
            <w:r w:rsidR="00112E5F">
              <w:rPr>
                <w:i/>
                <w:iCs/>
                <w:sz w:val="18"/>
                <w:szCs w:val="18"/>
                <w:lang w:val="en-US"/>
              </w:rPr>
              <w:t>9</w:t>
            </w:r>
          </w:p>
        </w:tc>
      </w:tr>
      <w:tr w:rsidR="003A3854" w14:paraId="03365985" w14:textId="77777777" w:rsidTr="003A3854">
        <w:tc>
          <w:tcPr>
            <w:cnfStyle w:val="001000000000" w:firstRow="0" w:lastRow="0" w:firstColumn="1" w:lastColumn="0" w:oddVBand="0" w:evenVBand="0" w:oddHBand="0" w:evenHBand="0" w:firstRowFirstColumn="0" w:firstRowLastColumn="0" w:lastRowFirstColumn="0" w:lastRowLastColumn="0"/>
            <w:tcW w:w="1084" w:type="dxa"/>
            <w:vAlign w:val="center"/>
          </w:tcPr>
          <w:p w14:paraId="34ABAE0A" w14:textId="7F8393AE" w:rsidR="00C70750" w:rsidRPr="009B021B" w:rsidRDefault="00E70131">
            <w:pPr>
              <w:spacing w:line="360" w:lineRule="auto"/>
              <w:jc w:val="center"/>
              <w:rPr>
                <w:sz w:val="18"/>
                <w:szCs w:val="18"/>
                <w:lang w:val="en-US"/>
              </w:rPr>
            </w:pPr>
            <w:r>
              <w:rPr>
                <w:sz w:val="18"/>
                <w:szCs w:val="18"/>
                <w:lang w:val="en-US"/>
              </w:rPr>
              <w:t xml:space="preserve">2. </w:t>
            </w:r>
            <w:r w:rsidR="00C70750">
              <w:rPr>
                <w:sz w:val="18"/>
                <w:szCs w:val="18"/>
                <w:lang w:val="en-US"/>
              </w:rPr>
              <w:t>10.3 sTX</w:t>
            </w:r>
          </w:p>
        </w:tc>
        <w:tc>
          <w:tcPr>
            <w:tcW w:w="1043" w:type="dxa"/>
            <w:vAlign w:val="center"/>
          </w:tcPr>
          <w:p w14:paraId="0C9E2DC7" w14:textId="05DE1A82"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b/>
                <w:bCs/>
                <w:sz w:val="18"/>
                <w:szCs w:val="18"/>
                <w:lang w:val="en-US"/>
              </w:rPr>
            </w:pPr>
            <w:r w:rsidRPr="003A3854">
              <w:rPr>
                <w:b/>
                <w:bCs/>
                <w:sz w:val="18"/>
                <w:szCs w:val="18"/>
                <w:lang w:val="en-US"/>
              </w:rPr>
              <w:t>10.3</w:t>
            </w:r>
          </w:p>
        </w:tc>
        <w:tc>
          <w:tcPr>
            <w:tcW w:w="850" w:type="dxa"/>
            <w:vAlign w:val="center"/>
          </w:tcPr>
          <w:p w14:paraId="2B4ED255" w14:textId="4C3593F0" w:rsidR="00C70750" w:rsidRPr="003A3854" w:rsidRDefault="002411B3" w:rsidP="00AF54DA">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10</w:t>
            </w:r>
          </w:p>
        </w:tc>
        <w:tc>
          <w:tcPr>
            <w:tcW w:w="992" w:type="dxa"/>
            <w:vAlign w:val="center"/>
          </w:tcPr>
          <w:p w14:paraId="09E7D2B6" w14:textId="61E57171"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3A3854">
              <w:rPr>
                <w:sz w:val="18"/>
                <w:szCs w:val="18"/>
                <w:lang w:val="en-US"/>
              </w:rPr>
              <w:t>+</w:t>
            </w:r>
            <w:r w:rsidR="002411B3">
              <w:rPr>
                <w:sz w:val="18"/>
                <w:szCs w:val="18"/>
                <w:lang w:val="en-US"/>
              </w:rPr>
              <w:t>7</w:t>
            </w:r>
            <w:r w:rsidRPr="003A3854">
              <w:rPr>
                <w:sz w:val="18"/>
                <w:szCs w:val="18"/>
                <w:lang w:val="en-US"/>
              </w:rPr>
              <w:t>.</w:t>
            </w:r>
            <w:r w:rsidR="002411B3">
              <w:rPr>
                <w:sz w:val="18"/>
                <w:szCs w:val="18"/>
                <w:lang w:val="en-US"/>
              </w:rPr>
              <w:t>0</w:t>
            </w:r>
          </w:p>
        </w:tc>
        <w:tc>
          <w:tcPr>
            <w:tcW w:w="993" w:type="dxa"/>
            <w:vAlign w:val="center"/>
          </w:tcPr>
          <w:p w14:paraId="1D8B3CB4" w14:textId="77777777"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3A3854">
              <w:rPr>
                <w:sz w:val="18"/>
                <w:szCs w:val="18"/>
                <w:lang w:val="en-US"/>
              </w:rPr>
              <w:t>0</w:t>
            </w:r>
          </w:p>
        </w:tc>
        <w:tc>
          <w:tcPr>
            <w:tcW w:w="708" w:type="dxa"/>
            <w:vAlign w:val="center"/>
          </w:tcPr>
          <w:p w14:paraId="01A47BCB" w14:textId="77777777"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3A3854">
              <w:rPr>
                <w:sz w:val="18"/>
                <w:szCs w:val="18"/>
                <w:lang w:val="en-US"/>
              </w:rPr>
              <w:t>Small</w:t>
            </w:r>
          </w:p>
        </w:tc>
        <w:tc>
          <w:tcPr>
            <w:tcW w:w="993" w:type="dxa"/>
            <w:vAlign w:val="center"/>
          </w:tcPr>
          <w:p w14:paraId="1E2DC947" w14:textId="133438A0"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b/>
                <w:bCs/>
                <w:sz w:val="18"/>
                <w:szCs w:val="18"/>
                <w:lang w:val="en-US"/>
              </w:rPr>
            </w:pPr>
            <w:r w:rsidRPr="003A3854">
              <w:rPr>
                <w:b/>
                <w:bCs/>
                <w:sz w:val="18"/>
                <w:szCs w:val="18"/>
                <w:lang w:val="en-US"/>
              </w:rPr>
              <w:t>10.</w:t>
            </w:r>
            <w:r w:rsidR="00F52DAA">
              <w:rPr>
                <w:b/>
                <w:bCs/>
                <w:sz w:val="18"/>
                <w:szCs w:val="18"/>
                <w:lang w:val="en-US"/>
              </w:rPr>
              <w:t>3</w:t>
            </w:r>
          </w:p>
        </w:tc>
        <w:tc>
          <w:tcPr>
            <w:tcW w:w="1134" w:type="dxa"/>
            <w:vAlign w:val="center"/>
          </w:tcPr>
          <w:p w14:paraId="5D8F7AEA" w14:textId="77777777"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i/>
                <w:iCs/>
                <w:sz w:val="12"/>
                <w:szCs w:val="12"/>
                <w:lang w:val="en-US"/>
              </w:rPr>
            </w:pPr>
            <w:r w:rsidRPr="003A3854">
              <w:rPr>
                <w:i/>
                <w:iCs/>
                <w:sz w:val="12"/>
                <w:szCs w:val="12"/>
                <w:lang w:val="en-US"/>
              </w:rPr>
              <w:t>Nanoindentation</w:t>
            </w:r>
          </w:p>
        </w:tc>
        <w:tc>
          <w:tcPr>
            <w:tcW w:w="1275" w:type="dxa"/>
            <w:vAlign w:val="center"/>
          </w:tcPr>
          <w:p w14:paraId="646B4B58" w14:textId="77777777"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i/>
                <w:iCs/>
                <w:sz w:val="18"/>
                <w:szCs w:val="18"/>
                <w:lang w:val="en-US"/>
              </w:rPr>
            </w:pPr>
            <w:r w:rsidRPr="003A3854">
              <w:rPr>
                <w:i/>
                <w:iCs/>
                <w:sz w:val="18"/>
                <w:szCs w:val="18"/>
                <w:lang w:val="en-US"/>
              </w:rPr>
              <w:t>17.5</w:t>
            </w:r>
          </w:p>
        </w:tc>
      </w:tr>
      <w:tr w:rsidR="003A3854" w14:paraId="24595730"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vAlign w:val="center"/>
          </w:tcPr>
          <w:p w14:paraId="7D7C3EBD" w14:textId="20003024" w:rsidR="00C70750" w:rsidRPr="009B021B" w:rsidRDefault="00E70131">
            <w:pPr>
              <w:spacing w:line="360" w:lineRule="auto"/>
              <w:jc w:val="center"/>
              <w:rPr>
                <w:sz w:val="18"/>
                <w:szCs w:val="18"/>
                <w:lang w:val="en-US"/>
              </w:rPr>
            </w:pPr>
            <w:r>
              <w:rPr>
                <w:sz w:val="18"/>
                <w:szCs w:val="18"/>
                <w:lang w:val="en-US"/>
              </w:rPr>
              <w:t xml:space="preserve">3. </w:t>
            </w:r>
            <w:r w:rsidR="00C70750">
              <w:rPr>
                <w:sz w:val="18"/>
                <w:szCs w:val="18"/>
                <w:lang w:val="en-US"/>
              </w:rPr>
              <w:t>10.3 sTX aging</w:t>
            </w:r>
          </w:p>
        </w:tc>
        <w:tc>
          <w:tcPr>
            <w:tcW w:w="1043" w:type="dxa"/>
            <w:vAlign w:val="center"/>
          </w:tcPr>
          <w:p w14:paraId="57150208" w14:textId="3940940B"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b/>
                <w:bCs/>
                <w:sz w:val="18"/>
                <w:szCs w:val="18"/>
                <w:lang w:val="en-US"/>
              </w:rPr>
            </w:pPr>
            <w:r w:rsidRPr="003A3854">
              <w:rPr>
                <w:b/>
                <w:bCs/>
                <w:sz w:val="18"/>
                <w:szCs w:val="18"/>
                <w:lang w:val="en-US"/>
              </w:rPr>
              <w:t>10.3</w:t>
            </w:r>
          </w:p>
        </w:tc>
        <w:tc>
          <w:tcPr>
            <w:tcW w:w="850" w:type="dxa"/>
            <w:vAlign w:val="center"/>
          </w:tcPr>
          <w:p w14:paraId="5BFBC805" w14:textId="558BF235" w:rsidR="00C70750" w:rsidRPr="003A3854" w:rsidRDefault="002411B3"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10</w:t>
            </w:r>
          </w:p>
        </w:tc>
        <w:tc>
          <w:tcPr>
            <w:tcW w:w="992" w:type="dxa"/>
            <w:vAlign w:val="center"/>
          </w:tcPr>
          <w:p w14:paraId="653553DC" w14:textId="72D55BC8"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w:t>
            </w:r>
            <w:r w:rsidR="002411B3">
              <w:rPr>
                <w:sz w:val="18"/>
                <w:szCs w:val="18"/>
                <w:lang w:val="en-US"/>
              </w:rPr>
              <w:t>7</w:t>
            </w:r>
            <w:r w:rsidRPr="003A3854">
              <w:rPr>
                <w:sz w:val="18"/>
                <w:szCs w:val="18"/>
                <w:lang w:val="en-US"/>
              </w:rPr>
              <w:t>.</w:t>
            </w:r>
            <w:r w:rsidR="002411B3">
              <w:rPr>
                <w:sz w:val="18"/>
                <w:szCs w:val="18"/>
                <w:lang w:val="en-US"/>
              </w:rPr>
              <w:t>0</w:t>
            </w:r>
          </w:p>
        </w:tc>
        <w:tc>
          <w:tcPr>
            <w:tcW w:w="993" w:type="dxa"/>
            <w:vAlign w:val="center"/>
          </w:tcPr>
          <w:p w14:paraId="49DF1C47" w14:textId="69097C85"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w:t>
            </w:r>
            <w:r w:rsidR="002411B3">
              <w:rPr>
                <w:sz w:val="18"/>
                <w:szCs w:val="18"/>
                <w:lang w:val="en-US"/>
              </w:rPr>
              <w:t>8</w:t>
            </w:r>
            <w:r w:rsidRPr="003A3854">
              <w:rPr>
                <w:sz w:val="18"/>
                <w:szCs w:val="18"/>
                <w:lang w:val="en-US"/>
              </w:rPr>
              <w:t>.</w:t>
            </w:r>
            <w:r w:rsidR="002411B3">
              <w:rPr>
                <w:sz w:val="18"/>
                <w:szCs w:val="18"/>
                <w:lang w:val="en-US"/>
              </w:rPr>
              <w:t>3</w:t>
            </w:r>
          </w:p>
        </w:tc>
        <w:tc>
          <w:tcPr>
            <w:tcW w:w="708" w:type="dxa"/>
            <w:vAlign w:val="center"/>
          </w:tcPr>
          <w:p w14:paraId="0F4CA537"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Small</w:t>
            </w:r>
          </w:p>
        </w:tc>
        <w:tc>
          <w:tcPr>
            <w:tcW w:w="993" w:type="dxa"/>
            <w:vAlign w:val="center"/>
          </w:tcPr>
          <w:p w14:paraId="0A6AE528"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b/>
                <w:bCs/>
                <w:sz w:val="18"/>
                <w:szCs w:val="18"/>
                <w:lang w:val="en-US"/>
              </w:rPr>
            </w:pPr>
            <w:r w:rsidRPr="003A3854">
              <w:rPr>
                <w:b/>
                <w:bCs/>
                <w:sz w:val="18"/>
                <w:szCs w:val="18"/>
                <w:lang w:val="en-US"/>
              </w:rPr>
              <w:t>20</w:t>
            </w:r>
          </w:p>
        </w:tc>
        <w:tc>
          <w:tcPr>
            <w:tcW w:w="1134" w:type="dxa"/>
            <w:vAlign w:val="center"/>
          </w:tcPr>
          <w:p w14:paraId="41E5EF85"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2"/>
                <w:szCs w:val="12"/>
                <w:lang w:val="en-US"/>
              </w:rPr>
            </w:pPr>
            <w:r w:rsidRPr="003A3854">
              <w:rPr>
                <w:i/>
                <w:iCs/>
                <w:sz w:val="12"/>
                <w:szCs w:val="12"/>
                <w:lang w:val="en-US"/>
              </w:rPr>
              <w:t>Nanoindentation</w:t>
            </w:r>
          </w:p>
        </w:tc>
        <w:tc>
          <w:tcPr>
            <w:tcW w:w="1275" w:type="dxa"/>
            <w:vAlign w:val="center"/>
          </w:tcPr>
          <w:p w14:paraId="2D229FCD"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8"/>
                <w:szCs w:val="18"/>
                <w:lang w:val="en-US"/>
              </w:rPr>
            </w:pPr>
            <w:r w:rsidRPr="003A3854">
              <w:rPr>
                <w:i/>
                <w:iCs/>
                <w:sz w:val="18"/>
                <w:szCs w:val="18"/>
                <w:lang w:val="en-US"/>
              </w:rPr>
              <w:t>17.5</w:t>
            </w:r>
          </w:p>
        </w:tc>
      </w:tr>
      <w:tr w:rsidR="003A3854" w14:paraId="4BD84868" w14:textId="77777777" w:rsidTr="003A3854">
        <w:tc>
          <w:tcPr>
            <w:cnfStyle w:val="001000000000" w:firstRow="0" w:lastRow="0" w:firstColumn="1" w:lastColumn="0" w:oddVBand="0" w:evenVBand="0" w:oddHBand="0" w:evenHBand="0" w:firstRowFirstColumn="0" w:firstRowLastColumn="0" w:lastRowFirstColumn="0" w:lastRowLastColumn="0"/>
            <w:tcW w:w="1084" w:type="dxa"/>
            <w:vAlign w:val="center"/>
          </w:tcPr>
          <w:p w14:paraId="1A70AD7C" w14:textId="257DF1A2" w:rsidR="00C70750" w:rsidRPr="009B021B" w:rsidRDefault="00E70131">
            <w:pPr>
              <w:spacing w:line="360" w:lineRule="auto"/>
              <w:jc w:val="center"/>
              <w:rPr>
                <w:sz w:val="18"/>
                <w:szCs w:val="18"/>
                <w:lang w:val="en-US"/>
              </w:rPr>
            </w:pPr>
            <w:r>
              <w:rPr>
                <w:sz w:val="18"/>
                <w:szCs w:val="18"/>
                <w:lang w:val="en-US"/>
              </w:rPr>
              <w:t xml:space="preserve">4. </w:t>
            </w:r>
            <w:r w:rsidR="00C70750">
              <w:rPr>
                <w:sz w:val="18"/>
                <w:szCs w:val="18"/>
                <w:lang w:val="en-US"/>
              </w:rPr>
              <w:t>10.3 bTX aging</w:t>
            </w:r>
          </w:p>
        </w:tc>
        <w:tc>
          <w:tcPr>
            <w:tcW w:w="1043" w:type="dxa"/>
            <w:vAlign w:val="center"/>
          </w:tcPr>
          <w:p w14:paraId="12728C81" w14:textId="227FC336"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b/>
                <w:bCs/>
                <w:sz w:val="18"/>
                <w:szCs w:val="18"/>
                <w:lang w:val="en-US"/>
              </w:rPr>
            </w:pPr>
            <w:r w:rsidRPr="003A3854">
              <w:rPr>
                <w:b/>
                <w:bCs/>
                <w:sz w:val="18"/>
                <w:szCs w:val="18"/>
                <w:lang w:val="en-US"/>
              </w:rPr>
              <w:t>10.3</w:t>
            </w:r>
          </w:p>
        </w:tc>
        <w:tc>
          <w:tcPr>
            <w:tcW w:w="850" w:type="dxa"/>
            <w:vAlign w:val="center"/>
          </w:tcPr>
          <w:p w14:paraId="4F84EFF4" w14:textId="7BF07A89" w:rsidR="00C70750" w:rsidRPr="003A3854" w:rsidDel="00222B5D" w:rsidRDefault="002411B3" w:rsidP="00AF54DA">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10</w:t>
            </w:r>
          </w:p>
        </w:tc>
        <w:tc>
          <w:tcPr>
            <w:tcW w:w="992" w:type="dxa"/>
            <w:vAlign w:val="center"/>
          </w:tcPr>
          <w:p w14:paraId="39F63B3C" w14:textId="2C49F147"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3A3854">
              <w:rPr>
                <w:sz w:val="18"/>
                <w:szCs w:val="18"/>
                <w:lang w:val="en-US"/>
              </w:rPr>
              <w:t>+</w:t>
            </w:r>
            <w:r w:rsidR="002411B3">
              <w:rPr>
                <w:sz w:val="18"/>
                <w:szCs w:val="18"/>
                <w:lang w:val="en-US"/>
              </w:rPr>
              <w:t>7</w:t>
            </w:r>
            <w:r w:rsidRPr="003A3854">
              <w:rPr>
                <w:sz w:val="18"/>
                <w:szCs w:val="18"/>
                <w:lang w:val="en-US"/>
              </w:rPr>
              <w:t>.</w:t>
            </w:r>
            <w:r w:rsidR="002411B3">
              <w:rPr>
                <w:sz w:val="18"/>
                <w:szCs w:val="18"/>
                <w:lang w:val="en-US"/>
              </w:rPr>
              <w:t>0</w:t>
            </w:r>
          </w:p>
        </w:tc>
        <w:tc>
          <w:tcPr>
            <w:tcW w:w="993" w:type="dxa"/>
            <w:vAlign w:val="center"/>
          </w:tcPr>
          <w:p w14:paraId="364B2D3C" w14:textId="7CCAD049"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3A3854">
              <w:rPr>
                <w:sz w:val="18"/>
                <w:szCs w:val="18"/>
                <w:lang w:val="en-US"/>
              </w:rPr>
              <w:t>-</w:t>
            </w:r>
            <w:r w:rsidR="002411B3">
              <w:rPr>
                <w:sz w:val="18"/>
                <w:szCs w:val="18"/>
                <w:lang w:val="en-US"/>
              </w:rPr>
              <w:t>8</w:t>
            </w:r>
            <w:r w:rsidRPr="003A3854">
              <w:rPr>
                <w:sz w:val="18"/>
                <w:szCs w:val="18"/>
                <w:lang w:val="en-US"/>
              </w:rPr>
              <w:t>.</w:t>
            </w:r>
            <w:r w:rsidR="002411B3">
              <w:rPr>
                <w:sz w:val="18"/>
                <w:szCs w:val="18"/>
                <w:lang w:val="en-US"/>
              </w:rPr>
              <w:t>3</w:t>
            </w:r>
          </w:p>
        </w:tc>
        <w:tc>
          <w:tcPr>
            <w:tcW w:w="708" w:type="dxa"/>
            <w:vAlign w:val="center"/>
          </w:tcPr>
          <w:p w14:paraId="7D1338BA" w14:textId="77777777"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3A3854">
              <w:rPr>
                <w:sz w:val="18"/>
                <w:szCs w:val="18"/>
                <w:lang w:val="en-US"/>
              </w:rPr>
              <w:t>Large</w:t>
            </w:r>
          </w:p>
        </w:tc>
        <w:tc>
          <w:tcPr>
            <w:tcW w:w="993" w:type="dxa"/>
            <w:vAlign w:val="center"/>
          </w:tcPr>
          <w:p w14:paraId="657420EB" w14:textId="77777777"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b/>
                <w:bCs/>
                <w:sz w:val="18"/>
                <w:szCs w:val="18"/>
                <w:lang w:val="en-US"/>
              </w:rPr>
            </w:pPr>
            <w:r w:rsidRPr="003A3854">
              <w:rPr>
                <w:b/>
                <w:bCs/>
                <w:sz w:val="18"/>
                <w:szCs w:val="18"/>
                <w:lang w:val="en-US"/>
              </w:rPr>
              <w:t>20</w:t>
            </w:r>
          </w:p>
        </w:tc>
        <w:tc>
          <w:tcPr>
            <w:tcW w:w="1134" w:type="dxa"/>
            <w:vAlign w:val="center"/>
          </w:tcPr>
          <w:p w14:paraId="331FC032" w14:textId="77777777"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i/>
                <w:iCs/>
                <w:sz w:val="12"/>
                <w:szCs w:val="12"/>
                <w:lang w:val="en-US"/>
              </w:rPr>
            </w:pPr>
            <w:r w:rsidRPr="003A3854">
              <w:rPr>
                <w:i/>
                <w:iCs/>
                <w:sz w:val="12"/>
                <w:szCs w:val="12"/>
                <w:lang w:val="en-US"/>
              </w:rPr>
              <w:t>Nanoindentation</w:t>
            </w:r>
          </w:p>
        </w:tc>
        <w:tc>
          <w:tcPr>
            <w:tcW w:w="1275" w:type="dxa"/>
            <w:vAlign w:val="center"/>
          </w:tcPr>
          <w:p w14:paraId="641D1C6C" w14:textId="77777777" w:rsidR="00C70750" w:rsidRPr="003A3854" w:rsidRDefault="00C70750" w:rsidP="00AF54DA">
            <w:pPr>
              <w:spacing w:line="360" w:lineRule="auto"/>
              <w:jc w:val="center"/>
              <w:cnfStyle w:val="000000000000" w:firstRow="0" w:lastRow="0" w:firstColumn="0" w:lastColumn="0" w:oddVBand="0" w:evenVBand="0" w:oddHBand="0" w:evenHBand="0" w:firstRowFirstColumn="0" w:firstRowLastColumn="0" w:lastRowFirstColumn="0" w:lastRowLastColumn="0"/>
              <w:rPr>
                <w:i/>
                <w:iCs/>
                <w:sz w:val="18"/>
                <w:szCs w:val="18"/>
                <w:lang w:val="en-US"/>
              </w:rPr>
            </w:pPr>
            <w:r w:rsidRPr="003A3854">
              <w:rPr>
                <w:i/>
                <w:iCs/>
                <w:sz w:val="18"/>
                <w:szCs w:val="18"/>
                <w:lang w:val="en-US"/>
              </w:rPr>
              <w:t>17.5</w:t>
            </w:r>
          </w:p>
        </w:tc>
      </w:tr>
      <w:tr w:rsidR="003A3854" w14:paraId="0AC8A51C" w14:textId="77777777" w:rsidTr="003A3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vAlign w:val="center"/>
          </w:tcPr>
          <w:p w14:paraId="21A6691A" w14:textId="3EAA3121" w:rsidR="00C70750" w:rsidRPr="009B021B" w:rsidRDefault="00E70131">
            <w:pPr>
              <w:spacing w:line="360" w:lineRule="auto"/>
              <w:jc w:val="center"/>
              <w:rPr>
                <w:sz w:val="18"/>
                <w:szCs w:val="18"/>
                <w:lang w:val="en-US"/>
              </w:rPr>
            </w:pPr>
            <w:r>
              <w:rPr>
                <w:sz w:val="18"/>
                <w:szCs w:val="18"/>
                <w:lang w:val="en-US"/>
              </w:rPr>
              <w:t xml:space="preserve">5. </w:t>
            </w:r>
            <w:r w:rsidR="00C70750">
              <w:rPr>
                <w:sz w:val="18"/>
                <w:szCs w:val="18"/>
                <w:lang w:val="en-US"/>
              </w:rPr>
              <w:t>10.3 sTX aging</w:t>
            </w:r>
          </w:p>
        </w:tc>
        <w:tc>
          <w:tcPr>
            <w:tcW w:w="1043" w:type="dxa"/>
            <w:vAlign w:val="center"/>
          </w:tcPr>
          <w:p w14:paraId="435E8A35" w14:textId="6FBC30BB"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b/>
                <w:bCs/>
                <w:sz w:val="18"/>
                <w:szCs w:val="18"/>
                <w:lang w:val="en-US"/>
              </w:rPr>
            </w:pPr>
            <w:r w:rsidRPr="003A3854">
              <w:rPr>
                <w:b/>
                <w:bCs/>
                <w:sz w:val="18"/>
                <w:szCs w:val="18"/>
                <w:lang w:val="en-US"/>
              </w:rPr>
              <w:t>10.3</w:t>
            </w:r>
          </w:p>
        </w:tc>
        <w:tc>
          <w:tcPr>
            <w:tcW w:w="850" w:type="dxa"/>
            <w:vAlign w:val="center"/>
          </w:tcPr>
          <w:p w14:paraId="1CE8F796"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279</w:t>
            </w:r>
          </w:p>
        </w:tc>
        <w:tc>
          <w:tcPr>
            <w:tcW w:w="992" w:type="dxa"/>
            <w:vAlign w:val="center"/>
          </w:tcPr>
          <w:p w14:paraId="306EF149" w14:textId="5E1B71BE"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+195</w:t>
            </w:r>
            <w:r w:rsidR="00112E5F">
              <w:rPr>
                <w:sz w:val="18"/>
                <w:szCs w:val="18"/>
                <w:lang w:val="en-US"/>
              </w:rPr>
              <w:t>.0</w:t>
            </w:r>
          </w:p>
        </w:tc>
        <w:tc>
          <w:tcPr>
            <w:tcW w:w="993" w:type="dxa"/>
            <w:vAlign w:val="center"/>
          </w:tcPr>
          <w:p w14:paraId="2B2B5569" w14:textId="10277508"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-230</w:t>
            </w:r>
            <w:r w:rsidR="00112E5F">
              <w:rPr>
                <w:sz w:val="18"/>
                <w:szCs w:val="18"/>
                <w:lang w:val="en-US"/>
              </w:rPr>
              <w:t>.0</w:t>
            </w:r>
          </w:p>
        </w:tc>
        <w:tc>
          <w:tcPr>
            <w:tcW w:w="708" w:type="dxa"/>
            <w:vAlign w:val="center"/>
          </w:tcPr>
          <w:p w14:paraId="38787975"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3A3854">
              <w:rPr>
                <w:sz w:val="18"/>
                <w:szCs w:val="18"/>
                <w:lang w:val="en-US"/>
              </w:rPr>
              <w:t>Small</w:t>
            </w:r>
          </w:p>
        </w:tc>
        <w:tc>
          <w:tcPr>
            <w:tcW w:w="993" w:type="dxa"/>
            <w:vAlign w:val="center"/>
          </w:tcPr>
          <w:p w14:paraId="00D84EF5"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b/>
                <w:bCs/>
                <w:sz w:val="18"/>
                <w:szCs w:val="18"/>
                <w:lang w:val="en-US"/>
              </w:rPr>
            </w:pPr>
            <w:r w:rsidRPr="003A3854">
              <w:rPr>
                <w:b/>
                <w:bCs/>
                <w:sz w:val="18"/>
                <w:szCs w:val="18"/>
                <w:lang w:val="en-US"/>
              </w:rPr>
              <w:t>20</w:t>
            </w:r>
          </w:p>
        </w:tc>
        <w:tc>
          <w:tcPr>
            <w:tcW w:w="1134" w:type="dxa"/>
            <w:vAlign w:val="center"/>
          </w:tcPr>
          <w:p w14:paraId="0559AB21"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2"/>
                <w:szCs w:val="12"/>
                <w:lang w:val="en-US"/>
              </w:rPr>
            </w:pPr>
            <w:r w:rsidRPr="003A3854">
              <w:rPr>
                <w:i/>
                <w:iCs/>
                <w:sz w:val="12"/>
                <w:szCs w:val="12"/>
                <w:lang w:val="en-US"/>
              </w:rPr>
              <w:t>Compression test</w:t>
            </w:r>
          </w:p>
        </w:tc>
        <w:tc>
          <w:tcPr>
            <w:tcW w:w="1275" w:type="dxa"/>
            <w:vAlign w:val="center"/>
          </w:tcPr>
          <w:p w14:paraId="5C06C537" w14:textId="77777777" w:rsidR="00C70750" w:rsidRPr="003A3854" w:rsidRDefault="00C70750" w:rsidP="00AF54DA">
            <w:pPr>
              <w:spacing w:line="360" w:lineRule="auto"/>
              <w:jc w:val="center"/>
              <w:cnfStyle w:val="000000100000" w:firstRow="0" w:lastRow="0" w:firstColumn="0" w:lastColumn="0" w:oddVBand="0" w:evenVBand="0" w:oddHBand="1" w:evenHBand="0" w:firstRowFirstColumn="0" w:firstRowLastColumn="0" w:lastRowFirstColumn="0" w:lastRowLastColumn="0"/>
              <w:rPr>
                <w:i/>
                <w:iCs/>
                <w:sz w:val="18"/>
                <w:szCs w:val="18"/>
                <w:lang w:val="en-US"/>
              </w:rPr>
            </w:pPr>
            <w:r w:rsidRPr="003A3854">
              <w:rPr>
                <w:i/>
                <w:iCs/>
                <w:sz w:val="18"/>
                <w:szCs w:val="18"/>
                <w:lang w:val="en-US"/>
              </w:rPr>
              <w:t>17.5</w:t>
            </w:r>
          </w:p>
        </w:tc>
      </w:tr>
    </w:tbl>
    <w:p w14:paraId="016A2DEE" w14:textId="77777777" w:rsidR="005B44B0" w:rsidRPr="003A3854" w:rsidRDefault="005B44B0" w:rsidP="003A3854">
      <w:pPr>
        <w:spacing w:line="360" w:lineRule="auto"/>
        <w:rPr>
          <w:rStyle w:val="SubtleEmphasis"/>
          <w:i w:val="0"/>
          <w:iCs w:val="0"/>
          <w:sz w:val="16"/>
          <w:szCs w:val="16"/>
        </w:rPr>
      </w:pPr>
    </w:p>
    <w:p w14:paraId="32399318" w14:textId="77777777" w:rsidR="00C70750" w:rsidRDefault="00C70750" w:rsidP="00C70750">
      <w:pPr>
        <w:spacing w:line="360" w:lineRule="auto"/>
        <w:jc w:val="both"/>
        <w:rPr>
          <w:sz w:val="24"/>
          <w:szCs w:val="24"/>
          <w:lang w:val="en-US"/>
        </w:rPr>
      </w:pPr>
      <w:r w:rsidRPr="00EB3C30">
        <w:rPr>
          <w:sz w:val="24"/>
          <w:szCs w:val="24"/>
          <w:lang w:val="en-US"/>
        </w:rPr>
        <w:t xml:space="preserve">The frozen mycelium suspension </w:t>
      </w:r>
      <w:r>
        <w:rPr>
          <w:sz w:val="24"/>
          <w:szCs w:val="24"/>
          <w:lang w:val="en-US"/>
        </w:rPr>
        <w:t xml:space="preserve">raw </w:t>
      </w:r>
      <w:r w:rsidRPr="00EB3C30">
        <w:rPr>
          <w:sz w:val="24"/>
          <w:szCs w:val="24"/>
          <w:lang w:val="en-US"/>
        </w:rPr>
        <w:t xml:space="preserve">material </w:t>
      </w:r>
      <w:r>
        <w:rPr>
          <w:sz w:val="24"/>
          <w:szCs w:val="24"/>
          <w:lang w:val="en-US"/>
        </w:rPr>
        <w:t>was</w:t>
      </w:r>
      <w:r w:rsidRPr="00EB3C30">
        <w:rPr>
          <w:sz w:val="24"/>
          <w:szCs w:val="24"/>
          <w:lang w:val="en-US"/>
        </w:rPr>
        <w:t xml:space="preserve"> taken out from the freezer, and the standard freezing temperature is generally set at -19.5°C. An appropriate amount of material </w:t>
      </w:r>
      <w:r>
        <w:rPr>
          <w:sz w:val="24"/>
          <w:szCs w:val="24"/>
          <w:lang w:val="en-US"/>
        </w:rPr>
        <w:t>was</w:t>
      </w:r>
      <w:r w:rsidRPr="00EB3C30">
        <w:rPr>
          <w:sz w:val="24"/>
          <w:szCs w:val="24"/>
          <w:lang w:val="en-US"/>
        </w:rPr>
        <w:t xml:space="preserve"> taken out from the large block of frozen material with a hammer or a shovel</w:t>
      </w:r>
      <w:r>
        <w:rPr>
          <w:sz w:val="24"/>
          <w:szCs w:val="24"/>
          <w:lang w:val="en-US"/>
        </w:rPr>
        <w:t xml:space="preserve"> and </w:t>
      </w:r>
      <w:r w:rsidRPr="00EB3C30">
        <w:rPr>
          <w:sz w:val="24"/>
          <w:szCs w:val="24"/>
          <w:lang w:val="en-US"/>
        </w:rPr>
        <w:t>pu</w:t>
      </w:r>
      <w:r>
        <w:rPr>
          <w:sz w:val="24"/>
          <w:szCs w:val="24"/>
          <w:lang w:val="en-US"/>
        </w:rPr>
        <w:t>tted</w:t>
      </w:r>
      <w:r w:rsidRPr="00EB3C30">
        <w:rPr>
          <w:sz w:val="24"/>
          <w:szCs w:val="24"/>
          <w:lang w:val="en-US"/>
        </w:rPr>
        <w:t xml:space="preserve"> into a cup, and thawed with a high-speed blender </w:t>
      </w:r>
      <w:r>
        <w:rPr>
          <w:sz w:val="24"/>
          <w:szCs w:val="24"/>
          <w:lang w:val="en-US"/>
        </w:rPr>
        <w:t xml:space="preserve">called Speedmixer, </w:t>
      </w:r>
      <w:r w:rsidRPr="00EB3C30">
        <w:rPr>
          <w:sz w:val="24"/>
          <w:szCs w:val="24"/>
          <w:lang w:val="en-US"/>
        </w:rPr>
        <w:t>at 3500 rpm for 2 minutes. This thawing step is repeated until there is no ice in the material</w:t>
      </w:r>
      <w:r w:rsidRPr="00AF54DA">
        <w:rPr>
          <w:sz w:val="24"/>
          <w:szCs w:val="24"/>
          <w:lang w:val="en-US"/>
        </w:rPr>
        <w:t>.</w:t>
      </w:r>
      <w:r>
        <w:rPr>
          <w:sz w:val="24"/>
          <w:szCs w:val="24"/>
          <w:lang w:val="en-US"/>
        </w:rPr>
        <w:t xml:space="preserve"> </w:t>
      </w:r>
    </w:p>
    <w:p w14:paraId="7BAD6A99" w14:textId="73819B32" w:rsidR="00B4701E" w:rsidRDefault="00C70750" w:rsidP="00B4701E">
      <w:pPr>
        <w:spacing w:line="360" w:lineRule="auto"/>
        <w:jc w:val="both"/>
        <w:rPr>
          <w:sz w:val="24"/>
          <w:szCs w:val="24"/>
          <w:lang w:val="en-US"/>
        </w:rPr>
      </w:pPr>
      <w:r w:rsidRPr="00E64432">
        <w:rPr>
          <w:sz w:val="24"/>
          <w:szCs w:val="24"/>
          <w:lang w:val="en-US"/>
        </w:rPr>
        <w:t>For myceli</w:t>
      </w:r>
      <w:r>
        <w:rPr>
          <w:sz w:val="24"/>
          <w:szCs w:val="24"/>
          <w:lang w:val="en-US"/>
        </w:rPr>
        <w:t>um</w:t>
      </w:r>
      <w:r w:rsidRPr="00E64432">
        <w:rPr>
          <w:sz w:val="24"/>
          <w:szCs w:val="24"/>
          <w:lang w:val="en-US"/>
        </w:rPr>
        <w:t xml:space="preserve"> samples for the determination of mechanical properties by nanoindentation, </w:t>
      </w:r>
      <w:r w:rsidR="003A3309" w:rsidRPr="003A3309">
        <w:rPr>
          <w:sz w:val="24"/>
          <w:szCs w:val="24"/>
          <w:lang w:val="en-US"/>
        </w:rPr>
        <w:t>three portions of myceli</w:t>
      </w:r>
      <w:r w:rsidR="003A3309">
        <w:rPr>
          <w:sz w:val="24"/>
          <w:szCs w:val="24"/>
          <w:lang w:val="en-US"/>
        </w:rPr>
        <w:t>um</w:t>
      </w:r>
      <w:r w:rsidR="003A3309" w:rsidRPr="003A3309">
        <w:rPr>
          <w:sz w:val="24"/>
          <w:szCs w:val="24"/>
          <w:lang w:val="en-US"/>
        </w:rPr>
        <w:t xml:space="preserve"> suspension raw material</w:t>
      </w:r>
      <w:r w:rsidR="003A3309">
        <w:rPr>
          <w:sz w:val="24"/>
          <w:szCs w:val="24"/>
          <w:lang w:val="en-US"/>
        </w:rPr>
        <w:t>s</w:t>
      </w:r>
      <w:r w:rsidR="003A3309" w:rsidRPr="003A3309">
        <w:rPr>
          <w:sz w:val="24"/>
          <w:szCs w:val="24"/>
          <w:lang w:val="en-US"/>
        </w:rPr>
        <w:t xml:space="preserve"> o</w:t>
      </w:r>
      <w:r w:rsidR="003A3309">
        <w:rPr>
          <w:sz w:val="24"/>
          <w:szCs w:val="24"/>
          <w:lang w:val="en-US"/>
        </w:rPr>
        <w:t>f</w:t>
      </w:r>
      <w:r w:rsidR="003A3309" w:rsidRPr="003A3309">
        <w:rPr>
          <w:sz w:val="24"/>
          <w:szCs w:val="24"/>
          <w:lang w:val="en-US"/>
        </w:rPr>
        <w:t xml:space="preserve"> 8 g for </w:t>
      </w:r>
      <w:r w:rsidR="00E70131">
        <w:rPr>
          <w:sz w:val="24"/>
          <w:szCs w:val="24"/>
          <w:lang w:val="en-US"/>
        </w:rPr>
        <w:t xml:space="preserve">first </w:t>
      </w:r>
      <w:r w:rsidR="003A3309" w:rsidRPr="003A3309">
        <w:rPr>
          <w:sz w:val="24"/>
          <w:szCs w:val="24"/>
          <w:lang w:val="en-US"/>
        </w:rPr>
        <w:t>batch</w:t>
      </w:r>
      <w:r w:rsidR="003A3309">
        <w:rPr>
          <w:sz w:val="24"/>
          <w:szCs w:val="24"/>
          <w:lang w:val="en-US"/>
        </w:rPr>
        <w:t xml:space="preserve"> 7.4</w:t>
      </w:r>
      <w:r w:rsidR="00E70131">
        <w:rPr>
          <w:sz w:val="24"/>
          <w:szCs w:val="24"/>
          <w:lang w:val="en-US"/>
        </w:rPr>
        <w:t xml:space="preserve"> </w:t>
      </w:r>
      <w:r w:rsidR="003A3309">
        <w:rPr>
          <w:sz w:val="24"/>
          <w:szCs w:val="24"/>
          <w:lang w:val="en-US"/>
        </w:rPr>
        <w:t>sTX and 10 g for batch</w:t>
      </w:r>
      <w:r w:rsidR="00E70131">
        <w:rPr>
          <w:sz w:val="24"/>
          <w:szCs w:val="24"/>
          <w:lang w:val="en-US"/>
        </w:rPr>
        <w:t>es</w:t>
      </w:r>
      <w:r w:rsidR="003A3309">
        <w:rPr>
          <w:sz w:val="24"/>
          <w:szCs w:val="24"/>
          <w:lang w:val="en-US"/>
        </w:rPr>
        <w:t xml:space="preserve"> </w:t>
      </w:r>
      <w:r w:rsidR="00E70131">
        <w:rPr>
          <w:sz w:val="24"/>
          <w:szCs w:val="24"/>
          <w:lang w:val="en-US"/>
        </w:rPr>
        <w:t xml:space="preserve">2-4 </w:t>
      </w:r>
      <w:r w:rsidRPr="00E64432">
        <w:rPr>
          <w:sz w:val="24"/>
          <w:szCs w:val="24"/>
          <w:lang w:val="en-US"/>
        </w:rPr>
        <w:t>were prepared</w:t>
      </w:r>
      <w:r w:rsidR="0041269F">
        <w:rPr>
          <w:sz w:val="24"/>
          <w:szCs w:val="24"/>
          <w:lang w:val="en-US"/>
        </w:rPr>
        <w:t xml:space="preserve"> and placed in 30 mL glass bottle</w:t>
      </w:r>
      <w:r w:rsidRPr="00E64432">
        <w:rPr>
          <w:sz w:val="24"/>
          <w:szCs w:val="24"/>
          <w:lang w:val="en-US"/>
        </w:rPr>
        <w:t xml:space="preserve">. </w:t>
      </w:r>
      <w:r w:rsidR="003A3309" w:rsidRPr="003A3309">
        <w:rPr>
          <w:sz w:val="24"/>
          <w:szCs w:val="24"/>
          <w:lang w:val="en-US"/>
        </w:rPr>
        <w:t xml:space="preserve">According to the data in Table 3.5, a certain amount of water </w:t>
      </w:r>
      <w:r w:rsidR="00E70131">
        <w:rPr>
          <w:sz w:val="24"/>
          <w:szCs w:val="24"/>
          <w:lang w:val="en-US"/>
        </w:rPr>
        <w:t xml:space="preserve">was added </w:t>
      </w:r>
      <w:r w:rsidR="003A3309" w:rsidRPr="003A3309">
        <w:rPr>
          <w:sz w:val="24"/>
          <w:szCs w:val="24"/>
          <w:lang w:val="en-US"/>
        </w:rPr>
        <w:t>t</w:t>
      </w:r>
      <w:r w:rsidR="00E70131">
        <w:rPr>
          <w:sz w:val="24"/>
          <w:szCs w:val="24"/>
          <w:lang w:val="en-US"/>
        </w:rPr>
        <w:t>o</w:t>
      </w:r>
      <w:r w:rsidR="003A3309" w:rsidRPr="003A3309">
        <w:rPr>
          <w:sz w:val="24"/>
          <w:szCs w:val="24"/>
          <w:lang w:val="en-US"/>
        </w:rPr>
        <w:t xml:space="preserve"> different batche</w:t>
      </w:r>
      <w:r w:rsidR="0041269F">
        <w:rPr>
          <w:sz w:val="24"/>
          <w:szCs w:val="24"/>
          <w:lang w:val="en-US"/>
        </w:rPr>
        <w:t>s</w:t>
      </w:r>
      <w:r w:rsidR="003A3309" w:rsidRPr="003A3309">
        <w:rPr>
          <w:sz w:val="24"/>
          <w:szCs w:val="24"/>
          <w:lang w:val="en-US"/>
        </w:rPr>
        <w:t>.</w:t>
      </w:r>
      <w:r w:rsidR="00E70131">
        <w:rPr>
          <w:sz w:val="24"/>
          <w:szCs w:val="24"/>
          <w:lang w:val="en-US"/>
        </w:rPr>
        <w:t xml:space="preserve"> </w:t>
      </w:r>
      <w:r w:rsidR="00E70131" w:rsidRPr="00E70131">
        <w:rPr>
          <w:sz w:val="24"/>
          <w:szCs w:val="24"/>
          <w:lang w:val="en-US"/>
        </w:rPr>
        <w:t xml:space="preserve">Three </w:t>
      </w:r>
      <w:r w:rsidR="00E70131">
        <w:rPr>
          <w:sz w:val="24"/>
          <w:szCs w:val="24"/>
          <w:lang w:val="en-US"/>
        </w:rPr>
        <w:t xml:space="preserve">portions of </w:t>
      </w:r>
      <w:r w:rsidR="00E70131" w:rsidRPr="00E70131">
        <w:rPr>
          <w:sz w:val="24"/>
          <w:szCs w:val="24"/>
          <w:lang w:val="en-US"/>
        </w:rPr>
        <w:t>myceli</w:t>
      </w:r>
      <w:r w:rsidR="00E70131">
        <w:rPr>
          <w:sz w:val="24"/>
          <w:szCs w:val="24"/>
          <w:lang w:val="en-US"/>
        </w:rPr>
        <w:t>um</w:t>
      </w:r>
      <w:r w:rsidR="00E70131" w:rsidRPr="00E70131">
        <w:rPr>
          <w:sz w:val="24"/>
          <w:szCs w:val="24"/>
          <w:lang w:val="en-US"/>
        </w:rPr>
        <w:t xml:space="preserve"> suspensions in each batch were treated with </w:t>
      </w:r>
      <w:r w:rsidR="00E70131">
        <w:rPr>
          <w:sz w:val="24"/>
          <w:szCs w:val="24"/>
          <w:lang w:val="en-US"/>
        </w:rPr>
        <w:t xml:space="preserve">small or large </w:t>
      </w:r>
      <w:r w:rsidR="00E70131" w:rsidRPr="00E70131">
        <w:rPr>
          <w:sz w:val="24"/>
          <w:szCs w:val="24"/>
          <w:lang w:val="en-US"/>
        </w:rPr>
        <w:t>Turaxx for 0 min, 1 min and 25 min, respectively.</w:t>
      </w:r>
      <w:r w:rsidR="00B4701E">
        <w:rPr>
          <w:sz w:val="24"/>
          <w:szCs w:val="24"/>
          <w:lang w:val="en-US"/>
        </w:rPr>
        <w:t xml:space="preserve"> </w:t>
      </w:r>
      <w:r w:rsidR="00B4701E" w:rsidRPr="00B4701E">
        <w:rPr>
          <w:sz w:val="24"/>
          <w:szCs w:val="24"/>
          <w:lang w:val="en-US"/>
        </w:rPr>
        <w:t xml:space="preserve">The steps of Turaxx treatment are described in detail in </w:t>
      </w:r>
      <w:r w:rsidR="00537AB6">
        <w:rPr>
          <w:sz w:val="24"/>
          <w:szCs w:val="24"/>
          <w:lang w:val="en-US"/>
        </w:rPr>
        <w:t xml:space="preserve">section </w:t>
      </w:r>
      <w:r w:rsidR="00B4701E" w:rsidRPr="00B4701E">
        <w:rPr>
          <w:sz w:val="24"/>
          <w:szCs w:val="24"/>
          <w:lang w:val="en-US"/>
        </w:rPr>
        <w:t>3.2.</w:t>
      </w:r>
      <w:r w:rsidR="00537AB6">
        <w:rPr>
          <w:sz w:val="24"/>
          <w:szCs w:val="24"/>
          <w:lang w:val="en-US"/>
        </w:rPr>
        <w:t>2.2</w:t>
      </w:r>
      <w:r w:rsidR="00B4701E" w:rsidRPr="00B4701E">
        <w:rPr>
          <w:sz w:val="24"/>
          <w:szCs w:val="24"/>
          <w:lang w:val="en-US"/>
        </w:rPr>
        <w:t>.</w:t>
      </w:r>
      <w:r w:rsidR="00B4701E">
        <w:rPr>
          <w:sz w:val="24"/>
          <w:szCs w:val="24"/>
          <w:lang w:val="en-US"/>
        </w:rPr>
        <w:t xml:space="preserve"> </w:t>
      </w:r>
      <w:r w:rsidR="00B4701E" w:rsidRPr="00B4701E">
        <w:rPr>
          <w:sz w:val="24"/>
          <w:szCs w:val="24"/>
          <w:lang w:val="en-US"/>
        </w:rPr>
        <w:t xml:space="preserve">The mycelium suspension of the </w:t>
      </w:r>
      <w:r w:rsidR="00B4701E">
        <w:rPr>
          <w:sz w:val="24"/>
          <w:szCs w:val="24"/>
          <w:lang w:val="en-US"/>
        </w:rPr>
        <w:t xml:space="preserve">first and </w:t>
      </w:r>
      <w:r w:rsidR="00B4701E" w:rsidRPr="00B4701E">
        <w:rPr>
          <w:sz w:val="24"/>
          <w:szCs w:val="24"/>
          <w:lang w:val="en-US"/>
        </w:rPr>
        <w:t>second batch</w:t>
      </w:r>
      <w:r w:rsidR="00B4701E">
        <w:rPr>
          <w:sz w:val="24"/>
          <w:szCs w:val="24"/>
          <w:lang w:val="en-US"/>
        </w:rPr>
        <w:t>, namely 7.4 sTX and 10.3 sTX,</w:t>
      </w:r>
      <w:r w:rsidR="00B4701E" w:rsidRPr="00B4701E">
        <w:rPr>
          <w:sz w:val="24"/>
          <w:szCs w:val="24"/>
          <w:lang w:val="en-US"/>
        </w:rPr>
        <w:t xml:space="preserve"> was not subjected to aging treatment. The mycelium suspension of the third and fourth batches</w:t>
      </w:r>
      <w:r w:rsidR="00B4701E">
        <w:rPr>
          <w:sz w:val="24"/>
          <w:szCs w:val="24"/>
          <w:lang w:val="en-US"/>
        </w:rPr>
        <w:t>,</w:t>
      </w:r>
      <w:r w:rsidR="00B4701E" w:rsidRPr="00B4701E">
        <w:rPr>
          <w:sz w:val="24"/>
          <w:szCs w:val="24"/>
          <w:lang w:val="en-US"/>
        </w:rPr>
        <w:t xml:space="preserve"> </w:t>
      </w:r>
      <w:r w:rsidR="00B4701E">
        <w:rPr>
          <w:sz w:val="24"/>
          <w:szCs w:val="24"/>
          <w:lang w:val="en-US"/>
        </w:rPr>
        <w:lastRenderedPageBreak/>
        <w:t>namely 10.3 sTX aging and 10.3 bTX aging,</w:t>
      </w:r>
      <w:r w:rsidR="00B4701E" w:rsidRPr="00B4701E">
        <w:rPr>
          <w:sz w:val="24"/>
          <w:szCs w:val="24"/>
          <w:lang w:val="en-US"/>
        </w:rPr>
        <w:t xml:space="preserve"> was subjected to aging treatment. The suspension was placed in a fume hood to evaporate a fixed amount of water</w:t>
      </w:r>
      <w:r w:rsidR="00B4701E">
        <w:rPr>
          <w:sz w:val="24"/>
          <w:szCs w:val="24"/>
          <w:lang w:val="en-US"/>
        </w:rPr>
        <w:t xml:space="preserve"> according to table 3.5</w:t>
      </w:r>
      <w:r w:rsidR="00B4701E" w:rsidRPr="00B4701E">
        <w:rPr>
          <w:sz w:val="24"/>
          <w:szCs w:val="24"/>
          <w:lang w:val="en-US"/>
        </w:rPr>
        <w:t>.</w:t>
      </w:r>
      <w:r w:rsidR="00075C14">
        <w:rPr>
          <w:sz w:val="24"/>
          <w:szCs w:val="24"/>
          <w:lang w:val="en-US"/>
        </w:rPr>
        <w:t xml:space="preserve"> </w:t>
      </w:r>
      <w:r w:rsidR="00075C14" w:rsidRPr="00075C14">
        <w:rPr>
          <w:sz w:val="24"/>
          <w:szCs w:val="24"/>
          <w:lang w:val="en-US"/>
        </w:rPr>
        <w:t>Due to the limitation of bottle</w:t>
      </w:r>
      <w:r w:rsidR="00075C14">
        <w:rPr>
          <w:sz w:val="24"/>
          <w:szCs w:val="24"/>
          <w:lang w:val="en-US"/>
        </w:rPr>
        <w:t>neck</w:t>
      </w:r>
      <w:r w:rsidR="00075C14" w:rsidRPr="00075C14">
        <w:rPr>
          <w:sz w:val="24"/>
          <w:szCs w:val="24"/>
          <w:lang w:val="en-US"/>
        </w:rPr>
        <w:t xml:space="preserve"> diameter, the aging treatment time is about 5 h.</w:t>
      </w:r>
    </w:p>
    <w:p w14:paraId="3992AB75" w14:textId="3AE60EF0" w:rsidR="00B4701E" w:rsidRPr="00AF54DA" w:rsidRDefault="00B4701E" w:rsidP="00B4701E">
      <w:pPr>
        <w:spacing w:line="360" w:lineRule="auto"/>
        <w:jc w:val="both"/>
        <w:rPr>
          <w:sz w:val="24"/>
          <w:szCs w:val="24"/>
          <w:lang w:val="en-US"/>
        </w:rPr>
      </w:pPr>
      <w:r w:rsidRPr="00E64432">
        <w:rPr>
          <w:sz w:val="24"/>
          <w:szCs w:val="24"/>
          <w:lang w:val="en-US"/>
        </w:rPr>
        <w:t xml:space="preserve">For compression tests, </w:t>
      </w:r>
      <w:r w:rsidR="0041269F">
        <w:rPr>
          <w:sz w:val="24"/>
          <w:szCs w:val="24"/>
          <w:lang w:val="en-US"/>
        </w:rPr>
        <w:t>totally</w:t>
      </w:r>
      <w:r w:rsidRPr="00E64432">
        <w:rPr>
          <w:sz w:val="24"/>
          <w:szCs w:val="24"/>
          <w:lang w:val="en-US"/>
        </w:rPr>
        <w:t xml:space="preserve"> 2</w:t>
      </w:r>
      <w:r>
        <w:rPr>
          <w:sz w:val="24"/>
          <w:szCs w:val="24"/>
          <w:lang w:val="en-US"/>
        </w:rPr>
        <w:t>79</w:t>
      </w:r>
      <w:r w:rsidRPr="00E64432">
        <w:rPr>
          <w:sz w:val="24"/>
          <w:szCs w:val="24"/>
          <w:lang w:val="en-US"/>
        </w:rPr>
        <w:t xml:space="preserve"> g of mycelial suspension were</w:t>
      </w:r>
      <w:r>
        <w:rPr>
          <w:sz w:val="24"/>
          <w:szCs w:val="24"/>
          <w:lang w:val="en-US"/>
        </w:rPr>
        <w:t xml:space="preserve"> </w:t>
      </w:r>
      <w:r w:rsidR="0041269F">
        <w:rPr>
          <w:sz w:val="24"/>
          <w:szCs w:val="24"/>
          <w:lang w:val="en-US"/>
        </w:rPr>
        <w:t>prepared</w:t>
      </w:r>
      <w:r w:rsidRPr="00AF54DA">
        <w:rPr>
          <w:sz w:val="24"/>
          <w:szCs w:val="24"/>
          <w:lang w:val="en-US"/>
        </w:rPr>
        <w:t>.</w:t>
      </w:r>
      <w:r w:rsidRPr="00AF54DA" w:rsidDel="00E70131">
        <w:rPr>
          <w:sz w:val="24"/>
          <w:szCs w:val="24"/>
          <w:lang w:val="en-US"/>
        </w:rPr>
        <w:t xml:space="preserve"> </w:t>
      </w:r>
      <w:r w:rsidR="0041269F" w:rsidRPr="0041269F">
        <w:rPr>
          <w:sz w:val="24"/>
          <w:szCs w:val="24"/>
          <w:lang w:val="en-US"/>
        </w:rPr>
        <w:t xml:space="preserve">The suspension was then </w:t>
      </w:r>
      <w:r w:rsidR="0041269F">
        <w:rPr>
          <w:sz w:val="24"/>
          <w:szCs w:val="24"/>
          <w:lang w:val="en-US"/>
        </w:rPr>
        <w:t xml:space="preserve">with </w:t>
      </w:r>
      <w:r w:rsidR="0041269F" w:rsidRPr="0041269F">
        <w:rPr>
          <w:sz w:val="24"/>
          <w:szCs w:val="24"/>
          <w:lang w:val="en-US"/>
        </w:rPr>
        <w:t>Turaxx treated in the same manner as the previous s</w:t>
      </w:r>
      <w:r w:rsidR="0041269F">
        <w:rPr>
          <w:sz w:val="24"/>
          <w:szCs w:val="24"/>
          <w:lang w:val="en-US"/>
        </w:rPr>
        <w:t>uspensions</w:t>
      </w:r>
      <w:r w:rsidR="0041269F" w:rsidRPr="0041269F">
        <w:rPr>
          <w:sz w:val="24"/>
          <w:szCs w:val="24"/>
          <w:lang w:val="en-US"/>
        </w:rPr>
        <w:t>.</w:t>
      </w:r>
      <w:r w:rsidR="00075C14">
        <w:rPr>
          <w:sz w:val="24"/>
          <w:szCs w:val="24"/>
          <w:lang w:val="en-US"/>
        </w:rPr>
        <w:t xml:space="preserve"> </w:t>
      </w:r>
      <w:r w:rsidR="00075C14" w:rsidRPr="00075C14">
        <w:rPr>
          <w:sz w:val="24"/>
          <w:szCs w:val="24"/>
          <w:lang w:val="en-US"/>
        </w:rPr>
        <w:t>The mycelium suspension treated with Turaxx was then poured into a 1 L PP box and placed in a fume hood for aging, which took approximately 36 h.</w:t>
      </w:r>
    </w:p>
    <w:p w14:paraId="6ADC3CD0" w14:textId="65C81855" w:rsidR="00F22C43" w:rsidRPr="003A3854" w:rsidRDefault="00F22C43" w:rsidP="003A3854">
      <w:pPr>
        <w:pStyle w:val="Heading4"/>
        <w:spacing w:line="360" w:lineRule="auto"/>
        <w:rPr>
          <w:sz w:val="24"/>
          <w:szCs w:val="24"/>
          <w:lang w:val="en-US"/>
        </w:rPr>
      </w:pPr>
      <w:r w:rsidRPr="003A3854">
        <w:rPr>
          <w:sz w:val="24"/>
          <w:szCs w:val="24"/>
          <w:lang w:val="en-US"/>
        </w:rPr>
        <w:t>3.2.</w:t>
      </w:r>
      <w:r w:rsidR="00537AB6" w:rsidRPr="003A3854">
        <w:rPr>
          <w:sz w:val="24"/>
          <w:szCs w:val="24"/>
          <w:lang w:val="en-US"/>
        </w:rPr>
        <w:t>2.2</w:t>
      </w:r>
      <w:r w:rsidRPr="003A3854">
        <w:rPr>
          <w:sz w:val="24"/>
          <w:szCs w:val="24"/>
          <w:lang w:val="en-US"/>
        </w:rPr>
        <w:t xml:space="preserve">. TURAXX treatment of </w:t>
      </w:r>
      <w:r w:rsidR="00C63538" w:rsidRPr="003A3854">
        <w:rPr>
          <w:sz w:val="24"/>
          <w:szCs w:val="24"/>
          <w:lang w:val="en-US"/>
        </w:rPr>
        <w:t xml:space="preserve">A. niger </w:t>
      </w:r>
      <w:r w:rsidRPr="003A3854">
        <w:rPr>
          <w:sz w:val="24"/>
          <w:szCs w:val="24"/>
          <w:lang w:val="en-US"/>
        </w:rPr>
        <w:t>mycelium suspension.</w:t>
      </w:r>
    </w:p>
    <w:p w14:paraId="1E68DD68" w14:textId="7302D50A" w:rsidR="00937DCA" w:rsidRDefault="0041269F">
      <w:pPr>
        <w:spacing w:line="360" w:lineRule="auto"/>
        <w:rPr>
          <w:sz w:val="24"/>
          <w:szCs w:val="24"/>
          <w:lang w:val="en-US"/>
        </w:rPr>
      </w:pPr>
      <w:r w:rsidRPr="0041269F">
        <w:rPr>
          <w:sz w:val="24"/>
          <w:szCs w:val="24"/>
          <w:lang w:val="en-US"/>
        </w:rPr>
        <w:t>First, an ice bath</w:t>
      </w:r>
      <w:r>
        <w:rPr>
          <w:sz w:val="24"/>
          <w:szCs w:val="24"/>
          <w:lang w:val="en-US"/>
        </w:rPr>
        <w:t xml:space="preserve"> was required to be prepared</w:t>
      </w:r>
      <w:r w:rsidRPr="0041269F">
        <w:rPr>
          <w:sz w:val="24"/>
          <w:szCs w:val="24"/>
          <w:lang w:val="en-US"/>
        </w:rPr>
        <w:t xml:space="preserve">. </w:t>
      </w:r>
      <w:r>
        <w:rPr>
          <w:sz w:val="24"/>
          <w:szCs w:val="24"/>
          <w:lang w:val="en-US"/>
        </w:rPr>
        <w:t>A</w:t>
      </w:r>
      <w:r w:rsidRPr="0041269F">
        <w:rPr>
          <w:sz w:val="24"/>
          <w:szCs w:val="24"/>
          <w:lang w:val="en-US"/>
        </w:rPr>
        <w:t>bout 6 ice cubes made using a 3</w:t>
      </w:r>
      <w:r w:rsidR="00937DCA">
        <w:rPr>
          <w:rFonts w:hint="eastAsia"/>
          <w:sz w:val="24"/>
          <w:szCs w:val="24"/>
          <w:lang w:val="en-US"/>
        </w:rPr>
        <w:t>×</w:t>
      </w:r>
      <w:r w:rsidRPr="0041269F">
        <w:rPr>
          <w:sz w:val="24"/>
          <w:szCs w:val="24"/>
          <w:lang w:val="en-US"/>
        </w:rPr>
        <w:t>3</w:t>
      </w:r>
      <w:r w:rsidR="00937DCA">
        <w:rPr>
          <w:rFonts w:hint="eastAsia"/>
          <w:sz w:val="24"/>
          <w:szCs w:val="24"/>
          <w:lang w:val="en-US"/>
        </w:rPr>
        <w:t>×</w:t>
      </w:r>
      <w:r w:rsidRPr="0041269F">
        <w:rPr>
          <w:sz w:val="24"/>
          <w:szCs w:val="24"/>
          <w:lang w:val="en-US"/>
        </w:rPr>
        <w:t xml:space="preserve">3 cm mold in a </w:t>
      </w:r>
      <w:r w:rsidR="00937DCA">
        <w:rPr>
          <w:rFonts w:hint="eastAsia"/>
          <w:sz w:val="24"/>
          <w:szCs w:val="24"/>
          <w:lang w:val="en-US"/>
        </w:rPr>
        <w:t>c</w:t>
      </w:r>
      <w:r w:rsidRPr="0041269F">
        <w:rPr>
          <w:sz w:val="24"/>
          <w:szCs w:val="24"/>
          <w:lang w:val="en-US"/>
        </w:rPr>
        <w:t xml:space="preserve">rystallizing dish </w:t>
      </w:r>
      <w:r w:rsidR="00937DCA">
        <w:rPr>
          <w:sz w:val="24"/>
          <w:szCs w:val="24"/>
          <w:lang w:val="en-US"/>
        </w:rPr>
        <w:t xml:space="preserve">with </w:t>
      </w:r>
      <w:r w:rsidRPr="0041269F">
        <w:rPr>
          <w:sz w:val="24"/>
          <w:szCs w:val="24"/>
          <w:lang w:val="en-US"/>
        </w:rPr>
        <w:t>ø115 mm</w:t>
      </w:r>
      <w:r w:rsidR="00937DCA">
        <w:rPr>
          <w:sz w:val="24"/>
          <w:szCs w:val="24"/>
          <w:lang w:val="en-US"/>
        </w:rPr>
        <w:t xml:space="preserve"> diameter</w:t>
      </w:r>
      <w:r w:rsidRPr="0041269F">
        <w:rPr>
          <w:sz w:val="24"/>
          <w:szCs w:val="24"/>
          <w:lang w:val="en-US"/>
        </w:rPr>
        <w:t>.</w:t>
      </w:r>
      <w:r w:rsidR="00937DCA">
        <w:rPr>
          <w:sz w:val="24"/>
          <w:szCs w:val="24"/>
          <w:lang w:val="en-US"/>
        </w:rPr>
        <w:t xml:space="preserve"> T</w:t>
      </w:r>
      <w:r w:rsidRPr="0041269F">
        <w:rPr>
          <w:sz w:val="24"/>
          <w:szCs w:val="24"/>
          <w:lang w:val="en-US"/>
        </w:rPr>
        <w:t xml:space="preserve">he glass bottle containing the mycelium suspension </w:t>
      </w:r>
      <w:r w:rsidR="00937DCA">
        <w:rPr>
          <w:sz w:val="24"/>
          <w:szCs w:val="24"/>
          <w:lang w:val="en-US"/>
        </w:rPr>
        <w:t xml:space="preserve">was then placed </w:t>
      </w:r>
      <w:r w:rsidRPr="0041269F">
        <w:rPr>
          <w:sz w:val="24"/>
          <w:szCs w:val="24"/>
          <w:lang w:val="en-US"/>
        </w:rPr>
        <w:t xml:space="preserve">in the </w:t>
      </w:r>
      <w:r w:rsidR="00937DCA">
        <w:rPr>
          <w:sz w:val="24"/>
          <w:szCs w:val="24"/>
          <w:lang w:val="en-US"/>
        </w:rPr>
        <w:t>c</w:t>
      </w:r>
      <w:r w:rsidRPr="0041269F">
        <w:rPr>
          <w:sz w:val="24"/>
          <w:szCs w:val="24"/>
          <w:lang w:val="en-US"/>
        </w:rPr>
        <w:t>rystallizing dish.</w:t>
      </w:r>
      <w:r w:rsidR="00937DCA">
        <w:rPr>
          <w:sz w:val="24"/>
          <w:szCs w:val="24"/>
          <w:lang w:val="en-US"/>
        </w:rPr>
        <w:t xml:space="preserve"> A</w:t>
      </w:r>
      <w:r w:rsidRPr="0041269F">
        <w:rPr>
          <w:sz w:val="24"/>
          <w:szCs w:val="24"/>
          <w:lang w:val="en-US"/>
        </w:rPr>
        <w:t xml:space="preserve">n appropriate amount of water </w:t>
      </w:r>
      <w:r w:rsidR="00937DCA">
        <w:rPr>
          <w:sz w:val="24"/>
          <w:szCs w:val="24"/>
          <w:lang w:val="en-US"/>
        </w:rPr>
        <w:t xml:space="preserve">was then added </w:t>
      </w:r>
      <w:r w:rsidRPr="0041269F">
        <w:rPr>
          <w:sz w:val="24"/>
          <w:szCs w:val="24"/>
          <w:lang w:val="en-US"/>
        </w:rPr>
        <w:t>to the dish until the liquid level is slightly higher than the level of the mycelium suspension in the bottle.</w:t>
      </w:r>
      <w:r w:rsidR="00937DCA">
        <w:rPr>
          <w:sz w:val="24"/>
          <w:szCs w:val="24"/>
          <w:lang w:val="en-US"/>
        </w:rPr>
        <w:t xml:space="preserve"> </w:t>
      </w:r>
      <w:r w:rsidR="00937DCA" w:rsidRPr="00937DCA">
        <w:rPr>
          <w:sz w:val="24"/>
          <w:szCs w:val="24"/>
          <w:lang w:val="en-US"/>
        </w:rPr>
        <w:t>The whole process is shown in Figure 3.1</w:t>
      </w:r>
      <w:r w:rsidR="00937DCA">
        <w:rPr>
          <w:rFonts w:hint="eastAsia"/>
          <w:sz w:val="24"/>
          <w:szCs w:val="24"/>
          <w:lang w:val="en-US"/>
        </w:rPr>
        <w:t>.</w:t>
      </w:r>
    </w:p>
    <w:p w14:paraId="7FFC2144" w14:textId="62E3AD50" w:rsidR="00937DCA" w:rsidRPr="003A3854" w:rsidRDefault="00937DCA" w:rsidP="003A3854">
      <w:pPr>
        <w:keepNext/>
        <w:spacing w:after="200" w:line="276" w:lineRule="auto"/>
        <w:jc w:val="center"/>
      </w:pPr>
      <w:r w:rsidRPr="00937DCA">
        <w:rPr>
          <w:noProof/>
        </w:rPr>
        <mc:AlternateContent>
          <mc:Choice Requires="wps">
            <w:drawing>
              <wp:anchor distT="0" distB="0" distL="114300" distR="114300" simplePos="0" relativeHeight="251708416" behindDoc="0" locked="0" layoutInCell="1" allowOverlap="1" wp14:anchorId="4F0A6703" wp14:editId="128FD487">
                <wp:simplePos x="0" y="0"/>
                <wp:positionH relativeFrom="column">
                  <wp:posOffset>3118760</wp:posOffset>
                </wp:positionH>
                <wp:positionV relativeFrom="paragraph">
                  <wp:posOffset>1993044</wp:posOffset>
                </wp:positionV>
                <wp:extent cx="537541" cy="211538"/>
                <wp:effectExtent l="19050" t="19050" r="53340" b="5524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541" cy="211538"/>
                        </a:xfrm>
                        <a:prstGeom prst="straightConnector1">
                          <a:avLst/>
                        </a:prstGeom>
                        <a:ln w="28575">
                          <a:solidFill>
                            <a:schemeClr val="accent2">
                              <a:lumMod val="60000"/>
                              <a:lumOff val="4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21357" id="Straight Arrow Connector 92" o:spid="_x0000_s1026" type="#_x0000_t32" style="position:absolute;margin-left:245.55pt;margin-top:156.95pt;width:42.35pt;height:1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" strokecolor="#f4b083 [1941]" strokeweight="2.25pt">
                <v:stroke endarrow="block" joinstyle="miter"/>
                <o:lock v:ext="edit" shapetype="f"/>
              </v:shape>
            </w:pict>
          </mc:Fallback>
        </mc:AlternateContent>
      </w:r>
      <w:r w:rsidRPr="00937DCA">
        <w:rPr>
          <w:noProof/>
        </w:rPr>
        <mc:AlternateContent>
          <mc:Choice Requires="wps">
            <w:drawing>
              <wp:anchor distT="0" distB="0" distL="114300" distR="114300" simplePos="0" relativeHeight="251707392" behindDoc="0" locked="0" layoutInCell="1" allowOverlap="1" wp14:anchorId="6CB74419" wp14:editId="39BD937D">
                <wp:simplePos x="0" y="0"/>
                <wp:positionH relativeFrom="column">
                  <wp:posOffset>2146300</wp:posOffset>
                </wp:positionH>
                <wp:positionV relativeFrom="paragraph">
                  <wp:posOffset>1779905</wp:posOffset>
                </wp:positionV>
                <wp:extent cx="976630" cy="407035"/>
                <wp:effectExtent l="0" t="0" r="13970" b="12065"/>
                <wp:wrapNone/>
                <wp:docPr id="91" name="TextBox 22"/>
                <wp:cNvGraphicFramePr/>
                <a:graphic xmlns:a="http://schemas.openxmlformats.org/drawingml/2006/main">
                  <a:graphicData uri="http://schemas.microsoft.com/office/word/2010/wordprocessingShape">
                    <wps:wsp>
                      <wps:cNvSpPr txBox="1"/>
                      <wps:spPr bwMode="auto">
                        <a:xfrm>
                          <a:off x="0" y="0"/>
                          <a:ext cx="976630" cy="40703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A79695B" w14:textId="3997F929" w:rsidR="00937DCA" w:rsidRPr="003A3854" w:rsidRDefault="00937DCA" w:rsidP="00937DCA">
                            <w:pPr>
                              <w:jc w:val="center"/>
                              <w:rPr>
                                <w:rFonts w:hAnsi="Calibri"/>
                                <w:color w:val="000000" w:themeColor="dark1"/>
                                <w:sz w:val="36"/>
                                <w:szCs w:val="36"/>
                              </w:rPr>
                            </w:pPr>
                            <w:r>
                              <w:rPr>
                                <w:rFonts w:hAnsi="Calibri"/>
                                <w:color w:val="000000" w:themeColor="dark1"/>
                                <w:sz w:val="36"/>
                                <w:szCs w:val="36"/>
                              </w:rPr>
                              <w:t>Ice bath</w:t>
                            </w:r>
                          </w:p>
                        </w:txbxContent>
                      </wps:txbx>
                      <wps:bodyPr wrap="square">
                        <a:noAutofit/>
                      </wps:bodyPr>
                    </wps:wsp>
                  </a:graphicData>
                </a:graphic>
              </wp:anchor>
            </w:drawing>
          </mc:Choice>
          <mc:Fallback>
            <w:pict>
              <v:shape w14:anchorId="6CB74419" id="TextBox 22" o:spid="_x0000_s1038" type="#_x0000_t202" style="position:absolute;left:0;text-align:left;margin-left:169pt;margin-top:140.15pt;width:76.9pt;height:32.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" fillcolor="white [3201]" strokecolor="black [3200]" strokeweight="1pt">
                <v:textbox>
                  <w:txbxContent>
                    <w:p w14:paraId="3A79695B" w14:textId="3997F929" w:rsidR="00937DCA" w:rsidRPr="003A3854" w:rsidRDefault="00937DCA" w:rsidP="00937DCA">
                      <w:pPr>
                        <w:jc w:val="center"/>
                        <w:rPr>
                          <w:rFonts w:hAnsi="Calibri"/>
                          <w:color w:val="000000" w:themeColor="dark1"/>
                          <w:sz w:val="36"/>
                          <w:szCs w:val="36"/>
                        </w:rPr>
                      </w:pPr>
                      <w:r>
                        <w:rPr>
                          <w:rFonts w:hAnsi="Calibri"/>
                          <w:color w:val="000000" w:themeColor="dark1"/>
                          <w:sz w:val="36"/>
                          <w:szCs w:val="36"/>
                        </w:rPr>
                        <w:t>Ice bath</w:t>
                      </w:r>
                    </w:p>
                  </w:txbxContent>
                </v:textbox>
              </v:shape>
            </w:pict>
          </mc:Fallback>
        </mc:AlternateContent>
      </w:r>
      <w:r w:rsidRPr="00937DCA">
        <w:rPr>
          <w:noProof/>
          <w:sz w:val="24"/>
          <w:szCs w:val="24"/>
          <w:lang w:val="en-US"/>
        </w:rPr>
        <mc:AlternateContent>
          <mc:Choice Requires="wps">
            <w:drawing>
              <wp:anchor distT="0" distB="0" distL="114300" distR="114300" simplePos="0" relativeHeight="251705344" behindDoc="0" locked="0" layoutInCell="1" allowOverlap="1" wp14:anchorId="33050AD6" wp14:editId="57D6E1CB">
                <wp:simplePos x="0" y="0"/>
                <wp:positionH relativeFrom="column">
                  <wp:posOffset>3421463</wp:posOffset>
                </wp:positionH>
                <wp:positionV relativeFrom="paragraph">
                  <wp:posOffset>1099351</wp:posOffset>
                </wp:positionV>
                <wp:extent cx="1252606" cy="174928"/>
                <wp:effectExtent l="19050" t="19050" r="43180" b="7302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52606" cy="174928"/>
                        </a:xfrm>
                        <a:prstGeom prst="straightConnector1">
                          <a:avLst/>
                        </a:prstGeom>
                        <a:ln w="28575">
                          <a:solidFill>
                            <a:schemeClr val="accent2">
                              <a:lumMod val="60000"/>
                              <a:lumOff val="40000"/>
                            </a:schemeClr>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0D805" id="Straight Arrow Connector 89" o:spid="_x0000_s1026" type="#_x0000_t32" style="position:absolute;margin-left:269.4pt;margin-top:86.55pt;width:98.65pt;height:1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" strokecolor="#f4b083 [1941]" strokeweight="2.25pt">
                <v:stroke endarrow="block" joinstyle="miter"/>
                <o:lock v:ext="edit" shapetype="f"/>
              </v:shape>
            </w:pict>
          </mc:Fallback>
        </mc:AlternateContent>
      </w:r>
      <w:r w:rsidRPr="00937DCA">
        <w:rPr>
          <w:noProof/>
          <w:sz w:val="24"/>
          <w:szCs w:val="24"/>
          <w:lang w:val="en-US"/>
        </w:rPr>
        <mc:AlternateContent>
          <mc:Choice Requires="wps">
            <w:drawing>
              <wp:anchor distT="0" distB="0" distL="114300" distR="114300" simplePos="0" relativeHeight="251702272" behindDoc="0" locked="0" layoutInCell="1" allowOverlap="1" wp14:anchorId="4022BDF0" wp14:editId="0FFF9E3C">
                <wp:simplePos x="0" y="0"/>
                <wp:positionH relativeFrom="column">
                  <wp:posOffset>1493548</wp:posOffset>
                </wp:positionH>
                <wp:positionV relativeFrom="paragraph">
                  <wp:posOffset>1083448</wp:posOffset>
                </wp:positionV>
                <wp:extent cx="943720" cy="612250"/>
                <wp:effectExtent l="38100" t="19050" r="27940" b="5461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943720" cy="6122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235F4" id="Straight Arrow Connector 87" o:spid="_x0000_s1026" type="#_x0000_t32" style="position:absolute;margin-left:117.6pt;margin-top:85.3pt;width:74.3pt;height:48.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" strokecolor="black [3200]" strokeweight="2.25pt">
                <v:stroke endarrow="block" joinstyle="miter"/>
                <o:lock v:ext="edit" shapetype="f"/>
              </v:shape>
            </w:pict>
          </mc:Fallback>
        </mc:AlternateContent>
      </w:r>
      <w:r w:rsidRPr="00937DCA">
        <w:rPr>
          <w:noProof/>
          <w:sz w:val="24"/>
          <w:szCs w:val="24"/>
          <w:lang w:val="en-US"/>
        </w:rPr>
        <mc:AlternateContent>
          <mc:Choice Requires="wps">
            <w:drawing>
              <wp:anchor distT="0" distB="0" distL="114300" distR="114300" simplePos="0" relativeHeight="251703296" behindDoc="0" locked="0" layoutInCell="1" allowOverlap="1" wp14:anchorId="3F292A02" wp14:editId="0A3CCF9E">
                <wp:simplePos x="0" y="0"/>
                <wp:positionH relativeFrom="column">
                  <wp:posOffset>2447704</wp:posOffset>
                </wp:positionH>
                <wp:positionV relativeFrom="paragraph">
                  <wp:posOffset>916471</wp:posOffset>
                </wp:positionV>
                <wp:extent cx="976662" cy="407165"/>
                <wp:effectExtent l="0" t="0" r="13970" b="12065"/>
                <wp:wrapNone/>
                <wp:docPr id="88" name="TextBox 22"/>
                <wp:cNvGraphicFramePr/>
                <a:graphic xmlns:a="http://schemas.openxmlformats.org/drawingml/2006/main">
                  <a:graphicData uri="http://schemas.microsoft.com/office/word/2010/wordprocessingShape">
                    <wps:wsp>
                      <wps:cNvSpPr txBox="1"/>
                      <wps:spPr bwMode="auto">
                        <a:xfrm>
                          <a:off x="0" y="0"/>
                          <a:ext cx="976662" cy="407165"/>
                        </a:xfrm>
                        <a:prstGeom prst="rect">
                          <a:avLst/>
                        </a:prstGeom>
                      </wps:spPr>
                      <wps:style>
                        <a:lnRef idx="2">
                          <a:schemeClr val="dk1"/>
                        </a:lnRef>
                        <a:fillRef idx="1">
                          <a:schemeClr val="lt1"/>
                        </a:fillRef>
                        <a:effectRef idx="0">
                          <a:schemeClr val="dk1"/>
                        </a:effectRef>
                        <a:fontRef idx="minor">
                          <a:schemeClr val="dk1"/>
                        </a:fontRef>
                      </wps:style>
                      <wps:txbx>
                        <w:txbxContent>
                          <w:p w14:paraId="68BF8794" w14:textId="163E7A55" w:rsidR="00937DCA" w:rsidRPr="003A3854" w:rsidRDefault="00937DCA" w:rsidP="00937DCA">
                            <w:pPr>
                              <w:jc w:val="center"/>
                              <w:rPr>
                                <w:rFonts w:hAnsi="Calibri"/>
                                <w:color w:val="000000" w:themeColor="dark1"/>
                                <w:sz w:val="36"/>
                                <w:szCs w:val="36"/>
                              </w:rPr>
                            </w:pPr>
                            <w:r>
                              <w:rPr>
                                <w:rFonts w:hAnsi="Calibri"/>
                                <w:color w:val="000000" w:themeColor="dark1"/>
                                <w:sz w:val="36"/>
                                <w:szCs w:val="36"/>
                              </w:rPr>
                              <w:t>Blade</w:t>
                            </w:r>
                          </w:p>
                        </w:txbxContent>
                      </wps:txbx>
                      <wps:bodyPr wrap="square">
                        <a:noAutofit/>
                      </wps:bodyPr>
                    </wps:wsp>
                  </a:graphicData>
                </a:graphic>
              </wp:anchor>
            </w:drawing>
          </mc:Choice>
          <mc:Fallback>
            <w:pict>
              <v:shape w14:anchorId="3F292A02" id="_x0000_s1039" type="#_x0000_t202" style="position:absolute;left:0;text-align:left;margin-left:192.75pt;margin-top:72.15pt;width:76.9pt;height:32.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" fillcolor="white [3201]" strokecolor="black [3200]" strokeweight="1pt">
                <v:textbox>
                  <w:txbxContent>
                    <w:p w14:paraId="68BF8794" w14:textId="163E7A55" w:rsidR="00937DCA" w:rsidRPr="003A3854" w:rsidRDefault="00937DCA" w:rsidP="00937DCA">
                      <w:pPr>
                        <w:jc w:val="center"/>
                        <w:rPr>
                          <w:rFonts w:hAnsi="Calibri"/>
                          <w:color w:val="000000" w:themeColor="dark1"/>
                          <w:sz w:val="36"/>
                          <w:szCs w:val="36"/>
                        </w:rPr>
                      </w:pPr>
                      <w:r>
                        <w:rPr>
                          <w:rFonts w:hAnsi="Calibri"/>
                          <w:color w:val="000000" w:themeColor="dark1"/>
                          <w:sz w:val="36"/>
                          <w:szCs w:val="36"/>
                        </w:rPr>
                        <w:t>Blade</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E216840" wp14:editId="7329EEEE">
                <wp:simplePos x="0" y="0"/>
                <wp:positionH relativeFrom="column">
                  <wp:posOffset>2844800</wp:posOffset>
                </wp:positionH>
                <wp:positionV relativeFrom="paragraph">
                  <wp:posOffset>49613</wp:posOffset>
                </wp:positionV>
                <wp:extent cx="323850" cy="39052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323850" cy="390525"/>
                        </a:xfrm>
                        <a:prstGeom prst="rect">
                          <a:avLst/>
                        </a:prstGeom>
                        <a:solidFill>
                          <a:schemeClr val="lt1"/>
                        </a:solidFill>
                        <a:ln w="6350">
                          <a:noFill/>
                        </a:ln>
                      </wps:spPr>
                      <wps:txbx>
                        <w:txbxContent>
                          <w:p w14:paraId="7A4623A0" w14:textId="77777777" w:rsidR="00937DCA" w:rsidRPr="003A3854" w:rsidRDefault="00937DCA" w:rsidP="00937DCA">
                            <w:pPr>
                              <w:rPr>
                                <w:sz w:val="32"/>
                                <w:szCs w:val="32"/>
                              </w:rPr>
                            </w:pPr>
                            <w:r>
                              <w:rPr>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16840" id="Text Box 86" o:spid="_x0000_s1040" type="#_x0000_t202" style="position:absolute;left:0;text-align:left;margin-left:224pt;margin-top:3.9pt;width:25.5pt;height:3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" fillcolor="white [3201]" stroked="f" strokeweight=".5pt">
                <v:textbox>
                  <w:txbxContent>
                    <w:p w14:paraId="7A4623A0" w14:textId="77777777" w:rsidR="00937DCA" w:rsidRPr="003A3854" w:rsidRDefault="00937DCA" w:rsidP="00937DCA">
                      <w:pPr>
                        <w:rPr>
                          <w:sz w:val="32"/>
                          <w:szCs w:val="32"/>
                        </w:rPr>
                      </w:pPr>
                      <w:r>
                        <w:rPr>
                          <w:sz w:val="32"/>
                          <w:szCs w:val="32"/>
                        </w:rPr>
                        <w:t>b</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F1C412E" wp14:editId="0DE0DCBC">
                <wp:simplePos x="0" y="0"/>
                <wp:positionH relativeFrom="column">
                  <wp:posOffset>6654</wp:posOffset>
                </wp:positionH>
                <wp:positionV relativeFrom="paragraph">
                  <wp:posOffset>2071</wp:posOffset>
                </wp:positionV>
                <wp:extent cx="485775" cy="390525"/>
                <wp:effectExtent l="0" t="0" r="9525" b="9525"/>
                <wp:wrapNone/>
                <wp:docPr id="85" name="Text Box 85"/>
                <wp:cNvGraphicFramePr/>
                <a:graphic xmlns:a="http://schemas.openxmlformats.org/drawingml/2006/main">
                  <a:graphicData uri="http://schemas.microsoft.com/office/word/2010/wordprocessingShape">
                    <wps:wsp>
                      <wps:cNvSpPr txBox="1"/>
                      <wps:spPr>
                        <a:xfrm>
                          <a:off x="0" y="0"/>
                          <a:ext cx="485775" cy="390525"/>
                        </a:xfrm>
                        <a:prstGeom prst="rect">
                          <a:avLst/>
                        </a:prstGeom>
                        <a:solidFill>
                          <a:schemeClr val="lt1"/>
                        </a:solidFill>
                        <a:ln w="6350">
                          <a:noFill/>
                        </a:ln>
                      </wps:spPr>
                      <wps:txbx>
                        <w:txbxContent>
                          <w:p w14:paraId="70B116AA" w14:textId="77777777" w:rsidR="00937DCA" w:rsidRPr="003A3854" w:rsidRDefault="00937DCA" w:rsidP="00937DCA">
                            <w:pPr>
                              <w:rPr>
                                <w:sz w:val="32"/>
                                <w:szCs w:val="32"/>
                              </w:rPr>
                            </w:pPr>
                            <w:r w:rsidRPr="003A3854">
                              <w:rPr>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C412E" id="Text Box 85" o:spid="_x0000_s1041" type="#_x0000_t202" style="position:absolute;left:0;text-align:left;margin-left:.5pt;margin-top:.15pt;width:38.25pt;height:3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" fillcolor="white [3201]" stroked="f" strokeweight=".5pt">
                <v:textbox>
                  <w:txbxContent>
                    <w:p w14:paraId="70B116AA" w14:textId="77777777" w:rsidR="00937DCA" w:rsidRPr="003A3854" w:rsidRDefault="00937DCA" w:rsidP="00937DCA">
                      <w:pPr>
                        <w:rPr>
                          <w:sz w:val="32"/>
                          <w:szCs w:val="32"/>
                        </w:rPr>
                      </w:pPr>
                      <w:r w:rsidRPr="003A3854">
                        <w:rPr>
                          <w:sz w:val="32"/>
                          <w:szCs w:val="32"/>
                        </w:rPr>
                        <w:t>a</w:t>
                      </w:r>
                    </w:p>
                  </w:txbxContent>
                </v:textbox>
              </v:shape>
            </w:pict>
          </mc:Fallback>
        </mc:AlternateContent>
      </w:r>
      <w:r>
        <w:rPr>
          <w:rFonts w:cs="Arial"/>
          <w:noProof/>
        </w:rPr>
        <w:drawing>
          <wp:inline distT="0" distB="0" distL="0" distR="0" wp14:anchorId="0DB24D1C" wp14:editId="0680CA21">
            <wp:extent cx="2838450" cy="335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8450" cy="3355340"/>
                    </a:xfrm>
                    <a:prstGeom prst="rect">
                      <a:avLst/>
                    </a:prstGeom>
                    <a:noFill/>
                    <a:ln>
                      <a:noFill/>
                    </a:ln>
                  </pic:spPr>
                </pic:pic>
              </a:graphicData>
            </a:graphic>
          </wp:inline>
        </w:drawing>
      </w:r>
      <w:r>
        <w:rPr>
          <w:rFonts w:cs="Arial"/>
          <w:noProof/>
        </w:rPr>
        <w:drawing>
          <wp:inline distT="0" distB="0" distL="0" distR="0" wp14:anchorId="0C44D835" wp14:editId="15D6FF73">
            <wp:extent cx="2910205" cy="3291840"/>
            <wp:effectExtent l="0" t="0" r="444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0205" cy="3291840"/>
                    </a:xfrm>
                    <a:prstGeom prst="rect">
                      <a:avLst/>
                    </a:prstGeom>
                    <a:noFill/>
                    <a:ln>
                      <a:noFill/>
                    </a:ln>
                  </pic:spPr>
                </pic:pic>
              </a:graphicData>
            </a:graphic>
          </wp:inline>
        </w:drawing>
      </w:r>
    </w:p>
    <w:p w14:paraId="2137AFD3" w14:textId="5AC48926" w:rsidR="00937DCA" w:rsidRPr="003A3854" w:rsidRDefault="00937DCA" w:rsidP="003A3854">
      <w:pPr>
        <w:spacing w:line="360" w:lineRule="auto"/>
        <w:jc w:val="center"/>
        <w:rPr>
          <w:rStyle w:val="SubtleEmphasis"/>
          <w:sz w:val="18"/>
          <w:szCs w:val="18"/>
          <w:lang w:val="en-US"/>
        </w:rPr>
      </w:pPr>
      <w:r w:rsidRPr="003A3854">
        <w:rPr>
          <w:rStyle w:val="SubtleEmphasis"/>
          <w:sz w:val="18"/>
          <w:szCs w:val="18"/>
          <w:lang w:val="en-US"/>
        </w:rPr>
        <w:t>Figure 3.1.:</w:t>
      </w:r>
      <w:r>
        <w:rPr>
          <w:rStyle w:val="SubtleEmphasis"/>
          <w:sz w:val="18"/>
          <w:szCs w:val="18"/>
          <w:lang w:val="en-US"/>
        </w:rPr>
        <w:t xml:space="preserve"> a).</w:t>
      </w:r>
      <w:r w:rsidRPr="00937DCA">
        <w:rPr>
          <w:rStyle w:val="SubtleEmphasis"/>
          <w:sz w:val="18"/>
          <w:szCs w:val="18"/>
          <w:lang w:val="en-US"/>
        </w:rPr>
        <w:t xml:space="preserve"> Schematic diagram of Turaxx</w:t>
      </w:r>
      <w:r>
        <w:rPr>
          <w:rStyle w:val="SubtleEmphasis"/>
          <w:sz w:val="18"/>
          <w:szCs w:val="18"/>
          <w:lang w:val="en-US"/>
        </w:rPr>
        <w:t>. b).</w:t>
      </w:r>
      <w:r w:rsidRPr="00937DCA">
        <w:rPr>
          <w:rStyle w:val="SubtleEmphasis"/>
          <w:sz w:val="18"/>
          <w:szCs w:val="18"/>
          <w:lang w:val="en-US"/>
        </w:rPr>
        <w:t xml:space="preserve"> </w:t>
      </w:r>
      <w:r w:rsidRPr="00AF54DA">
        <w:rPr>
          <w:rStyle w:val="SubtleEmphasis"/>
          <w:sz w:val="18"/>
          <w:szCs w:val="18"/>
          <w:lang w:val="en-US"/>
        </w:rPr>
        <w:t>Schematic diagram of Turaxx treatment operation</w:t>
      </w:r>
      <w:r>
        <w:rPr>
          <w:rStyle w:val="SubtleEmphasis"/>
          <w:sz w:val="18"/>
          <w:szCs w:val="18"/>
          <w:lang w:val="en-US"/>
        </w:rPr>
        <w:t xml:space="preserve"> in a ice bath.</w:t>
      </w:r>
    </w:p>
    <w:p w14:paraId="4A990BFF" w14:textId="1D9574F3" w:rsidR="00B61787" w:rsidRPr="003A3854" w:rsidRDefault="00C561DC" w:rsidP="003A3854">
      <w:pPr>
        <w:spacing w:line="360" w:lineRule="auto"/>
        <w:rPr>
          <w:sz w:val="24"/>
          <w:szCs w:val="24"/>
          <w:lang w:val="en-US"/>
        </w:rPr>
      </w:pPr>
      <w:r w:rsidRPr="003A3854">
        <w:rPr>
          <w:sz w:val="24"/>
          <w:szCs w:val="24"/>
          <w:lang w:val="en-US"/>
        </w:rPr>
        <w:t xml:space="preserve">During the </w:t>
      </w:r>
      <w:r w:rsidR="00937DCA">
        <w:rPr>
          <w:sz w:val="24"/>
          <w:szCs w:val="24"/>
          <w:lang w:val="en-US"/>
        </w:rPr>
        <w:t xml:space="preserve">disperser Turaxx </w:t>
      </w:r>
      <w:r w:rsidRPr="003A3854">
        <w:rPr>
          <w:sz w:val="24"/>
          <w:szCs w:val="24"/>
          <w:lang w:val="en-US"/>
        </w:rPr>
        <w:t xml:space="preserve">treatment, the blade of </w:t>
      </w:r>
      <w:r w:rsidR="00937DCA">
        <w:rPr>
          <w:sz w:val="24"/>
          <w:szCs w:val="24"/>
          <w:lang w:val="en-US"/>
        </w:rPr>
        <w:t xml:space="preserve">Turaxx </w:t>
      </w:r>
      <w:r w:rsidRPr="003A3854">
        <w:rPr>
          <w:sz w:val="24"/>
          <w:szCs w:val="24"/>
          <w:lang w:val="en-US"/>
        </w:rPr>
        <w:t xml:space="preserve">is inserted into the glass bottle containing the mycelium suspension, with the blade being </w:t>
      </w:r>
      <w:r w:rsidR="00937DCA">
        <w:rPr>
          <w:sz w:val="24"/>
          <w:szCs w:val="24"/>
          <w:lang w:val="en-US"/>
        </w:rPr>
        <w:t>3</w:t>
      </w:r>
      <w:r w:rsidR="00937DCA" w:rsidRPr="003A3854">
        <w:rPr>
          <w:sz w:val="24"/>
          <w:szCs w:val="24"/>
          <w:lang w:val="en-US"/>
        </w:rPr>
        <w:t> </w:t>
      </w:r>
      <w:r w:rsidRPr="003A3854">
        <w:rPr>
          <w:sz w:val="24"/>
          <w:szCs w:val="24"/>
          <w:lang w:val="en-US"/>
        </w:rPr>
        <w:t xml:space="preserve">cm from the bottom. </w:t>
      </w:r>
      <w:r w:rsidR="003232CC" w:rsidRPr="003A3854">
        <w:rPr>
          <w:sz w:val="24"/>
          <w:szCs w:val="24"/>
          <w:lang w:val="en-US"/>
        </w:rPr>
        <w:t>T</w:t>
      </w:r>
      <w:r w:rsidRPr="003A3854">
        <w:rPr>
          <w:sz w:val="24"/>
          <w:szCs w:val="24"/>
          <w:lang w:val="en-US"/>
        </w:rPr>
        <w:t xml:space="preserve">he required blade rotation speed </w:t>
      </w:r>
      <w:r w:rsidR="003232CC" w:rsidRPr="003A3854">
        <w:rPr>
          <w:sz w:val="24"/>
          <w:szCs w:val="24"/>
          <w:lang w:val="en-US"/>
        </w:rPr>
        <w:t>was set to 3000 min</w:t>
      </w:r>
      <w:r w:rsidR="003232CC" w:rsidRPr="003A3854">
        <w:rPr>
          <w:sz w:val="24"/>
          <w:szCs w:val="24"/>
          <w:vertAlign w:val="superscript"/>
          <w:lang w:val="en-US"/>
        </w:rPr>
        <w:t>-1</w:t>
      </w:r>
      <w:r w:rsidR="00937DCA">
        <w:rPr>
          <w:sz w:val="24"/>
          <w:szCs w:val="24"/>
          <w:lang w:val="en-US"/>
        </w:rPr>
        <w:t>.</w:t>
      </w:r>
      <w:r w:rsidRPr="003A3854">
        <w:rPr>
          <w:sz w:val="24"/>
          <w:szCs w:val="24"/>
          <w:lang w:val="en-US"/>
        </w:rPr>
        <w:t xml:space="preserve"> </w:t>
      </w:r>
      <w:r w:rsidR="00537AB6" w:rsidRPr="00537AB6">
        <w:rPr>
          <w:sz w:val="24"/>
          <w:szCs w:val="24"/>
          <w:lang w:val="en-US"/>
        </w:rPr>
        <w:t>The s</w:t>
      </w:r>
      <w:r w:rsidR="00537AB6">
        <w:rPr>
          <w:sz w:val="24"/>
          <w:szCs w:val="24"/>
          <w:lang w:val="en-US"/>
        </w:rPr>
        <w:t>uspensions</w:t>
      </w:r>
      <w:r w:rsidR="00537AB6" w:rsidRPr="00537AB6">
        <w:rPr>
          <w:sz w:val="24"/>
          <w:szCs w:val="24"/>
          <w:lang w:val="en-US"/>
        </w:rPr>
        <w:t xml:space="preserve"> were </w:t>
      </w:r>
      <w:r w:rsidR="00537AB6">
        <w:rPr>
          <w:sz w:val="24"/>
          <w:szCs w:val="24"/>
          <w:lang w:val="en-US"/>
        </w:rPr>
        <w:t xml:space="preserve">then </w:t>
      </w:r>
      <w:r w:rsidR="00537AB6" w:rsidRPr="00537AB6">
        <w:rPr>
          <w:sz w:val="24"/>
          <w:szCs w:val="24"/>
          <w:lang w:val="en-US"/>
        </w:rPr>
        <w:t>treated with Turaxx for either 1 min or 25 min.</w:t>
      </w:r>
      <w:r w:rsidR="00537AB6" w:rsidRPr="00537AB6" w:rsidDel="00937DCA">
        <w:rPr>
          <w:sz w:val="24"/>
          <w:szCs w:val="24"/>
          <w:lang w:val="en-US"/>
        </w:rPr>
        <w:t xml:space="preserve"> </w:t>
      </w:r>
    </w:p>
    <w:p w14:paraId="57EC8F1E" w14:textId="09B446DA" w:rsidR="00B61787" w:rsidRPr="003A3854" w:rsidRDefault="00F2537C">
      <w:pPr>
        <w:pStyle w:val="Heading3"/>
        <w:spacing w:line="360" w:lineRule="auto"/>
        <w:jc w:val="both"/>
        <w:rPr>
          <w:b/>
          <w:bCs/>
          <w:sz w:val="28"/>
          <w:szCs w:val="28"/>
          <w:lang w:val="en-US"/>
        </w:rPr>
      </w:pPr>
      <w:bookmarkStart w:id="522" w:name="_Toc176464917"/>
      <w:r w:rsidRPr="003A3854">
        <w:rPr>
          <w:b/>
          <w:bCs/>
          <w:sz w:val="28"/>
          <w:szCs w:val="28"/>
          <w:lang w:val="en-US"/>
        </w:rPr>
        <w:lastRenderedPageBreak/>
        <w:t>3.2.</w:t>
      </w:r>
      <w:r w:rsidR="00537AB6">
        <w:rPr>
          <w:b/>
          <w:bCs/>
          <w:sz w:val="28"/>
          <w:szCs w:val="28"/>
          <w:lang w:val="en-US"/>
        </w:rPr>
        <w:t>3</w:t>
      </w:r>
      <w:r w:rsidRPr="003A3854">
        <w:rPr>
          <w:b/>
          <w:bCs/>
          <w:sz w:val="28"/>
          <w:szCs w:val="28"/>
          <w:lang w:val="en-US"/>
        </w:rPr>
        <w:t xml:space="preserve">. </w:t>
      </w:r>
      <w:r w:rsidR="005F6528" w:rsidRPr="003A3854">
        <w:rPr>
          <w:b/>
          <w:bCs/>
          <w:sz w:val="28"/>
          <w:szCs w:val="28"/>
          <w:lang w:val="en-US"/>
        </w:rPr>
        <w:t xml:space="preserve">Manufacturing </w:t>
      </w:r>
      <w:r w:rsidRPr="003A3854">
        <w:rPr>
          <w:b/>
          <w:bCs/>
          <w:sz w:val="28"/>
          <w:szCs w:val="28"/>
          <w:lang w:val="en-US"/>
        </w:rPr>
        <w:t xml:space="preserve">of </w:t>
      </w:r>
      <w:r w:rsidRPr="003A3854">
        <w:rPr>
          <w:b/>
          <w:bCs/>
          <w:i/>
          <w:iCs/>
          <w:sz w:val="28"/>
          <w:szCs w:val="28"/>
          <w:lang w:val="en-US"/>
        </w:rPr>
        <w:t>A</w:t>
      </w:r>
      <w:r w:rsidR="00C12E98" w:rsidRPr="003A3854">
        <w:rPr>
          <w:b/>
          <w:bCs/>
          <w:i/>
          <w:iCs/>
          <w:sz w:val="28"/>
          <w:szCs w:val="28"/>
          <w:lang w:val="en-US"/>
        </w:rPr>
        <w:t>.</w:t>
      </w:r>
      <w:r w:rsidRPr="003A3854">
        <w:rPr>
          <w:b/>
          <w:bCs/>
          <w:i/>
          <w:iCs/>
          <w:sz w:val="28"/>
          <w:szCs w:val="28"/>
          <w:lang w:val="en-US"/>
        </w:rPr>
        <w:t xml:space="preserve"> niger</w:t>
      </w:r>
      <w:r w:rsidRPr="003A3854">
        <w:rPr>
          <w:b/>
          <w:bCs/>
          <w:sz w:val="28"/>
          <w:szCs w:val="28"/>
          <w:lang w:val="en-US"/>
        </w:rPr>
        <w:t xml:space="preserve"> mycelium samples</w:t>
      </w:r>
      <w:r w:rsidR="00C12E98" w:rsidRPr="003A3854">
        <w:rPr>
          <w:b/>
          <w:bCs/>
          <w:sz w:val="28"/>
          <w:szCs w:val="28"/>
          <w:lang w:val="en-US"/>
        </w:rPr>
        <w:t xml:space="preserve"> for nanoindentation</w:t>
      </w:r>
      <w:r w:rsidRPr="003A3854">
        <w:rPr>
          <w:b/>
          <w:bCs/>
          <w:sz w:val="28"/>
          <w:szCs w:val="28"/>
          <w:lang w:val="en-US"/>
        </w:rPr>
        <w:t>.</w:t>
      </w:r>
      <w:bookmarkEnd w:id="522"/>
    </w:p>
    <w:p w14:paraId="59EFAF62" w14:textId="259E5D53" w:rsidR="00A509CB" w:rsidRPr="003A3854" w:rsidRDefault="00A509CB">
      <w:pPr>
        <w:pStyle w:val="Heading4"/>
        <w:spacing w:line="360" w:lineRule="auto"/>
        <w:jc w:val="both"/>
        <w:rPr>
          <w:sz w:val="24"/>
          <w:szCs w:val="24"/>
          <w:lang w:val="en-US"/>
        </w:rPr>
      </w:pPr>
      <w:r w:rsidRPr="003A3854">
        <w:rPr>
          <w:sz w:val="24"/>
          <w:szCs w:val="24"/>
          <w:lang w:val="en-US"/>
        </w:rPr>
        <w:t>3.2.</w:t>
      </w:r>
      <w:r w:rsidR="00537AB6">
        <w:rPr>
          <w:sz w:val="24"/>
          <w:szCs w:val="24"/>
          <w:lang w:val="en-US"/>
        </w:rPr>
        <w:t>3</w:t>
      </w:r>
      <w:r w:rsidRPr="003A3854">
        <w:rPr>
          <w:sz w:val="24"/>
          <w:szCs w:val="24"/>
          <w:lang w:val="en-US"/>
        </w:rPr>
        <w:t xml:space="preserve">.1. Casting of mycelium suspension with different </w:t>
      </w:r>
      <w:r w:rsidR="00537AB6">
        <w:rPr>
          <w:sz w:val="24"/>
          <w:szCs w:val="24"/>
          <w:lang w:val="en-US"/>
        </w:rPr>
        <w:t>parameters</w:t>
      </w:r>
      <w:r w:rsidRPr="003A3854">
        <w:rPr>
          <w:sz w:val="24"/>
          <w:szCs w:val="24"/>
          <w:lang w:val="en-US"/>
        </w:rPr>
        <w:t>.</w:t>
      </w:r>
    </w:p>
    <w:p w14:paraId="34C8E940" w14:textId="7B9A9611" w:rsidR="00A509CB" w:rsidRDefault="00A3034D" w:rsidP="00537AB6">
      <w:pPr>
        <w:spacing w:line="360" w:lineRule="auto"/>
        <w:jc w:val="both"/>
        <w:rPr>
          <w:lang w:val="en-US"/>
        </w:rPr>
      </w:pPr>
      <w:r w:rsidRPr="003A3854">
        <w:rPr>
          <w:sz w:val="24"/>
          <w:szCs w:val="24"/>
          <w:lang w:val="en-US"/>
        </w:rPr>
        <w:t xml:space="preserve">The </w:t>
      </w:r>
      <w:r w:rsidR="00537AB6">
        <w:rPr>
          <w:sz w:val="24"/>
          <w:szCs w:val="24"/>
          <w:lang w:val="en-US"/>
        </w:rPr>
        <w:t xml:space="preserve">silicone </w:t>
      </w:r>
      <w:r w:rsidRPr="003A3854">
        <w:rPr>
          <w:sz w:val="24"/>
          <w:szCs w:val="24"/>
          <w:lang w:val="en-US"/>
        </w:rPr>
        <w:t xml:space="preserve">mold was cleaned thoroughly with detergent and ethanol in advance to prevent a part of the sample from sticking to the mold wall and causing the entire sample to tear. </w:t>
      </w:r>
      <w:r w:rsidR="003232CC" w:rsidRPr="003A3854">
        <w:rPr>
          <w:sz w:val="24"/>
          <w:szCs w:val="24"/>
          <w:lang w:val="en-US"/>
        </w:rPr>
        <w:t xml:space="preserve">The prepared </w:t>
      </w:r>
      <w:r w:rsidR="003232CC" w:rsidRPr="003A3854">
        <w:rPr>
          <w:i/>
          <w:iCs/>
          <w:sz w:val="24"/>
          <w:szCs w:val="24"/>
          <w:lang w:val="en-US"/>
        </w:rPr>
        <w:t>A. niger</w:t>
      </w:r>
      <w:r w:rsidR="003232CC" w:rsidRPr="003A3854">
        <w:rPr>
          <w:sz w:val="24"/>
          <w:szCs w:val="24"/>
          <w:lang w:val="en-US"/>
        </w:rPr>
        <w:t xml:space="preserve"> mycelium suspension </w:t>
      </w:r>
      <w:r w:rsidR="00537AB6">
        <w:rPr>
          <w:sz w:val="24"/>
          <w:szCs w:val="24"/>
          <w:lang w:val="en-US"/>
        </w:rPr>
        <w:t xml:space="preserve">according to section 3.2.2 </w:t>
      </w:r>
      <w:r w:rsidR="003232CC" w:rsidRPr="003A3854">
        <w:rPr>
          <w:sz w:val="24"/>
          <w:szCs w:val="24"/>
          <w:lang w:val="en-US"/>
        </w:rPr>
        <w:t>was placed into the</w:t>
      </w:r>
      <w:r w:rsidRPr="003A3854">
        <w:rPr>
          <w:sz w:val="24"/>
          <w:szCs w:val="24"/>
          <w:lang w:val="en-US"/>
        </w:rPr>
        <w:t xml:space="preserve"> silicone </w:t>
      </w:r>
      <w:r w:rsidR="003232CC" w:rsidRPr="003A3854">
        <w:rPr>
          <w:sz w:val="24"/>
          <w:szCs w:val="24"/>
          <w:lang w:val="en-US"/>
        </w:rPr>
        <w:t>mold using a spatula</w:t>
      </w:r>
      <w:r w:rsidRPr="003A3854">
        <w:rPr>
          <w:sz w:val="24"/>
          <w:szCs w:val="24"/>
          <w:lang w:val="en-US"/>
        </w:rPr>
        <w:t>. There are two kinds of molds</w:t>
      </w:r>
      <w:r w:rsidR="00547E51">
        <w:rPr>
          <w:sz w:val="24"/>
          <w:szCs w:val="24"/>
          <w:lang w:val="en-US"/>
        </w:rPr>
        <w:t xml:space="preserve"> (figure 3.2)</w:t>
      </w:r>
      <w:r w:rsidRPr="003A3854">
        <w:rPr>
          <w:sz w:val="24"/>
          <w:szCs w:val="24"/>
          <w:lang w:val="en-US"/>
        </w:rPr>
        <w:t>, one is a cube with a side length of 1</w:t>
      </w:r>
      <w:r w:rsidR="008E20B7" w:rsidRPr="003A3854">
        <w:rPr>
          <w:sz w:val="24"/>
          <w:szCs w:val="24"/>
          <w:lang w:val="en-US"/>
        </w:rPr>
        <w:t> </w:t>
      </w:r>
      <w:r w:rsidRPr="003A3854">
        <w:rPr>
          <w:sz w:val="24"/>
          <w:szCs w:val="24"/>
          <w:lang w:val="en-US"/>
        </w:rPr>
        <w:t>cm, and the other is a slightly larger cube with a side length of 2</w:t>
      </w:r>
      <w:r w:rsidR="008E20B7" w:rsidRPr="003A3854">
        <w:rPr>
          <w:sz w:val="24"/>
          <w:szCs w:val="24"/>
          <w:lang w:val="en-US"/>
        </w:rPr>
        <w:t> </w:t>
      </w:r>
      <w:r w:rsidRPr="003A3854">
        <w:rPr>
          <w:sz w:val="24"/>
          <w:szCs w:val="24"/>
          <w:lang w:val="en-US"/>
        </w:rPr>
        <w:t>cm.</w:t>
      </w:r>
      <w:r w:rsidR="003232CC" w:rsidRPr="003A3854">
        <w:rPr>
          <w:sz w:val="24"/>
          <w:szCs w:val="24"/>
          <w:lang w:val="en-US"/>
        </w:rPr>
        <w:t xml:space="preserve"> </w:t>
      </w:r>
      <w:r w:rsidRPr="003A3854">
        <w:rPr>
          <w:sz w:val="24"/>
          <w:szCs w:val="24"/>
          <w:lang w:val="en-US"/>
        </w:rPr>
        <w:t>A</w:t>
      </w:r>
      <w:r w:rsidR="003232CC" w:rsidRPr="003A3854">
        <w:rPr>
          <w:sz w:val="24"/>
          <w:szCs w:val="24"/>
          <w:lang w:val="en-US"/>
        </w:rPr>
        <w:t xml:space="preserve">nd then </w:t>
      </w:r>
      <w:r w:rsidRPr="003A3854">
        <w:rPr>
          <w:sz w:val="24"/>
          <w:szCs w:val="24"/>
          <w:lang w:val="en-US"/>
        </w:rPr>
        <w:t xml:space="preserve">they were </w:t>
      </w:r>
      <w:r w:rsidR="003232CC" w:rsidRPr="003A3854">
        <w:rPr>
          <w:sz w:val="24"/>
          <w:szCs w:val="24"/>
          <w:lang w:val="en-US"/>
        </w:rPr>
        <w:t xml:space="preserve">pressed tightly using </w:t>
      </w:r>
      <w:r w:rsidRPr="003A3854">
        <w:rPr>
          <w:sz w:val="24"/>
          <w:szCs w:val="24"/>
          <w:lang w:val="en-US"/>
        </w:rPr>
        <w:t>the</w:t>
      </w:r>
      <w:r w:rsidR="003232CC" w:rsidRPr="003A3854">
        <w:rPr>
          <w:sz w:val="24"/>
          <w:szCs w:val="24"/>
          <w:lang w:val="en-US"/>
        </w:rPr>
        <w:t xml:space="preserve"> special stamp</w:t>
      </w:r>
      <w:r w:rsidRPr="003A3854">
        <w:rPr>
          <w:sz w:val="24"/>
          <w:szCs w:val="24"/>
          <w:lang w:val="en-US"/>
        </w:rPr>
        <w:t>s</w:t>
      </w:r>
      <w:r w:rsidR="003232CC" w:rsidRPr="003A3854">
        <w:rPr>
          <w:sz w:val="24"/>
          <w:szCs w:val="24"/>
          <w:lang w:val="en-US"/>
        </w:rPr>
        <w:t xml:space="preserve"> printed using 3D printing technology.</w:t>
      </w:r>
      <w:r w:rsidRPr="003A3854">
        <w:rPr>
          <w:sz w:val="24"/>
          <w:szCs w:val="24"/>
          <w:lang w:val="en-US"/>
        </w:rPr>
        <w:t xml:space="preserve"> There are also two corresponding stamps, and the </w:t>
      </w:r>
      <w:del w:id="523" w:author="Fan, Qi" w:date="2024-09-06T13:01:00Z">
        <w:r w:rsidRPr="003A3854" w:rsidDel="00D502EA">
          <w:rPr>
            <w:sz w:val="24"/>
            <w:szCs w:val="24"/>
            <w:lang w:val="en-US"/>
          </w:rPr>
          <w:delText xml:space="preserve">drawings </w:delText>
        </w:r>
      </w:del>
      <w:ins w:id="524" w:author="Fan, Qi" w:date="2024-09-06T13:01:00Z">
        <w:r w:rsidR="00D502EA">
          <w:rPr>
            <w:sz w:val="24"/>
            <w:szCs w:val="24"/>
            <w:lang w:val="en-US"/>
          </w:rPr>
          <w:t>fotos</w:t>
        </w:r>
        <w:r w:rsidR="00D502EA" w:rsidRPr="003A3854">
          <w:rPr>
            <w:sz w:val="24"/>
            <w:szCs w:val="24"/>
            <w:lang w:val="en-US"/>
          </w:rPr>
          <w:t xml:space="preserve"> </w:t>
        </w:r>
      </w:ins>
      <w:r w:rsidRPr="003A3854">
        <w:rPr>
          <w:sz w:val="24"/>
          <w:szCs w:val="24"/>
          <w:lang w:val="en-US"/>
        </w:rPr>
        <w:t>are placed in the appendix.</w:t>
      </w:r>
      <w:r w:rsidR="003232CC" w:rsidRPr="003A3854">
        <w:rPr>
          <w:sz w:val="24"/>
          <w:szCs w:val="24"/>
          <w:lang w:val="en-US"/>
        </w:rPr>
        <w:t xml:space="preserve"> Then a spatula </w:t>
      </w:r>
      <w:r w:rsidRPr="003A3854">
        <w:rPr>
          <w:sz w:val="24"/>
          <w:szCs w:val="24"/>
          <w:lang w:val="en-US"/>
        </w:rPr>
        <w:t xml:space="preserve">was used </w:t>
      </w:r>
      <w:r w:rsidR="003232CC" w:rsidRPr="003A3854">
        <w:rPr>
          <w:sz w:val="24"/>
          <w:szCs w:val="24"/>
          <w:lang w:val="en-US"/>
        </w:rPr>
        <w:t xml:space="preserve">to scrape off any excess that has overflowed from the surface. </w:t>
      </w:r>
    </w:p>
    <w:p w14:paraId="04638EDA" w14:textId="6BEF46D1" w:rsidR="00537AB6" w:rsidRDefault="00547E51">
      <w:pPr>
        <w:spacing w:line="360" w:lineRule="auto"/>
        <w:jc w:val="center"/>
        <w:rPr>
          <w:lang w:val="en-US"/>
        </w:rPr>
        <w:pPrChange w:id="525" w:author="Fan, Qi" w:date="2024-09-06T09:05:00Z">
          <w:pPr>
            <w:spacing w:line="360" w:lineRule="auto"/>
            <w:jc w:val="both"/>
          </w:pPr>
        </w:pPrChange>
      </w:pPr>
      <w:r w:rsidRPr="00547E51">
        <w:rPr>
          <w:noProof/>
        </w:rPr>
        <mc:AlternateContent>
          <mc:Choice Requires="wpg">
            <w:drawing>
              <wp:anchor distT="0" distB="0" distL="114300" distR="114300" simplePos="0" relativeHeight="251716608" behindDoc="0" locked="0" layoutInCell="1" allowOverlap="1" wp14:anchorId="4EF314BB" wp14:editId="1F05A212">
                <wp:simplePos x="0" y="0"/>
                <wp:positionH relativeFrom="column">
                  <wp:posOffset>4284014</wp:posOffset>
                </wp:positionH>
                <wp:positionV relativeFrom="paragraph">
                  <wp:posOffset>2988310</wp:posOffset>
                </wp:positionV>
                <wp:extent cx="1067241" cy="563508"/>
                <wp:effectExtent l="0" t="0" r="0" b="0"/>
                <wp:wrapNone/>
                <wp:docPr id="107" name="组合 11"/>
                <wp:cNvGraphicFramePr/>
                <a:graphic xmlns:a="http://schemas.openxmlformats.org/drawingml/2006/main">
                  <a:graphicData uri="http://schemas.microsoft.com/office/word/2010/wordprocessingGroup">
                    <wpg:wgp>
                      <wpg:cNvGrpSpPr/>
                      <wpg:grpSpPr>
                        <a:xfrm>
                          <a:off x="0" y="0"/>
                          <a:ext cx="1067241" cy="563508"/>
                          <a:chOff x="0" y="0"/>
                          <a:chExt cx="895739" cy="563508"/>
                        </a:xfrm>
                      </wpg:grpSpPr>
                      <wps:wsp>
                        <wps:cNvPr id="108" name="Rectangle 108"/>
                        <wps:cNvSpPr/>
                        <wps:spPr bwMode="auto">
                          <a:xfrm>
                            <a:off x="158742" y="0"/>
                            <a:ext cx="584894" cy="41058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9" name="Group 109"/>
                        <wpg:cNvGrpSpPr/>
                        <wpg:grpSpPr>
                          <a:xfrm>
                            <a:off x="0" y="71802"/>
                            <a:ext cx="895739" cy="491706"/>
                            <a:chOff x="0" y="71802"/>
                            <a:chExt cx="895739" cy="491706"/>
                          </a:xfrm>
                        </wpg:grpSpPr>
                        <wps:wsp>
                          <wps:cNvPr id="110" name="Rectangle 110"/>
                          <wps:cNvSpPr/>
                          <wps:spPr bwMode="auto">
                            <a:xfrm>
                              <a:off x="202467" y="126334"/>
                              <a:ext cx="491086" cy="45719"/>
                            </a:xfrm>
                            <a:prstGeom prst="rect">
                              <a:avLst/>
                            </a:prstGeom>
                            <a:solidFill>
                              <a:srgbClr val="333333"/>
                            </a:solidFill>
                            <a:ln>
                              <a:solidFill>
                                <a:srgbClr val="33333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1" name="Straight Connector 111"/>
                          <wps:cNvCnPr/>
                          <wps:spPr bwMode="auto">
                            <a:xfrm>
                              <a:off x="198253" y="76327"/>
                              <a:ext cx="0" cy="154782"/>
                            </a:xfrm>
                            <a:prstGeom prst="line">
                              <a:avLst/>
                            </a:prstGeom>
                            <a:ln w="12700">
                              <a:solidFill>
                                <a:srgbClr val="333333"/>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bwMode="auto">
                            <a:xfrm>
                              <a:off x="693553" y="71802"/>
                              <a:ext cx="0" cy="154782"/>
                            </a:xfrm>
                            <a:prstGeom prst="line">
                              <a:avLst/>
                            </a:prstGeom>
                            <a:ln w="12700">
                              <a:solidFill>
                                <a:srgbClr val="333333"/>
                              </a:solidFill>
                            </a:ln>
                          </wps:spPr>
                          <wps:style>
                            <a:lnRef idx="1">
                              <a:schemeClr val="accent1"/>
                            </a:lnRef>
                            <a:fillRef idx="0">
                              <a:schemeClr val="accent1"/>
                            </a:fillRef>
                            <a:effectRef idx="0">
                              <a:schemeClr val="accent1"/>
                            </a:effectRef>
                            <a:fontRef idx="minor">
                              <a:schemeClr val="tx1"/>
                            </a:fontRef>
                          </wps:style>
                          <wps:bodyPr/>
                        </wps:wsp>
                        <wps:wsp>
                          <wps:cNvPr id="113" name="TextBox 51"/>
                          <wps:cNvSpPr txBox="1"/>
                          <wps:spPr bwMode="auto">
                            <a:xfrm>
                              <a:off x="0" y="169808"/>
                              <a:ext cx="895739" cy="393700"/>
                            </a:xfrm>
                            <a:prstGeom prst="rect">
                              <a:avLst/>
                            </a:prstGeom>
                            <a:noFill/>
                          </wps:spPr>
                          <wps:txbx>
                            <w:txbxContent>
                              <w:p w14:paraId="4B20FF26" w14:textId="577F6A13" w:rsidR="00547E51" w:rsidRDefault="00547E51" w:rsidP="00547E51">
                                <w:pPr>
                                  <w:jc w:val="center"/>
                                  <w:rPr>
                                    <w:rFonts w:ascii="Segoe UI" w:hAnsi="Segoe UI" w:cs="Segoe UI"/>
                                    <w:b/>
                                    <w:bCs/>
                                    <w:i/>
                                    <w:iCs/>
                                    <w:color w:val="000000" w:themeColor="text1"/>
                                    <w:lang w:val="en-US"/>
                                  </w:rPr>
                                </w:pPr>
                                <w:r>
                                  <w:rPr>
                                    <w:rFonts w:ascii="Segoe UI" w:hAnsi="Segoe UI" w:cs="Segoe UI"/>
                                    <w:b/>
                                    <w:bCs/>
                                    <w:i/>
                                    <w:iCs/>
                                    <w:color w:val="000000" w:themeColor="text1"/>
                                    <w:lang w:val="en-US"/>
                                  </w:rPr>
                                  <w:t>2 cm</w:t>
                                </w:r>
                              </w:p>
                            </w:txbxContent>
                          </wps:txbx>
                          <wps:bodyPr wrap="square">
                            <a:noAutofit/>
                          </wps:bodyPr>
                        </wps:wsp>
                      </wpg:grpSp>
                    </wpg:wgp>
                  </a:graphicData>
                </a:graphic>
                <wp14:sizeRelH relativeFrom="margin">
                  <wp14:pctWidth>0</wp14:pctWidth>
                </wp14:sizeRelH>
              </wp:anchor>
            </w:drawing>
          </mc:Choice>
          <mc:Fallback>
            <w:pict>
              <v:group w14:anchorId="4EF314BB" id="组合 11" o:spid="_x0000_s1042" style="position:absolute;left:0;text-align:left;margin-left:337.3pt;margin-top:235.3pt;width:84.05pt;height:44.35pt;z-index:251716608;mso-width-relative:margin" coordsize="8957,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">
                <v:rect id="Rectangle 108" o:spid="_x0000_s1043" style="position:absolute;left:1587;width:5849;height:4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" fillcolor="#f2f2f2 [3052]" stroked="f" strokeweight="1pt"/>
                <v:group id="Group 109" o:spid="_x0000_s1044" style="position:absolute;top:718;width:8957;height:4917" coordorigin=",718" coordsize="8957,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rect id="Rectangle 110" o:spid="_x0000_s1045" style="position:absolute;left:2024;top:1263;width:491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" fillcolor="#333" strokecolor="#333" strokeweight="1pt"/>
                  <v:line id="Straight Connector 111" o:spid="_x0000_s1046" style="position:absolute;visibility:visible;mso-wrap-style:square" from="1982,763" to="1982,2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" strokecolor="#333" strokeweight="1pt">
                    <v:stroke joinstyle="miter"/>
                  </v:line>
                  <v:line id="Straight Connector 112" o:spid="_x0000_s1047" style="position:absolute;visibility:visible;mso-wrap-style:square" from="6935,718" to="6935,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" strokecolor="#333" strokeweight="1pt">
                    <v:stroke joinstyle="miter"/>
                  </v:line>
                  <v:shape id="TextBox 51" o:spid="_x0000_s1048" type="#_x0000_t202" style="position:absolute;top:1698;width:895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4B20FF26" w14:textId="577F6A13" w:rsidR="00547E51" w:rsidRDefault="00547E51" w:rsidP="00547E51">
                          <w:pPr>
                            <w:jc w:val="center"/>
                            <w:rPr>
                              <w:rFonts w:ascii="Segoe UI" w:hAnsi="Segoe UI" w:cs="Segoe UI"/>
                              <w:b/>
                              <w:bCs/>
                              <w:i/>
                              <w:iCs/>
                              <w:color w:val="000000" w:themeColor="text1"/>
                              <w:lang w:val="en-US"/>
                            </w:rPr>
                          </w:pPr>
                          <w:r>
                            <w:rPr>
                              <w:rFonts w:ascii="Segoe UI" w:hAnsi="Segoe UI" w:cs="Segoe UI"/>
                              <w:b/>
                              <w:bCs/>
                              <w:i/>
                              <w:iCs/>
                              <w:color w:val="000000" w:themeColor="text1"/>
                              <w:lang w:val="en-US"/>
                            </w:rPr>
                            <w:t>2 cm</w:t>
                          </w:r>
                        </w:p>
                      </w:txbxContent>
                    </v:textbox>
                  </v:shape>
                </v:group>
              </v:group>
            </w:pict>
          </mc:Fallback>
        </mc:AlternateContent>
      </w:r>
      <w:r w:rsidRPr="00547E51">
        <w:rPr>
          <w:noProof/>
        </w:rPr>
        <mc:AlternateContent>
          <mc:Choice Requires="wpg">
            <w:drawing>
              <wp:anchor distT="0" distB="0" distL="114300" distR="114300" simplePos="0" relativeHeight="251714560" behindDoc="0" locked="0" layoutInCell="1" allowOverlap="1" wp14:anchorId="427D9B20" wp14:editId="76C0612F">
                <wp:simplePos x="0" y="0"/>
                <wp:positionH relativeFrom="column">
                  <wp:posOffset>1645920</wp:posOffset>
                </wp:positionH>
                <wp:positionV relativeFrom="paragraph">
                  <wp:posOffset>2989690</wp:posOffset>
                </wp:positionV>
                <wp:extent cx="1178561" cy="563508"/>
                <wp:effectExtent l="0" t="0" r="0" b="0"/>
                <wp:wrapNone/>
                <wp:docPr id="100" name="组合 11"/>
                <wp:cNvGraphicFramePr/>
                <a:graphic xmlns:a="http://schemas.openxmlformats.org/drawingml/2006/main">
                  <a:graphicData uri="http://schemas.microsoft.com/office/word/2010/wordprocessingGroup">
                    <wpg:wgp>
                      <wpg:cNvGrpSpPr/>
                      <wpg:grpSpPr>
                        <a:xfrm>
                          <a:off x="0" y="0"/>
                          <a:ext cx="1178561" cy="563508"/>
                          <a:chOff x="0" y="0"/>
                          <a:chExt cx="895739" cy="563508"/>
                        </a:xfrm>
                      </wpg:grpSpPr>
                      <wps:wsp>
                        <wps:cNvPr id="101" name="Rectangle 101"/>
                        <wps:cNvSpPr/>
                        <wps:spPr bwMode="auto">
                          <a:xfrm>
                            <a:off x="158742" y="0"/>
                            <a:ext cx="584894" cy="41058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02" name="Group 102"/>
                        <wpg:cNvGrpSpPr/>
                        <wpg:grpSpPr>
                          <a:xfrm>
                            <a:off x="0" y="71802"/>
                            <a:ext cx="895739" cy="491706"/>
                            <a:chOff x="0" y="71802"/>
                            <a:chExt cx="895739" cy="491706"/>
                          </a:xfrm>
                        </wpg:grpSpPr>
                        <wps:wsp>
                          <wps:cNvPr id="103" name="Rectangle 103"/>
                          <wps:cNvSpPr/>
                          <wps:spPr bwMode="auto">
                            <a:xfrm>
                              <a:off x="202467" y="126334"/>
                              <a:ext cx="491086" cy="45719"/>
                            </a:xfrm>
                            <a:prstGeom prst="rect">
                              <a:avLst/>
                            </a:prstGeom>
                            <a:solidFill>
                              <a:srgbClr val="333333"/>
                            </a:solidFill>
                            <a:ln>
                              <a:solidFill>
                                <a:srgbClr val="33333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 name="Straight Connector 104"/>
                          <wps:cNvCnPr/>
                          <wps:spPr bwMode="auto">
                            <a:xfrm>
                              <a:off x="198253" y="76327"/>
                              <a:ext cx="0" cy="154782"/>
                            </a:xfrm>
                            <a:prstGeom prst="line">
                              <a:avLst/>
                            </a:prstGeom>
                            <a:ln w="12700">
                              <a:solidFill>
                                <a:srgbClr val="333333"/>
                              </a:solidFill>
                            </a:ln>
                          </wps:spPr>
                          <wps:style>
                            <a:lnRef idx="1">
                              <a:schemeClr val="accent1"/>
                            </a:lnRef>
                            <a:fillRef idx="0">
                              <a:schemeClr val="accent1"/>
                            </a:fillRef>
                            <a:effectRef idx="0">
                              <a:schemeClr val="accent1"/>
                            </a:effectRef>
                            <a:fontRef idx="minor">
                              <a:schemeClr val="tx1"/>
                            </a:fontRef>
                          </wps:style>
                          <wps:bodyPr/>
                        </wps:wsp>
                        <wps:wsp>
                          <wps:cNvPr id="105" name="Straight Connector 105"/>
                          <wps:cNvCnPr/>
                          <wps:spPr bwMode="auto">
                            <a:xfrm>
                              <a:off x="693553" y="71802"/>
                              <a:ext cx="0" cy="154782"/>
                            </a:xfrm>
                            <a:prstGeom prst="line">
                              <a:avLst/>
                            </a:prstGeom>
                            <a:ln w="12700">
                              <a:solidFill>
                                <a:srgbClr val="333333"/>
                              </a:solidFill>
                            </a:ln>
                          </wps:spPr>
                          <wps:style>
                            <a:lnRef idx="1">
                              <a:schemeClr val="accent1"/>
                            </a:lnRef>
                            <a:fillRef idx="0">
                              <a:schemeClr val="accent1"/>
                            </a:fillRef>
                            <a:effectRef idx="0">
                              <a:schemeClr val="accent1"/>
                            </a:effectRef>
                            <a:fontRef idx="minor">
                              <a:schemeClr val="tx1"/>
                            </a:fontRef>
                          </wps:style>
                          <wps:bodyPr/>
                        </wps:wsp>
                        <wps:wsp>
                          <wps:cNvPr id="106" name="TextBox 51"/>
                          <wps:cNvSpPr txBox="1"/>
                          <wps:spPr bwMode="auto">
                            <a:xfrm>
                              <a:off x="0" y="169808"/>
                              <a:ext cx="895739" cy="393700"/>
                            </a:xfrm>
                            <a:prstGeom prst="rect">
                              <a:avLst/>
                            </a:prstGeom>
                            <a:noFill/>
                          </wps:spPr>
                          <wps:txbx>
                            <w:txbxContent>
                              <w:p w14:paraId="41939F9E" w14:textId="1F4D266C" w:rsidR="00547E51" w:rsidRDefault="00547E51" w:rsidP="00547E51">
                                <w:pPr>
                                  <w:jc w:val="center"/>
                                  <w:rPr>
                                    <w:rFonts w:ascii="Segoe UI" w:hAnsi="Segoe UI" w:cs="Segoe UI"/>
                                    <w:b/>
                                    <w:bCs/>
                                    <w:i/>
                                    <w:iCs/>
                                    <w:color w:val="000000" w:themeColor="text1"/>
                                    <w:lang w:val="en-US"/>
                                  </w:rPr>
                                </w:pPr>
                                <w:r>
                                  <w:rPr>
                                    <w:rFonts w:ascii="Segoe UI" w:hAnsi="Segoe UI" w:cs="Segoe UI"/>
                                    <w:b/>
                                    <w:bCs/>
                                    <w:i/>
                                    <w:iCs/>
                                    <w:color w:val="000000" w:themeColor="text1"/>
                                    <w:lang w:val="en-US"/>
                                  </w:rPr>
                                  <w:t>1 cm</w:t>
                                </w:r>
                              </w:p>
                            </w:txbxContent>
                          </wps:txbx>
                          <wps:bodyPr wrap="square">
                            <a:spAutoFit/>
                          </wps:bodyPr>
                        </wps:wsp>
                      </wpg:grpSp>
                    </wpg:wgp>
                  </a:graphicData>
                </a:graphic>
              </wp:anchor>
            </w:drawing>
          </mc:Choice>
          <mc:Fallback>
            <w:pict>
              <v:group w14:anchorId="427D9B20" id="_x0000_s1049" style="position:absolute;left:0;text-align:left;margin-left:129.6pt;margin-top:235.4pt;width:92.8pt;height:44.35pt;z-index:251714560" coordsize="8957,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">
                <v:rect id="Rectangle 101" o:spid="_x0000_s1050" style="position:absolute;left:1587;width:5849;height:4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" fillcolor="#f2f2f2 [3052]" stroked="f" strokeweight="1pt"/>
                <v:group id="Group 102" o:spid="_x0000_s1051" style="position:absolute;top:718;width:8957;height:4917" coordorigin=",718" coordsize="8957,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1052" style="position:absolute;left:2024;top:1263;width:491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" fillcolor="#333" strokecolor="#333" strokeweight="1pt"/>
                  <v:line id="Straight Connector 104" o:spid="_x0000_s1053" style="position:absolute;visibility:visible;mso-wrap-style:square" from="1982,763" to="1982,2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" strokecolor="#333" strokeweight="1pt">
                    <v:stroke joinstyle="miter"/>
                  </v:line>
                  <v:line id="Straight Connector 105" o:spid="_x0000_s1054" style="position:absolute;visibility:visible;mso-wrap-style:square" from="6935,718" to="6935,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" strokecolor="#333" strokeweight="1pt">
                    <v:stroke joinstyle="miter"/>
                  </v:line>
                  <v:shape id="TextBox 51" o:spid="_x0000_s1055" type="#_x0000_t202" style="position:absolute;top:1698;width:895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" filled="f" stroked="f">
                    <v:textbox style="mso-fit-shape-to-text:t">
                      <w:txbxContent>
                        <w:p w14:paraId="41939F9E" w14:textId="1F4D266C" w:rsidR="00547E51" w:rsidRDefault="00547E51" w:rsidP="00547E51">
                          <w:pPr>
                            <w:jc w:val="center"/>
                            <w:rPr>
                              <w:rFonts w:ascii="Segoe UI" w:hAnsi="Segoe UI" w:cs="Segoe UI"/>
                              <w:b/>
                              <w:bCs/>
                              <w:i/>
                              <w:iCs/>
                              <w:color w:val="000000" w:themeColor="text1"/>
                              <w:lang w:val="en-US"/>
                            </w:rPr>
                          </w:pPr>
                          <w:r>
                            <w:rPr>
                              <w:rFonts w:ascii="Segoe UI" w:hAnsi="Segoe UI" w:cs="Segoe UI"/>
                              <w:b/>
                              <w:bCs/>
                              <w:i/>
                              <w:iCs/>
                              <w:color w:val="000000" w:themeColor="text1"/>
                              <w:lang w:val="en-US"/>
                            </w:rPr>
                            <w:t>1 cm</w:t>
                          </w:r>
                        </w:p>
                      </w:txbxContent>
                    </v:textbox>
                  </v:shape>
                </v:group>
              </v:group>
            </w:pict>
          </mc:Fallback>
        </mc:AlternateContent>
      </w:r>
      <w:r>
        <w:rPr>
          <w:noProof/>
        </w:rPr>
        <mc:AlternateContent>
          <mc:Choice Requires="wps">
            <w:drawing>
              <wp:anchor distT="0" distB="0" distL="114300" distR="114300" simplePos="0" relativeHeight="251712512" behindDoc="0" locked="0" layoutInCell="1" allowOverlap="1" wp14:anchorId="7B780BAC" wp14:editId="531D57E1">
                <wp:simplePos x="0" y="0"/>
                <wp:positionH relativeFrom="column">
                  <wp:posOffset>2662389</wp:posOffset>
                </wp:positionH>
                <wp:positionV relativeFrom="paragraph">
                  <wp:posOffset>-1298</wp:posOffset>
                </wp:positionV>
                <wp:extent cx="278296" cy="390525"/>
                <wp:effectExtent l="0" t="0" r="7620" b="9525"/>
                <wp:wrapNone/>
                <wp:docPr id="99" name="Text Box 99"/>
                <wp:cNvGraphicFramePr/>
                <a:graphic xmlns:a="http://schemas.openxmlformats.org/drawingml/2006/main">
                  <a:graphicData uri="http://schemas.microsoft.com/office/word/2010/wordprocessingShape">
                    <wps:wsp>
                      <wps:cNvSpPr txBox="1"/>
                      <wps:spPr>
                        <a:xfrm>
                          <a:off x="0" y="0"/>
                          <a:ext cx="278296" cy="390525"/>
                        </a:xfrm>
                        <a:prstGeom prst="rect">
                          <a:avLst/>
                        </a:prstGeom>
                        <a:solidFill>
                          <a:schemeClr val="lt1"/>
                        </a:solidFill>
                        <a:ln w="6350">
                          <a:noFill/>
                        </a:ln>
                      </wps:spPr>
                      <wps:txbx>
                        <w:txbxContent>
                          <w:p w14:paraId="5243AD0E" w14:textId="77777777" w:rsidR="00547E51" w:rsidRPr="003A3854" w:rsidRDefault="00547E51" w:rsidP="00547E51">
                            <w:pPr>
                              <w:rPr>
                                <w:sz w:val="32"/>
                                <w:szCs w:val="32"/>
                              </w:rPr>
                            </w:pPr>
                            <w:r>
                              <w:rPr>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0BAC" id="Text Box 99" o:spid="_x0000_s1056" type="#_x0000_t202" style="position:absolute;left:0;text-align:left;margin-left:209.65pt;margin-top:-.1pt;width:21.9pt;height:30.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" fillcolor="white [3201]" stroked="f" strokeweight=".5pt">
                <v:textbox>
                  <w:txbxContent>
                    <w:p w14:paraId="5243AD0E" w14:textId="77777777" w:rsidR="00547E51" w:rsidRPr="003A3854" w:rsidRDefault="00547E51" w:rsidP="00547E51">
                      <w:pPr>
                        <w:rPr>
                          <w:sz w:val="32"/>
                          <w:szCs w:val="32"/>
                        </w:rPr>
                      </w:pPr>
                      <w:r>
                        <w:rPr>
                          <w:sz w:val="32"/>
                          <w:szCs w:val="32"/>
                        </w:rPr>
                        <w:t>b</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F5F1AF1" wp14:editId="6B86C200">
                <wp:simplePos x="0" y="0"/>
                <wp:positionH relativeFrom="margin">
                  <wp:align>left</wp:align>
                </wp:positionH>
                <wp:positionV relativeFrom="paragraph">
                  <wp:posOffset>-1298</wp:posOffset>
                </wp:positionV>
                <wp:extent cx="302150" cy="390525"/>
                <wp:effectExtent l="0" t="0" r="3175" b="9525"/>
                <wp:wrapNone/>
                <wp:docPr id="98" name="Text Box 98"/>
                <wp:cNvGraphicFramePr/>
                <a:graphic xmlns:a="http://schemas.openxmlformats.org/drawingml/2006/main">
                  <a:graphicData uri="http://schemas.microsoft.com/office/word/2010/wordprocessingShape">
                    <wps:wsp>
                      <wps:cNvSpPr txBox="1"/>
                      <wps:spPr>
                        <a:xfrm>
                          <a:off x="0" y="0"/>
                          <a:ext cx="302150" cy="390525"/>
                        </a:xfrm>
                        <a:prstGeom prst="rect">
                          <a:avLst/>
                        </a:prstGeom>
                        <a:solidFill>
                          <a:schemeClr val="lt1"/>
                        </a:solidFill>
                        <a:ln w="6350">
                          <a:noFill/>
                        </a:ln>
                      </wps:spPr>
                      <wps:txbx>
                        <w:txbxContent>
                          <w:p w14:paraId="3E91EFFA" w14:textId="77777777" w:rsidR="00547E51" w:rsidRPr="003A3854" w:rsidRDefault="00547E51" w:rsidP="00547E51">
                            <w:pPr>
                              <w:rPr>
                                <w:sz w:val="32"/>
                                <w:szCs w:val="32"/>
                              </w:rPr>
                            </w:pPr>
                            <w:r w:rsidRPr="003A3854">
                              <w:rPr>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F1AF1" id="Text Box 98" o:spid="_x0000_s1057" type="#_x0000_t202" style="position:absolute;left:0;text-align:left;margin-left:0;margin-top:-.1pt;width:23.8pt;height:30.7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" fillcolor="white [3201]" stroked="f" strokeweight=".5pt">
                <v:textbox>
                  <w:txbxContent>
                    <w:p w14:paraId="3E91EFFA" w14:textId="77777777" w:rsidR="00547E51" w:rsidRPr="003A3854" w:rsidRDefault="00547E51" w:rsidP="00547E51">
                      <w:pPr>
                        <w:rPr>
                          <w:sz w:val="32"/>
                          <w:szCs w:val="32"/>
                        </w:rPr>
                      </w:pPr>
                      <w:r w:rsidRPr="003A3854">
                        <w:rPr>
                          <w:sz w:val="32"/>
                          <w:szCs w:val="32"/>
                        </w:rPr>
                        <w:t>a</w:t>
                      </w:r>
                    </w:p>
                  </w:txbxContent>
                </v:textbox>
                <w10:wrap anchorx="margin"/>
              </v:shape>
            </w:pict>
          </mc:Fallback>
        </mc:AlternateContent>
      </w:r>
      <w:r w:rsidR="00537AB6" w:rsidRPr="00537AB6">
        <w:rPr>
          <w:noProof/>
          <w:lang w:val="en-US"/>
        </w:rPr>
        <w:drawing>
          <wp:inline distT="0" distB="0" distL="0" distR="0" wp14:anchorId="023198E0" wp14:editId="56BAFBA6">
            <wp:extent cx="2620736" cy="3403159"/>
            <wp:effectExtent l="0" t="0" r="825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3262" cy="3432411"/>
                    </a:xfrm>
                    <a:prstGeom prst="rect">
                      <a:avLst/>
                    </a:prstGeom>
                  </pic:spPr>
                </pic:pic>
              </a:graphicData>
            </a:graphic>
          </wp:inline>
        </w:drawing>
      </w:r>
      <w:r w:rsidRPr="00547E51">
        <w:rPr>
          <w:noProof/>
          <w:lang w:val="en-US"/>
        </w:rPr>
        <w:drawing>
          <wp:inline distT="0" distB="0" distL="0" distR="0" wp14:anchorId="3CE92931" wp14:editId="04E73F97">
            <wp:extent cx="2496710" cy="3405599"/>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7483" cy="3420294"/>
                    </a:xfrm>
                    <a:prstGeom prst="rect">
                      <a:avLst/>
                    </a:prstGeom>
                  </pic:spPr>
                </pic:pic>
              </a:graphicData>
            </a:graphic>
          </wp:inline>
        </w:drawing>
      </w:r>
    </w:p>
    <w:p w14:paraId="19824893" w14:textId="6CE09319" w:rsidR="00537AB6" w:rsidRPr="00B278F3" w:rsidRDefault="00547E51">
      <w:pPr>
        <w:spacing w:line="360" w:lineRule="auto"/>
        <w:jc w:val="center"/>
        <w:rPr>
          <w:rStyle w:val="SubtleEmphasis"/>
          <w:sz w:val="18"/>
          <w:szCs w:val="18"/>
          <w:rPrChange w:id="526" w:author="Fan, Qi" w:date="2024-09-06T15:41:00Z">
            <w:rPr>
              <w:lang w:val="en-US"/>
            </w:rPr>
          </w:rPrChange>
        </w:rPr>
        <w:pPrChange w:id="527" w:author="Fan, Qi" w:date="2024-09-06T09:05:00Z">
          <w:pPr>
            <w:spacing w:line="360" w:lineRule="auto"/>
            <w:jc w:val="both"/>
          </w:pPr>
        </w:pPrChange>
      </w:pPr>
      <w:r w:rsidRPr="00B278F3">
        <w:rPr>
          <w:rStyle w:val="SubtleEmphasis"/>
          <w:sz w:val="18"/>
          <w:szCs w:val="18"/>
          <w:rPrChange w:id="528" w:author="Fan, Qi" w:date="2024-09-06T15:41:00Z">
            <w:rPr>
              <w:lang w:val="en-US"/>
            </w:rPr>
          </w:rPrChange>
        </w:rPr>
        <w:t>Figure 3.2.: Schematic diagram of two molds. a</w:t>
      </w:r>
      <w:r w:rsidRPr="00B278F3">
        <w:rPr>
          <w:rStyle w:val="SubtleEmphasis"/>
          <w:sz w:val="18"/>
          <w:szCs w:val="18"/>
          <w:rPrChange w:id="529" w:author="Fan, Qi" w:date="2024-09-06T15:41:00Z">
            <w:rPr>
              <w:lang w:val="en-US"/>
            </w:rPr>
          </w:rPrChange>
        </w:rPr>
        <w:softHyphen/>
        <w:t>). the mold with a cube of 1 cm in side length. b</w:t>
      </w:r>
      <w:r w:rsidRPr="00B278F3">
        <w:rPr>
          <w:rStyle w:val="SubtleEmphasis"/>
          <w:sz w:val="18"/>
          <w:szCs w:val="18"/>
          <w:rPrChange w:id="530" w:author="Fan, Qi" w:date="2024-09-06T15:41:00Z">
            <w:rPr>
              <w:lang w:val="en-US"/>
            </w:rPr>
          </w:rPrChange>
        </w:rPr>
        <w:softHyphen/>
        <w:t>). the mold with a cube of 2 cm in side length.</w:t>
      </w:r>
    </w:p>
    <w:p w14:paraId="12B710B2" w14:textId="6435ABC9" w:rsidR="00A509CB" w:rsidRDefault="00A509CB" w:rsidP="002F40B8">
      <w:pPr>
        <w:pStyle w:val="Heading4"/>
        <w:spacing w:line="360" w:lineRule="auto"/>
        <w:jc w:val="both"/>
        <w:rPr>
          <w:lang w:val="en-US"/>
        </w:rPr>
      </w:pPr>
      <w:r>
        <w:rPr>
          <w:lang w:val="en-US"/>
        </w:rPr>
        <w:t>3.2.</w:t>
      </w:r>
      <w:r w:rsidR="00537AB6">
        <w:rPr>
          <w:lang w:val="en-US"/>
        </w:rPr>
        <w:t>3</w:t>
      </w:r>
      <w:r>
        <w:rPr>
          <w:lang w:val="en-US"/>
        </w:rPr>
        <w:t xml:space="preserve">.2 Drying </w:t>
      </w:r>
      <w:r w:rsidRPr="00A509CB">
        <w:rPr>
          <w:lang w:val="en-US"/>
        </w:rPr>
        <w:t>of mycelium suspension.</w:t>
      </w:r>
    </w:p>
    <w:p w14:paraId="1A7917C0" w14:textId="4168B1A4" w:rsidR="00A509CB" w:rsidRPr="003A3854" w:rsidRDefault="00547E51" w:rsidP="002F40B8">
      <w:pPr>
        <w:spacing w:line="360" w:lineRule="auto"/>
        <w:jc w:val="both"/>
        <w:rPr>
          <w:sz w:val="24"/>
          <w:szCs w:val="24"/>
          <w:lang w:val="en-US"/>
        </w:rPr>
      </w:pPr>
      <w:r w:rsidRPr="00547E51">
        <w:rPr>
          <w:sz w:val="24"/>
          <w:szCs w:val="24"/>
          <w:lang w:val="en-US"/>
        </w:rPr>
        <w:t>In the drying process, all samples were first placed in a fume hood to air dry for 72 hours (3 days)</w:t>
      </w:r>
      <w:r>
        <w:rPr>
          <w:sz w:val="24"/>
          <w:szCs w:val="24"/>
          <w:lang w:val="en-US"/>
        </w:rPr>
        <w:t xml:space="preserve">. </w:t>
      </w:r>
      <w:r w:rsidR="00A3034D" w:rsidRPr="003A3854">
        <w:rPr>
          <w:sz w:val="24"/>
          <w:szCs w:val="24"/>
          <w:lang w:val="en-US"/>
        </w:rPr>
        <w:t xml:space="preserve">Subsequently, the three different </w:t>
      </w:r>
      <w:r>
        <w:rPr>
          <w:sz w:val="24"/>
          <w:szCs w:val="24"/>
          <w:lang w:val="en-US"/>
        </w:rPr>
        <w:t>mycelium</w:t>
      </w:r>
      <w:r w:rsidR="00A3034D" w:rsidRPr="003A3854">
        <w:rPr>
          <w:sz w:val="24"/>
          <w:szCs w:val="24"/>
          <w:lang w:val="en-US"/>
        </w:rPr>
        <w:t xml:space="preserve"> samples </w:t>
      </w:r>
      <w:r w:rsidR="00F11BF1">
        <w:rPr>
          <w:sz w:val="24"/>
          <w:szCs w:val="24"/>
          <w:lang w:val="en-US"/>
        </w:rPr>
        <w:t xml:space="preserve">for each batch </w:t>
      </w:r>
      <w:r>
        <w:rPr>
          <w:sz w:val="24"/>
          <w:szCs w:val="24"/>
          <w:lang w:val="en-US"/>
        </w:rPr>
        <w:t>according to section 3.2.2</w:t>
      </w:r>
      <w:r w:rsidR="00F11BF1">
        <w:rPr>
          <w:sz w:val="24"/>
          <w:szCs w:val="24"/>
          <w:lang w:val="en-US"/>
        </w:rPr>
        <w:t xml:space="preserve"> and 3.2.3 </w:t>
      </w:r>
      <w:r w:rsidR="00A3034D" w:rsidRPr="003A3854">
        <w:rPr>
          <w:sz w:val="24"/>
          <w:szCs w:val="24"/>
          <w:lang w:val="en-US"/>
        </w:rPr>
        <w:t xml:space="preserve">(without or with TURAXX treatment for 1 or 25 min) were further divided into three groups for different heat treatment processes. Group </w:t>
      </w:r>
      <w:r w:rsidR="00A3034D" w:rsidRPr="003A3854">
        <w:rPr>
          <w:b/>
          <w:bCs/>
          <w:i/>
          <w:iCs/>
          <w:sz w:val="24"/>
          <w:szCs w:val="24"/>
          <w:lang w:val="en-US"/>
        </w:rPr>
        <w:t>c</w:t>
      </w:r>
      <w:r w:rsidR="00A3034D" w:rsidRPr="003A3854">
        <w:rPr>
          <w:sz w:val="24"/>
          <w:szCs w:val="24"/>
          <w:lang w:val="en-US"/>
        </w:rPr>
        <w:t xml:space="preserve"> of the three groups was the control group, and the other two groups, </w:t>
      </w:r>
      <w:r w:rsidR="00A3034D" w:rsidRPr="003A3854">
        <w:rPr>
          <w:b/>
          <w:bCs/>
          <w:i/>
          <w:iCs/>
          <w:sz w:val="24"/>
          <w:szCs w:val="24"/>
          <w:lang w:val="en-US"/>
        </w:rPr>
        <w:t>a</w:t>
      </w:r>
      <w:r w:rsidR="00A3034D" w:rsidRPr="003A3854">
        <w:rPr>
          <w:sz w:val="24"/>
          <w:szCs w:val="24"/>
          <w:lang w:val="en-US"/>
        </w:rPr>
        <w:t xml:space="preserve"> and </w:t>
      </w:r>
      <w:r w:rsidR="00A3034D" w:rsidRPr="003A3854">
        <w:rPr>
          <w:b/>
          <w:bCs/>
          <w:i/>
          <w:iCs/>
          <w:sz w:val="24"/>
          <w:szCs w:val="24"/>
          <w:lang w:val="en-US"/>
        </w:rPr>
        <w:t>b</w:t>
      </w:r>
      <w:r w:rsidR="00A3034D" w:rsidRPr="003A3854">
        <w:rPr>
          <w:sz w:val="24"/>
          <w:szCs w:val="24"/>
          <w:lang w:val="en-US"/>
        </w:rPr>
        <w:t xml:space="preserve">, were subjected to different degrees of heat treatment, in order to study the effects of different heat treatments on the mechanical </w:t>
      </w:r>
      <w:r w:rsidR="00A3034D" w:rsidRPr="003A3854">
        <w:rPr>
          <w:sz w:val="24"/>
          <w:szCs w:val="24"/>
          <w:lang w:val="en-US"/>
        </w:rPr>
        <w:lastRenderedPageBreak/>
        <w:t xml:space="preserve">properties of the samples. </w:t>
      </w:r>
      <w:r w:rsidR="00821C41" w:rsidRPr="003A3854">
        <w:rPr>
          <w:sz w:val="24"/>
          <w:szCs w:val="24"/>
          <w:lang w:val="en-US"/>
        </w:rPr>
        <w:t xml:space="preserve">The parameters for the heat treatment came from a research report by Eric Schulze from the University of Stuttgart. </w:t>
      </w:r>
      <w:r w:rsidR="00A3034D" w:rsidRPr="003A3854">
        <w:rPr>
          <w:sz w:val="24"/>
          <w:szCs w:val="24"/>
          <w:lang w:val="en-US"/>
        </w:rPr>
        <w:t>Table 3.7 lists the heat treatment processes</w:t>
      </w:r>
      <w:r w:rsidR="00821C41" w:rsidRPr="003A3854">
        <w:rPr>
          <w:sz w:val="24"/>
          <w:szCs w:val="24"/>
          <w:lang w:val="en-US"/>
        </w:rPr>
        <w:t xml:space="preserve"> we used in this thesis</w:t>
      </w:r>
      <w:r w:rsidR="00C12E98" w:rsidRPr="003A3854">
        <w:rPr>
          <w:sz w:val="24"/>
          <w:szCs w:val="24"/>
          <w:lang w:val="en-US"/>
        </w:rPr>
        <w:t>.</w:t>
      </w:r>
    </w:p>
    <w:p w14:paraId="72998C21" w14:textId="07DE4E54" w:rsidR="00A3034D" w:rsidRDefault="00A3034D">
      <w:pPr>
        <w:spacing w:line="360" w:lineRule="auto"/>
        <w:jc w:val="both"/>
        <w:rPr>
          <w:lang w:val="en-US"/>
        </w:rPr>
      </w:pPr>
      <w:r w:rsidRPr="00A3034D">
        <w:rPr>
          <w:lang w:val="en-US"/>
        </w:rPr>
        <w:t>Table 3.7.: Different heat treatment for the samples.</w:t>
      </w:r>
    </w:p>
    <w:tbl>
      <w:tblPr>
        <w:tblStyle w:val="TableGridLight"/>
        <w:tblW w:w="0" w:type="auto"/>
        <w:jc w:val="center"/>
        <w:tblLook w:val="04A0" w:firstRow="1" w:lastRow="0" w:firstColumn="1" w:lastColumn="0" w:noHBand="0" w:noVBand="1"/>
      </w:tblPr>
      <w:tblGrid>
        <w:gridCol w:w="1838"/>
        <w:gridCol w:w="2835"/>
        <w:gridCol w:w="4389"/>
      </w:tblGrid>
      <w:tr w:rsidR="0083112C" w14:paraId="061731C5" w14:textId="77777777" w:rsidTr="00A3034D">
        <w:trPr>
          <w:jc w:val="center"/>
        </w:trPr>
        <w:tc>
          <w:tcPr>
            <w:tcW w:w="9062" w:type="dxa"/>
            <w:gridSpan w:val="3"/>
            <w:tcBorders>
              <w:top w:val="single" w:sz="4" w:space="0" w:color="auto"/>
              <w:left w:val="nil"/>
              <w:bottom w:val="nil"/>
              <w:right w:val="nil"/>
            </w:tcBorders>
            <w:vAlign w:val="center"/>
          </w:tcPr>
          <w:p w14:paraId="53F8AD24" w14:textId="45A48328" w:rsidR="0083112C" w:rsidRPr="0083112C" w:rsidRDefault="0083112C">
            <w:pPr>
              <w:spacing w:line="360" w:lineRule="auto"/>
              <w:jc w:val="both"/>
              <w:rPr>
                <w:b/>
                <w:bCs/>
                <w:i/>
                <w:iCs/>
                <w:lang w:val="en-US"/>
              </w:rPr>
            </w:pPr>
            <w:r w:rsidRPr="0083112C">
              <w:rPr>
                <w:b/>
                <w:bCs/>
                <w:i/>
                <w:iCs/>
                <w:lang w:val="en-US"/>
              </w:rPr>
              <w:t>Drying process</w:t>
            </w:r>
          </w:p>
        </w:tc>
      </w:tr>
      <w:tr w:rsidR="0083112C" w:rsidRPr="002625F0" w14:paraId="4D70A0DB" w14:textId="77777777" w:rsidTr="00A3034D">
        <w:trPr>
          <w:jc w:val="center"/>
        </w:trPr>
        <w:tc>
          <w:tcPr>
            <w:tcW w:w="1838" w:type="dxa"/>
            <w:tcBorders>
              <w:top w:val="single" w:sz="4" w:space="0" w:color="auto"/>
              <w:left w:val="nil"/>
              <w:bottom w:val="single" w:sz="4" w:space="0" w:color="auto"/>
              <w:right w:val="single" w:sz="4" w:space="0" w:color="auto"/>
            </w:tcBorders>
            <w:vAlign w:val="center"/>
          </w:tcPr>
          <w:p w14:paraId="42DD176D" w14:textId="2F7C95DD" w:rsidR="0083112C" w:rsidRPr="00A3034D" w:rsidRDefault="0083112C" w:rsidP="00A3034D">
            <w:pPr>
              <w:spacing w:line="360" w:lineRule="auto"/>
              <w:jc w:val="center"/>
              <w:rPr>
                <w:b/>
                <w:bCs/>
                <w:lang w:val="en-US"/>
              </w:rPr>
            </w:pPr>
            <w:r w:rsidRPr="00A3034D">
              <w:rPr>
                <w:b/>
                <w:bCs/>
                <w:lang w:val="en-US"/>
              </w:rPr>
              <w:t>Sample group</w:t>
            </w:r>
          </w:p>
        </w:tc>
        <w:tc>
          <w:tcPr>
            <w:tcW w:w="2835" w:type="dxa"/>
            <w:tcBorders>
              <w:top w:val="single" w:sz="4" w:space="0" w:color="auto"/>
              <w:left w:val="single" w:sz="4" w:space="0" w:color="auto"/>
              <w:bottom w:val="single" w:sz="4" w:space="0" w:color="auto"/>
              <w:right w:val="single" w:sz="4" w:space="0" w:color="auto"/>
            </w:tcBorders>
            <w:vAlign w:val="center"/>
          </w:tcPr>
          <w:p w14:paraId="36D887AA" w14:textId="7732D6B3" w:rsidR="0083112C" w:rsidRPr="00A3034D" w:rsidRDefault="0083112C" w:rsidP="00A3034D">
            <w:pPr>
              <w:spacing w:line="360" w:lineRule="auto"/>
              <w:jc w:val="center"/>
              <w:rPr>
                <w:b/>
                <w:bCs/>
                <w:lang w:val="en-US"/>
              </w:rPr>
            </w:pPr>
            <w:r w:rsidRPr="00A3034D">
              <w:rPr>
                <w:b/>
                <w:bCs/>
                <w:lang w:val="en-US"/>
              </w:rPr>
              <w:t>Air drying in fume hood</w:t>
            </w:r>
          </w:p>
        </w:tc>
        <w:tc>
          <w:tcPr>
            <w:tcW w:w="4389" w:type="dxa"/>
            <w:tcBorders>
              <w:top w:val="single" w:sz="4" w:space="0" w:color="auto"/>
              <w:left w:val="single" w:sz="4" w:space="0" w:color="auto"/>
              <w:bottom w:val="single" w:sz="4" w:space="0" w:color="auto"/>
              <w:right w:val="nil"/>
            </w:tcBorders>
            <w:vAlign w:val="center"/>
          </w:tcPr>
          <w:p w14:paraId="2BD96125" w14:textId="60F4A53A" w:rsidR="0083112C" w:rsidRPr="00A3034D" w:rsidRDefault="0083112C" w:rsidP="00A3034D">
            <w:pPr>
              <w:spacing w:line="360" w:lineRule="auto"/>
              <w:jc w:val="center"/>
              <w:rPr>
                <w:b/>
                <w:bCs/>
                <w:lang w:val="en-US"/>
              </w:rPr>
            </w:pPr>
            <w:r w:rsidRPr="00A3034D">
              <w:rPr>
                <w:b/>
                <w:bCs/>
                <w:lang w:val="en-US"/>
              </w:rPr>
              <w:t xml:space="preserve">Heat treatment in </w:t>
            </w:r>
            <w:r w:rsidR="009F298A" w:rsidRPr="00A3034D">
              <w:rPr>
                <w:b/>
                <w:bCs/>
                <w:lang w:val="en-US"/>
              </w:rPr>
              <w:t xml:space="preserve">drying </w:t>
            </w:r>
            <w:r w:rsidRPr="00A3034D">
              <w:rPr>
                <w:b/>
                <w:bCs/>
                <w:lang w:val="en-US"/>
              </w:rPr>
              <w:t>oven</w:t>
            </w:r>
          </w:p>
        </w:tc>
      </w:tr>
      <w:tr w:rsidR="0083112C" w14:paraId="59A98735" w14:textId="77777777" w:rsidTr="00A3034D">
        <w:trPr>
          <w:jc w:val="center"/>
        </w:trPr>
        <w:tc>
          <w:tcPr>
            <w:tcW w:w="1838" w:type="dxa"/>
            <w:tcBorders>
              <w:top w:val="single" w:sz="4" w:space="0" w:color="auto"/>
              <w:left w:val="nil"/>
              <w:bottom w:val="nil"/>
              <w:right w:val="single" w:sz="4" w:space="0" w:color="auto"/>
            </w:tcBorders>
            <w:vAlign w:val="center"/>
          </w:tcPr>
          <w:p w14:paraId="74D7D848" w14:textId="0C90D08D" w:rsidR="0083112C" w:rsidRPr="00A3034D" w:rsidRDefault="0083112C" w:rsidP="00A3034D">
            <w:pPr>
              <w:spacing w:line="360" w:lineRule="auto"/>
              <w:jc w:val="center"/>
              <w:rPr>
                <w:b/>
                <w:bCs/>
                <w:i/>
                <w:iCs/>
                <w:lang w:val="en-US"/>
              </w:rPr>
            </w:pPr>
            <w:r w:rsidRPr="00A3034D">
              <w:rPr>
                <w:b/>
                <w:bCs/>
                <w:i/>
                <w:iCs/>
                <w:lang w:val="en-US"/>
              </w:rPr>
              <w:t>a</w:t>
            </w:r>
          </w:p>
        </w:tc>
        <w:tc>
          <w:tcPr>
            <w:tcW w:w="2835" w:type="dxa"/>
            <w:tcBorders>
              <w:top w:val="single" w:sz="4" w:space="0" w:color="auto"/>
              <w:left w:val="single" w:sz="4" w:space="0" w:color="auto"/>
              <w:bottom w:val="nil"/>
              <w:right w:val="single" w:sz="4" w:space="0" w:color="auto"/>
            </w:tcBorders>
            <w:vAlign w:val="center"/>
          </w:tcPr>
          <w:p w14:paraId="1791437C" w14:textId="76BA2FF3" w:rsidR="0083112C" w:rsidRDefault="0083112C" w:rsidP="00A3034D">
            <w:pPr>
              <w:spacing w:line="360" w:lineRule="auto"/>
              <w:jc w:val="center"/>
              <w:rPr>
                <w:lang w:val="en-US"/>
              </w:rPr>
            </w:pPr>
            <w:r>
              <w:rPr>
                <w:lang w:val="en-US"/>
              </w:rPr>
              <w:t>72h</w:t>
            </w:r>
          </w:p>
        </w:tc>
        <w:tc>
          <w:tcPr>
            <w:tcW w:w="4389" w:type="dxa"/>
            <w:tcBorders>
              <w:top w:val="single" w:sz="4" w:space="0" w:color="auto"/>
              <w:left w:val="single" w:sz="4" w:space="0" w:color="auto"/>
              <w:bottom w:val="nil"/>
              <w:right w:val="nil"/>
            </w:tcBorders>
            <w:vAlign w:val="center"/>
          </w:tcPr>
          <w:p w14:paraId="3AD6B34E" w14:textId="78258076" w:rsidR="0083112C" w:rsidRDefault="0083112C" w:rsidP="00A3034D">
            <w:pPr>
              <w:spacing w:line="360" w:lineRule="auto"/>
              <w:jc w:val="center"/>
              <w:rPr>
                <w:lang w:val="en-US"/>
              </w:rPr>
            </w:pPr>
            <w:r>
              <w:rPr>
                <w:lang w:val="en-US"/>
              </w:rPr>
              <w:t>120</w:t>
            </w:r>
            <w:r>
              <w:rPr>
                <w:rFonts w:hint="eastAsia"/>
                <w:lang w:val="en-US"/>
              </w:rPr>
              <w:t>℃</w:t>
            </w:r>
            <w:r>
              <w:rPr>
                <w:lang w:val="en-US"/>
              </w:rPr>
              <w:t xml:space="preserve"> 2</w:t>
            </w:r>
            <w:r>
              <w:rPr>
                <w:rFonts w:hint="eastAsia"/>
                <w:lang w:val="en-US"/>
              </w:rPr>
              <w:t>h</w:t>
            </w:r>
          </w:p>
        </w:tc>
      </w:tr>
      <w:tr w:rsidR="0083112C" w14:paraId="0FBD0B5D" w14:textId="77777777" w:rsidTr="00A3034D">
        <w:trPr>
          <w:jc w:val="center"/>
        </w:trPr>
        <w:tc>
          <w:tcPr>
            <w:tcW w:w="1838" w:type="dxa"/>
            <w:tcBorders>
              <w:top w:val="nil"/>
              <w:left w:val="nil"/>
              <w:bottom w:val="nil"/>
              <w:right w:val="single" w:sz="4" w:space="0" w:color="auto"/>
            </w:tcBorders>
            <w:vAlign w:val="center"/>
          </w:tcPr>
          <w:p w14:paraId="57B4EE38" w14:textId="2A9D6D77" w:rsidR="0083112C" w:rsidRPr="00A3034D" w:rsidRDefault="0083112C" w:rsidP="00A3034D">
            <w:pPr>
              <w:spacing w:line="360" w:lineRule="auto"/>
              <w:jc w:val="center"/>
              <w:rPr>
                <w:b/>
                <w:bCs/>
                <w:i/>
                <w:iCs/>
                <w:lang w:val="en-US"/>
              </w:rPr>
            </w:pPr>
            <w:r w:rsidRPr="00A3034D">
              <w:rPr>
                <w:b/>
                <w:bCs/>
                <w:i/>
                <w:iCs/>
                <w:lang w:val="en-US"/>
              </w:rPr>
              <w:t>b</w:t>
            </w:r>
          </w:p>
        </w:tc>
        <w:tc>
          <w:tcPr>
            <w:tcW w:w="2835" w:type="dxa"/>
            <w:tcBorders>
              <w:top w:val="nil"/>
              <w:left w:val="single" w:sz="4" w:space="0" w:color="auto"/>
              <w:bottom w:val="nil"/>
              <w:right w:val="single" w:sz="4" w:space="0" w:color="auto"/>
            </w:tcBorders>
            <w:vAlign w:val="center"/>
          </w:tcPr>
          <w:p w14:paraId="5323BEBF" w14:textId="5FBF95C8" w:rsidR="0083112C" w:rsidRDefault="0083112C" w:rsidP="00A3034D">
            <w:pPr>
              <w:spacing w:line="360" w:lineRule="auto"/>
              <w:jc w:val="center"/>
              <w:rPr>
                <w:lang w:val="en-US"/>
              </w:rPr>
            </w:pPr>
            <w:r>
              <w:rPr>
                <w:lang w:val="en-US"/>
              </w:rPr>
              <w:t>72h</w:t>
            </w:r>
          </w:p>
        </w:tc>
        <w:tc>
          <w:tcPr>
            <w:tcW w:w="4389" w:type="dxa"/>
            <w:tcBorders>
              <w:top w:val="nil"/>
              <w:left w:val="single" w:sz="4" w:space="0" w:color="auto"/>
              <w:bottom w:val="nil"/>
              <w:right w:val="nil"/>
            </w:tcBorders>
            <w:vAlign w:val="center"/>
          </w:tcPr>
          <w:p w14:paraId="1D598E83" w14:textId="4DB7328B" w:rsidR="0083112C" w:rsidRDefault="0083112C" w:rsidP="00A3034D">
            <w:pPr>
              <w:spacing w:line="360" w:lineRule="auto"/>
              <w:jc w:val="center"/>
              <w:rPr>
                <w:lang w:val="en-US"/>
              </w:rPr>
            </w:pPr>
            <w:r>
              <w:rPr>
                <w:lang w:val="en-US"/>
              </w:rPr>
              <w:t>120</w:t>
            </w:r>
            <w:r>
              <w:rPr>
                <w:rFonts w:hint="eastAsia"/>
                <w:lang w:val="en-US"/>
              </w:rPr>
              <w:t>℃</w:t>
            </w:r>
            <w:r>
              <w:rPr>
                <w:lang w:val="en-US"/>
              </w:rPr>
              <w:t xml:space="preserve"> 18</w:t>
            </w:r>
            <w:r>
              <w:rPr>
                <w:rFonts w:hint="eastAsia"/>
                <w:lang w:val="en-US"/>
              </w:rPr>
              <w:t>h</w:t>
            </w:r>
          </w:p>
        </w:tc>
      </w:tr>
      <w:tr w:rsidR="0083112C" w14:paraId="278EA69E" w14:textId="77777777" w:rsidTr="00A3034D">
        <w:trPr>
          <w:jc w:val="center"/>
        </w:trPr>
        <w:tc>
          <w:tcPr>
            <w:tcW w:w="1838" w:type="dxa"/>
            <w:tcBorders>
              <w:top w:val="nil"/>
              <w:left w:val="nil"/>
              <w:bottom w:val="single" w:sz="4" w:space="0" w:color="auto"/>
              <w:right w:val="single" w:sz="4" w:space="0" w:color="auto"/>
            </w:tcBorders>
            <w:vAlign w:val="center"/>
          </w:tcPr>
          <w:p w14:paraId="6269A51B" w14:textId="747D4991" w:rsidR="0083112C" w:rsidRPr="00A3034D" w:rsidRDefault="0083112C" w:rsidP="00A3034D">
            <w:pPr>
              <w:spacing w:line="360" w:lineRule="auto"/>
              <w:jc w:val="center"/>
              <w:rPr>
                <w:b/>
                <w:bCs/>
                <w:i/>
                <w:iCs/>
                <w:lang w:val="en-US"/>
              </w:rPr>
            </w:pPr>
            <w:r w:rsidRPr="00A3034D">
              <w:rPr>
                <w:b/>
                <w:bCs/>
                <w:i/>
                <w:iCs/>
                <w:lang w:val="en-US"/>
              </w:rPr>
              <w:t>c</w:t>
            </w:r>
          </w:p>
        </w:tc>
        <w:tc>
          <w:tcPr>
            <w:tcW w:w="2835" w:type="dxa"/>
            <w:tcBorders>
              <w:top w:val="nil"/>
              <w:left w:val="single" w:sz="4" w:space="0" w:color="auto"/>
              <w:bottom w:val="single" w:sz="4" w:space="0" w:color="auto"/>
              <w:right w:val="single" w:sz="4" w:space="0" w:color="auto"/>
            </w:tcBorders>
            <w:vAlign w:val="center"/>
          </w:tcPr>
          <w:p w14:paraId="09EFF11A" w14:textId="12351F2F" w:rsidR="0083112C" w:rsidRDefault="0083112C" w:rsidP="00A3034D">
            <w:pPr>
              <w:spacing w:line="360" w:lineRule="auto"/>
              <w:jc w:val="center"/>
              <w:rPr>
                <w:lang w:val="en-US"/>
              </w:rPr>
            </w:pPr>
            <w:r>
              <w:rPr>
                <w:lang w:val="en-US"/>
              </w:rPr>
              <w:t>72h</w:t>
            </w:r>
          </w:p>
        </w:tc>
        <w:tc>
          <w:tcPr>
            <w:tcW w:w="4389" w:type="dxa"/>
            <w:tcBorders>
              <w:top w:val="nil"/>
              <w:left w:val="single" w:sz="4" w:space="0" w:color="auto"/>
              <w:bottom w:val="single" w:sz="4" w:space="0" w:color="auto"/>
              <w:right w:val="nil"/>
            </w:tcBorders>
            <w:vAlign w:val="center"/>
          </w:tcPr>
          <w:p w14:paraId="55012253" w14:textId="0B54311D" w:rsidR="0083112C" w:rsidRDefault="0083112C" w:rsidP="00A3034D">
            <w:pPr>
              <w:spacing w:line="360" w:lineRule="auto"/>
              <w:jc w:val="center"/>
              <w:rPr>
                <w:lang w:val="en-US"/>
              </w:rPr>
            </w:pPr>
            <w:r>
              <w:rPr>
                <w:lang w:val="en-US"/>
              </w:rPr>
              <w:t>0h</w:t>
            </w:r>
          </w:p>
        </w:tc>
      </w:tr>
    </w:tbl>
    <w:p w14:paraId="3273AF4B" w14:textId="77777777" w:rsidR="00A3034D" w:rsidRDefault="00A3034D" w:rsidP="002F40B8">
      <w:pPr>
        <w:spacing w:line="360" w:lineRule="auto"/>
        <w:jc w:val="both"/>
        <w:rPr>
          <w:lang w:val="en-US"/>
        </w:rPr>
      </w:pPr>
    </w:p>
    <w:p w14:paraId="3BD9BF20" w14:textId="0911DB0E" w:rsidR="0083112C" w:rsidRDefault="00A3034D" w:rsidP="002F40B8">
      <w:pPr>
        <w:spacing w:line="360" w:lineRule="auto"/>
        <w:jc w:val="both"/>
        <w:rPr>
          <w:lang w:val="en-US"/>
        </w:rPr>
      </w:pPr>
      <w:r w:rsidRPr="003A3854">
        <w:rPr>
          <w:sz w:val="24"/>
          <w:szCs w:val="24"/>
          <w:lang w:val="en-US"/>
        </w:rPr>
        <w:t xml:space="preserve">Groups </w:t>
      </w:r>
      <w:r w:rsidRPr="003A3854">
        <w:rPr>
          <w:b/>
          <w:bCs/>
          <w:i/>
          <w:iCs/>
          <w:sz w:val="24"/>
          <w:szCs w:val="24"/>
          <w:lang w:val="en-US"/>
        </w:rPr>
        <w:t>a</w:t>
      </w:r>
      <w:r w:rsidRPr="003A3854">
        <w:rPr>
          <w:sz w:val="24"/>
          <w:szCs w:val="24"/>
          <w:lang w:val="en-US"/>
        </w:rPr>
        <w:t xml:space="preserve"> and </w:t>
      </w:r>
      <w:r w:rsidRPr="003A3854">
        <w:rPr>
          <w:b/>
          <w:bCs/>
          <w:i/>
          <w:iCs/>
          <w:sz w:val="24"/>
          <w:szCs w:val="24"/>
          <w:lang w:val="en-US"/>
        </w:rPr>
        <w:t>b</w:t>
      </w:r>
      <w:r w:rsidRPr="003A3854">
        <w:rPr>
          <w:sz w:val="24"/>
          <w:szCs w:val="24"/>
          <w:lang w:val="en-US"/>
        </w:rPr>
        <w:t xml:space="preserve"> were placed into an oven at a pre-adjusted temperature for the heat treatment for the designated duration. Sample group </w:t>
      </w:r>
      <w:r w:rsidRPr="003A3854">
        <w:rPr>
          <w:b/>
          <w:bCs/>
          <w:i/>
          <w:iCs/>
          <w:sz w:val="24"/>
          <w:szCs w:val="24"/>
          <w:lang w:val="en-US"/>
        </w:rPr>
        <w:t>c</w:t>
      </w:r>
      <w:r w:rsidRPr="003A3854">
        <w:rPr>
          <w:sz w:val="24"/>
          <w:szCs w:val="24"/>
          <w:lang w:val="en-US"/>
        </w:rPr>
        <w:t xml:space="preserve"> was subjected to further drying in the fume hood until a constant mass was obtained</w:t>
      </w:r>
      <w:r w:rsidR="009F298A" w:rsidRPr="009F298A">
        <w:rPr>
          <w:lang w:val="en-US"/>
        </w:rPr>
        <w:t>.</w:t>
      </w:r>
    </w:p>
    <w:p w14:paraId="13F9C841" w14:textId="2D49934A" w:rsidR="00C12E98" w:rsidRPr="003A3854" w:rsidRDefault="00C12E98" w:rsidP="002F40B8">
      <w:pPr>
        <w:pStyle w:val="Heading3"/>
        <w:spacing w:line="360" w:lineRule="auto"/>
        <w:jc w:val="both"/>
        <w:rPr>
          <w:b/>
          <w:bCs/>
          <w:sz w:val="28"/>
          <w:szCs w:val="28"/>
          <w:lang w:val="en-US"/>
        </w:rPr>
      </w:pPr>
      <w:bookmarkStart w:id="531" w:name="_Toc176464918"/>
      <w:r w:rsidRPr="003A3854">
        <w:rPr>
          <w:b/>
          <w:bCs/>
          <w:sz w:val="28"/>
          <w:szCs w:val="28"/>
          <w:lang w:val="en-US"/>
        </w:rPr>
        <w:t xml:space="preserve">3.2.5. Production of pure </w:t>
      </w:r>
      <w:r w:rsidRPr="003A3854">
        <w:rPr>
          <w:b/>
          <w:bCs/>
          <w:i/>
          <w:iCs/>
          <w:sz w:val="28"/>
          <w:szCs w:val="28"/>
          <w:lang w:val="en-US"/>
        </w:rPr>
        <w:t>A. niger</w:t>
      </w:r>
      <w:r w:rsidRPr="003A3854">
        <w:rPr>
          <w:b/>
          <w:bCs/>
          <w:sz w:val="28"/>
          <w:szCs w:val="28"/>
          <w:lang w:val="en-US"/>
        </w:rPr>
        <w:t xml:space="preserve"> mycelium </w:t>
      </w:r>
      <w:r w:rsidR="0008313F" w:rsidRPr="003A3854">
        <w:rPr>
          <w:b/>
          <w:bCs/>
          <w:sz w:val="28"/>
          <w:szCs w:val="28"/>
          <w:lang w:val="en-US"/>
        </w:rPr>
        <w:t xml:space="preserve">plate </w:t>
      </w:r>
      <w:r w:rsidRPr="003A3854">
        <w:rPr>
          <w:b/>
          <w:bCs/>
          <w:sz w:val="28"/>
          <w:szCs w:val="28"/>
          <w:lang w:val="en-US"/>
        </w:rPr>
        <w:t xml:space="preserve">samples for </w:t>
      </w:r>
      <w:r w:rsidR="009F298A" w:rsidRPr="003A3854">
        <w:rPr>
          <w:b/>
          <w:bCs/>
          <w:sz w:val="28"/>
          <w:szCs w:val="28"/>
          <w:lang w:val="en-US"/>
        </w:rPr>
        <w:t>compression test</w:t>
      </w:r>
      <w:r w:rsidRPr="003A3854">
        <w:rPr>
          <w:b/>
          <w:bCs/>
          <w:sz w:val="28"/>
          <w:szCs w:val="28"/>
          <w:lang w:val="en-US"/>
        </w:rPr>
        <w:t>.</w:t>
      </w:r>
      <w:bookmarkEnd w:id="531"/>
    </w:p>
    <w:p w14:paraId="5FD95701" w14:textId="5A766238" w:rsidR="00C12E98" w:rsidRDefault="00F11BF1" w:rsidP="002F40B8">
      <w:pPr>
        <w:spacing w:line="360" w:lineRule="auto"/>
        <w:jc w:val="both"/>
        <w:rPr>
          <w:sz w:val="24"/>
          <w:szCs w:val="24"/>
          <w:lang w:val="en-US"/>
        </w:rPr>
      </w:pPr>
      <w:r w:rsidRPr="00F11BF1">
        <w:rPr>
          <w:sz w:val="24"/>
          <w:szCs w:val="24"/>
          <w:lang w:val="en-US"/>
        </w:rPr>
        <w:t xml:space="preserve">First, a piece of wool </w:t>
      </w:r>
      <w:r>
        <w:rPr>
          <w:sz w:val="24"/>
          <w:szCs w:val="24"/>
          <w:lang w:val="en-US"/>
        </w:rPr>
        <w:t xml:space="preserve">was warped </w:t>
      </w:r>
      <w:r w:rsidRPr="00F11BF1">
        <w:rPr>
          <w:sz w:val="24"/>
          <w:szCs w:val="24"/>
          <w:lang w:val="en-US"/>
        </w:rPr>
        <w:t>around the mold</w:t>
      </w:r>
      <w:r w:rsidR="00DF4278">
        <w:rPr>
          <w:sz w:val="24"/>
          <w:szCs w:val="24"/>
          <w:lang w:val="en-US"/>
        </w:rPr>
        <w:t xml:space="preserve"> which </w:t>
      </w:r>
      <w:r w:rsidR="00DF4278" w:rsidRPr="00AF54DA">
        <w:rPr>
          <w:sz w:val="24"/>
          <w:szCs w:val="24"/>
          <w:lang w:val="en-US"/>
        </w:rPr>
        <w:t>was 16.8 cm × 9 cm × 1 cm in size with a black frame</w:t>
      </w:r>
      <w:r w:rsidRPr="00F11BF1">
        <w:rPr>
          <w:sz w:val="24"/>
          <w:szCs w:val="24"/>
          <w:lang w:val="en-US"/>
        </w:rPr>
        <w:t>.</w:t>
      </w:r>
      <w:r>
        <w:rPr>
          <w:sz w:val="24"/>
          <w:szCs w:val="24"/>
          <w:lang w:val="en-US"/>
        </w:rPr>
        <w:t xml:space="preserve"> T</w:t>
      </w:r>
      <w:r w:rsidRPr="00F11BF1">
        <w:rPr>
          <w:sz w:val="24"/>
          <w:szCs w:val="24"/>
          <w:lang w:val="en-US"/>
        </w:rPr>
        <w:t>he myceli</w:t>
      </w:r>
      <w:r w:rsidR="00DF4278">
        <w:rPr>
          <w:sz w:val="24"/>
          <w:szCs w:val="24"/>
          <w:lang w:val="en-US"/>
        </w:rPr>
        <w:t>um</w:t>
      </w:r>
      <w:r w:rsidRPr="00F11BF1">
        <w:rPr>
          <w:sz w:val="24"/>
          <w:szCs w:val="24"/>
          <w:lang w:val="en-US"/>
        </w:rPr>
        <w:t xml:space="preserve"> suspension </w:t>
      </w:r>
      <w:r>
        <w:rPr>
          <w:sz w:val="24"/>
          <w:szCs w:val="24"/>
          <w:lang w:val="en-US"/>
        </w:rPr>
        <w:t xml:space="preserve">was prepared </w:t>
      </w:r>
      <w:r w:rsidRPr="00F11BF1">
        <w:rPr>
          <w:sz w:val="24"/>
          <w:szCs w:val="24"/>
          <w:lang w:val="en-US"/>
        </w:rPr>
        <w:t>according to section 3.2.2.1</w:t>
      </w:r>
      <w:r>
        <w:rPr>
          <w:sz w:val="24"/>
          <w:szCs w:val="24"/>
          <w:lang w:val="en-US"/>
        </w:rPr>
        <w:t xml:space="preserve"> and then </w:t>
      </w:r>
      <w:r w:rsidR="00DF4278">
        <w:rPr>
          <w:sz w:val="24"/>
          <w:szCs w:val="24"/>
          <w:lang w:val="en-US"/>
        </w:rPr>
        <w:t>filled</w:t>
      </w:r>
      <w:r>
        <w:rPr>
          <w:sz w:val="24"/>
          <w:szCs w:val="24"/>
          <w:lang w:val="en-US"/>
        </w:rPr>
        <w:t xml:space="preserve"> in the mold </w:t>
      </w:r>
      <w:r w:rsidRPr="00F11BF1">
        <w:rPr>
          <w:sz w:val="24"/>
          <w:szCs w:val="24"/>
          <w:lang w:val="en-US"/>
        </w:rPr>
        <w:t>wrapped with wool</w:t>
      </w:r>
      <w:r w:rsidR="00DF4278">
        <w:rPr>
          <w:sz w:val="24"/>
          <w:szCs w:val="24"/>
          <w:lang w:val="en-US"/>
        </w:rPr>
        <w:t xml:space="preserve">. </w:t>
      </w:r>
      <w:r w:rsidR="00B65062" w:rsidRPr="003A3854">
        <w:rPr>
          <w:sz w:val="24"/>
          <w:szCs w:val="24"/>
          <w:lang w:val="en-US"/>
        </w:rPr>
        <w:t>W</w:t>
      </w:r>
      <w:r w:rsidR="00FC637B" w:rsidRPr="003A3854">
        <w:rPr>
          <w:sz w:val="24"/>
          <w:szCs w:val="24"/>
          <w:lang w:val="en-US"/>
        </w:rPr>
        <w:t xml:space="preserve">ith a large spatula (e.g., cake spatula), </w:t>
      </w:r>
      <w:r w:rsidR="002D38F6" w:rsidRPr="003A3854">
        <w:rPr>
          <w:sz w:val="24"/>
          <w:szCs w:val="24"/>
          <w:lang w:val="en-US"/>
        </w:rPr>
        <w:t>mycelium in it</w:t>
      </w:r>
      <w:r w:rsidR="00B65062" w:rsidRPr="003A3854">
        <w:rPr>
          <w:sz w:val="24"/>
          <w:szCs w:val="24"/>
          <w:lang w:val="en-US"/>
        </w:rPr>
        <w:t xml:space="preserve"> was spread and</w:t>
      </w:r>
      <w:r w:rsidR="002D38F6" w:rsidRPr="003A3854">
        <w:rPr>
          <w:sz w:val="24"/>
          <w:szCs w:val="24"/>
          <w:lang w:val="en-US"/>
        </w:rPr>
        <w:t xml:space="preserve"> flattened.</w:t>
      </w:r>
      <w:r w:rsidR="00FC637B" w:rsidRPr="003A3854">
        <w:rPr>
          <w:sz w:val="24"/>
          <w:szCs w:val="24"/>
          <w:lang w:val="en-US"/>
        </w:rPr>
        <w:t xml:space="preserve"> </w:t>
      </w:r>
      <w:r w:rsidR="002D38F6" w:rsidRPr="003A3854">
        <w:rPr>
          <w:sz w:val="24"/>
          <w:szCs w:val="24"/>
          <w:lang w:val="en-US"/>
        </w:rPr>
        <w:t xml:space="preserve">And the </w:t>
      </w:r>
      <w:r w:rsidR="00FC637B" w:rsidRPr="003A3854">
        <w:rPr>
          <w:sz w:val="24"/>
          <w:szCs w:val="24"/>
          <w:lang w:val="en-US"/>
        </w:rPr>
        <w:t>excess material</w:t>
      </w:r>
      <w:r w:rsidR="002D38F6" w:rsidRPr="003A3854">
        <w:rPr>
          <w:sz w:val="24"/>
          <w:szCs w:val="24"/>
          <w:lang w:val="en-US"/>
        </w:rPr>
        <w:t xml:space="preserve"> was removed</w:t>
      </w:r>
      <w:r w:rsidR="00FC637B" w:rsidRPr="003A3854">
        <w:rPr>
          <w:sz w:val="24"/>
          <w:szCs w:val="24"/>
          <w:lang w:val="en-US"/>
        </w:rPr>
        <w:t xml:space="preserve">. </w:t>
      </w:r>
      <w:r w:rsidR="002D38F6" w:rsidRPr="003A3854">
        <w:rPr>
          <w:sz w:val="24"/>
          <w:szCs w:val="24"/>
          <w:lang w:val="en-US"/>
        </w:rPr>
        <w:t>T</w:t>
      </w:r>
      <w:r w:rsidR="00FC637B" w:rsidRPr="003A3854">
        <w:rPr>
          <w:sz w:val="24"/>
          <w:szCs w:val="24"/>
          <w:lang w:val="en-US"/>
        </w:rPr>
        <w:t xml:space="preserve">he mold </w:t>
      </w:r>
      <w:r w:rsidR="002D38F6" w:rsidRPr="003A3854">
        <w:rPr>
          <w:sz w:val="24"/>
          <w:szCs w:val="24"/>
          <w:lang w:val="en-US"/>
        </w:rPr>
        <w:t xml:space="preserve">was removed then </w:t>
      </w:r>
      <w:r w:rsidR="00FC637B" w:rsidRPr="003A3854">
        <w:rPr>
          <w:sz w:val="24"/>
          <w:szCs w:val="24"/>
          <w:lang w:val="en-US"/>
        </w:rPr>
        <w:t xml:space="preserve">by following the sides of the wool and the sample </w:t>
      </w:r>
      <w:r w:rsidR="002D38F6" w:rsidRPr="003A3854">
        <w:rPr>
          <w:sz w:val="24"/>
          <w:szCs w:val="24"/>
          <w:lang w:val="en-US"/>
        </w:rPr>
        <w:t xml:space="preserve">was placed </w:t>
      </w:r>
      <w:r w:rsidR="00FC637B" w:rsidRPr="003A3854">
        <w:rPr>
          <w:sz w:val="24"/>
          <w:szCs w:val="24"/>
          <w:lang w:val="en-US"/>
        </w:rPr>
        <w:t>on the sieve</w:t>
      </w:r>
      <w:r w:rsidR="002D38F6" w:rsidRPr="003A3854">
        <w:rPr>
          <w:sz w:val="24"/>
          <w:szCs w:val="24"/>
          <w:lang w:val="en-US"/>
        </w:rPr>
        <w:t xml:space="preserve"> in order to</w:t>
      </w:r>
      <w:r w:rsidR="00FC637B" w:rsidRPr="003A3854">
        <w:rPr>
          <w:sz w:val="24"/>
          <w:szCs w:val="24"/>
          <w:lang w:val="en-US"/>
        </w:rPr>
        <w:t xml:space="preserve"> mov</w:t>
      </w:r>
      <w:r w:rsidR="002D38F6" w:rsidRPr="003A3854">
        <w:rPr>
          <w:sz w:val="24"/>
          <w:szCs w:val="24"/>
          <w:lang w:val="en-US"/>
        </w:rPr>
        <w:t>e</w:t>
      </w:r>
      <w:r w:rsidR="00FC637B" w:rsidRPr="003A3854">
        <w:rPr>
          <w:sz w:val="24"/>
          <w:szCs w:val="24"/>
          <w:lang w:val="en-US"/>
        </w:rPr>
        <w:t xml:space="preserve"> </w:t>
      </w:r>
      <w:r w:rsidR="002D38F6" w:rsidRPr="003A3854">
        <w:rPr>
          <w:sz w:val="24"/>
          <w:szCs w:val="24"/>
          <w:lang w:val="en-US"/>
        </w:rPr>
        <w:t>it</w:t>
      </w:r>
      <w:r w:rsidR="00FC637B" w:rsidRPr="003A3854">
        <w:rPr>
          <w:sz w:val="24"/>
          <w:szCs w:val="24"/>
          <w:lang w:val="en-US"/>
        </w:rPr>
        <w:t>. Cover it with the second piece of wool and the sieve. Leave in a fume hood for 22</w:t>
      </w:r>
      <w:r w:rsidR="009526AE" w:rsidRPr="003A3854">
        <w:rPr>
          <w:sz w:val="24"/>
          <w:szCs w:val="24"/>
          <w:lang w:val="en-US"/>
        </w:rPr>
        <w:t> </w:t>
      </w:r>
      <w:r w:rsidR="00FC637B" w:rsidRPr="003A3854">
        <w:rPr>
          <w:sz w:val="24"/>
          <w:szCs w:val="24"/>
          <w:lang w:val="en-US"/>
        </w:rPr>
        <w:t>hours, turning it every 6</w:t>
      </w:r>
      <w:r w:rsidR="009526AE" w:rsidRPr="003A3854">
        <w:rPr>
          <w:sz w:val="24"/>
          <w:szCs w:val="24"/>
          <w:lang w:val="en-US"/>
        </w:rPr>
        <w:t> </w:t>
      </w:r>
      <w:r w:rsidR="00FC637B" w:rsidRPr="003A3854">
        <w:rPr>
          <w:sz w:val="24"/>
          <w:szCs w:val="24"/>
          <w:lang w:val="en-US"/>
        </w:rPr>
        <w:t>hours. The sample needs airflow from above and below. Then place in an oven at 35</w:t>
      </w:r>
      <w:r w:rsidR="009526AE" w:rsidRPr="003A3854">
        <w:rPr>
          <w:sz w:val="24"/>
          <w:szCs w:val="24"/>
          <w:lang w:val="en-US"/>
        </w:rPr>
        <w:t> </w:t>
      </w:r>
      <w:r w:rsidR="00FC637B" w:rsidRPr="003A3854">
        <w:rPr>
          <w:sz w:val="24"/>
          <w:szCs w:val="24"/>
          <w:lang w:val="en-US"/>
        </w:rPr>
        <w:t>°C (still between the sieves). Turn it every 90</w:t>
      </w:r>
      <w:r w:rsidR="009526AE" w:rsidRPr="003A3854">
        <w:rPr>
          <w:sz w:val="24"/>
          <w:szCs w:val="24"/>
          <w:lang w:val="en-US"/>
        </w:rPr>
        <w:t> </w:t>
      </w:r>
      <w:r w:rsidR="00FC637B" w:rsidRPr="003A3854">
        <w:rPr>
          <w:sz w:val="24"/>
          <w:szCs w:val="24"/>
          <w:lang w:val="en-US"/>
        </w:rPr>
        <w:t>minutes for about 6</w:t>
      </w:r>
      <w:r w:rsidR="009526AE" w:rsidRPr="003A3854">
        <w:rPr>
          <w:sz w:val="24"/>
          <w:szCs w:val="24"/>
          <w:lang w:val="en-US"/>
        </w:rPr>
        <w:t> </w:t>
      </w:r>
      <w:r w:rsidR="00FC637B" w:rsidRPr="003A3854">
        <w:rPr>
          <w:sz w:val="24"/>
          <w:szCs w:val="24"/>
          <w:lang w:val="en-US"/>
        </w:rPr>
        <w:t>hours. Place in a press mold (3D printed white plate</w:t>
      </w:r>
      <w:r w:rsidR="00442BAA" w:rsidRPr="003A3854">
        <w:rPr>
          <w:sz w:val="24"/>
          <w:szCs w:val="24"/>
          <w:lang w:val="en-US"/>
        </w:rPr>
        <w:t xml:space="preserve"> </w:t>
      </w:r>
      <w:r w:rsidR="004652A8" w:rsidRPr="003A3854">
        <w:rPr>
          <w:sz w:val="24"/>
          <w:szCs w:val="24"/>
          <w:lang w:val="en-US"/>
        </w:rPr>
        <w:t>and its drawing</w:t>
      </w:r>
      <w:r w:rsidR="00442BAA" w:rsidRPr="003A3854">
        <w:rPr>
          <w:sz w:val="24"/>
          <w:szCs w:val="24"/>
          <w:lang w:val="en-US"/>
        </w:rPr>
        <w:t xml:space="preserve"> is</w:t>
      </w:r>
      <w:r w:rsidR="004652A8" w:rsidRPr="003A3854">
        <w:rPr>
          <w:sz w:val="24"/>
          <w:szCs w:val="24"/>
          <w:lang w:val="en-US"/>
        </w:rPr>
        <w:t xml:space="preserve"> placed in Appendix)</w:t>
      </w:r>
      <w:r w:rsidR="00FC637B" w:rsidRPr="003A3854">
        <w:rPr>
          <w:sz w:val="24"/>
          <w:szCs w:val="24"/>
          <w:lang w:val="en-US"/>
        </w:rPr>
        <w:t xml:space="preserve"> and press the mold together with clamps. Leave the mold in the oven for 2</w:t>
      </w:r>
      <w:r w:rsidR="009526AE" w:rsidRPr="003A3854">
        <w:rPr>
          <w:sz w:val="24"/>
          <w:szCs w:val="24"/>
          <w:lang w:val="en-US"/>
        </w:rPr>
        <w:t> </w:t>
      </w:r>
      <w:r w:rsidR="00FC637B" w:rsidRPr="003A3854">
        <w:rPr>
          <w:sz w:val="24"/>
          <w:szCs w:val="24"/>
          <w:lang w:val="en-US"/>
        </w:rPr>
        <w:t>nights and 1</w:t>
      </w:r>
      <w:r w:rsidR="009526AE" w:rsidRPr="003A3854">
        <w:rPr>
          <w:sz w:val="24"/>
          <w:szCs w:val="24"/>
          <w:lang w:val="en-US"/>
        </w:rPr>
        <w:t> </w:t>
      </w:r>
      <w:r w:rsidR="00FC637B" w:rsidRPr="003A3854">
        <w:rPr>
          <w:sz w:val="24"/>
          <w:szCs w:val="24"/>
          <w:lang w:val="en-US"/>
        </w:rPr>
        <w:t>day (38-39</w:t>
      </w:r>
      <w:r w:rsidR="009526AE" w:rsidRPr="003A3854">
        <w:rPr>
          <w:sz w:val="24"/>
          <w:szCs w:val="24"/>
          <w:lang w:val="en-US"/>
        </w:rPr>
        <w:t> </w:t>
      </w:r>
      <w:r w:rsidR="00FC637B" w:rsidRPr="003A3854">
        <w:rPr>
          <w:sz w:val="24"/>
          <w:szCs w:val="24"/>
          <w:lang w:val="en-US"/>
        </w:rPr>
        <w:t>hours).</w:t>
      </w:r>
      <w:r w:rsidR="00A47019">
        <w:rPr>
          <w:sz w:val="24"/>
          <w:szCs w:val="24"/>
          <w:lang w:val="en-US"/>
        </w:rPr>
        <w:t xml:space="preserve"> </w:t>
      </w:r>
      <w:r w:rsidR="00A47019" w:rsidRPr="00A47019">
        <w:rPr>
          <w:sz w:val="24"/>
          <w:szCs w:val="24"/>
          <w:lang w:val="en-US"/>
        </w:rPr>
        <w:t xml:space="preserve">After the sample is completely dry, a cutting machine </w:t>
      </w:r>
      <w:r w:rsidR="00A47019">
        <w:rPr>
          <w:sz w:val="24"/>
          <w:szCs w:val="24"/>
          <w:lang w:val="en-US"/>
        </w:rPr>
        <w:t xml:space="preserve">was used </w:t>
      </w:r>
      <w:r w:rsidR="00A47019" w:rsidRPr="00A47019">
        <w:rPr>
          <w:sz w:val="24"/>
          <w:szCs w:val="24"/>
          <w:lang w:val="en-US"/>
        </w:rPr>
        <w:t xml:space="preserve">to cut it into cylindrical samples with a diameter of 9 mm and a thickness of 3 mm. A minimum of 18 pieces are required, with 6 pieces in each group. Each group </w:t>
      </w:r>
      <w:r w:rsidR="00A47019">
        <w:rPr>
          <w:sz w:val="24"/>
          <w:szCs w:val="24"/>
          <w:lang w:val="en-US"/>
        </w:rPr>
        <w:t>was</w:t>
      </w:r>
      <w:r w:rsidR="00A47019" w:rsidRPr="00A47019">
        <w:rPr>
          <w:sz w:val="24"/>
          <w:szCs w:val="24"/>
          <w:lang w:val="en-US"/>
        </w:rPr>
        <w:t xml:space="preserve"> subjected to different heat treatments according to Table 3.7.</w:t>
      </w:r>
    </w:p>
    <w:p w14:paraId="6A5D134C" w14:textId="6EAC4D95" w:rsidR="00DF4278" w:rsidRDefault="00DF4278" w:rsidP="002F40B8">
      <w:pPr>
        <w:spacing w:line="360" w:lineRule="auto"/>
        <w:jc w:val="both"/>
        <w:rPr>
          <w:sz w:val="24"/>
          <w:szCs w:val="24"/>
          <w:lang w:val="en-US"/>
        </w:rPr>
      </w:pPr>
    </w:p>
    <w:p w14:paraId="632943BD" w14:textId="0B937633" w:rsidR="00DF4278" w:rsidRDefault="00DF4278" w:rsidP="002F40B8">
      <w:pPr>
        <w:spacing w:line="360" w:lineRule="auto"/>
        <w:jc w:val="both"/>
        <w:rPr>
          <w:sz w:val="24"/>
          <w:szCs w:val="24"/>
          <w:lang w:val="en-US"/>
        </w:rPr>
      </w:pPr>
    </w:p>
    <w:p w14:paraId="332A4511" w14:textId="72931035" w:rsidR="00DF4278" w:rsidDel="0096224A" w:rsidRDefault="00362B8B" w:rsidP="002F40B8">
      <w:pPr>
        <w:spacing w:line="360" w:lineRule="auto"/>
        <w:jc w:val="both"/>
        <w:rPr>
          <w:del w:id="532" w:author="Fan, Qi" w:date="2024-09-06T11:46:00Z"/>
          <w:sz w:val="24"/>
          <w:szCs w:val="24"/>
          <w:lang w:val="en-US"/>
        </w:rPr>
      </w:pPr>
      <w:ins w:id="533" w:author="Fan, Qi" w:date="2024-09-06T11:58:00Z">
        <w:r w:rsidRPr="00362B8B">
          <w:rPr>
            <w:noProof/>
            <w:sz w:val="24"/>
            <w:szCs w:val="24"/>
            <w:lang w:val="en-US"/>
          </w:rPr>
          <w:lastRenderedPageBreak/>
          <w:drawing>
            <wp:inline distT="0" distB="0" distL="0" distR="0" wp14:anchorId="0EE1C4AE" wp14:editId="20361F7E">
              <wp:extent cx="5760720" cy="2989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989580"/>
                      </a:xfrm>
                      <a:prstGeom prst="rect">
                        <a:avLst/>
                      </a:prstGeom>
                    </pic:spPr>
                  </pic:pic>
                </a:graphicData>
              </a:graphic>
            </wp:inline>
          </w:drawing>
        </w:r>
      </w:ins>
    </w:p>
    <w:p w14:paraId="10DFD4AF" w14:textId="77777777" w:rsidR="00DF4278" w:rsidRDefault="00DF4278" w:rsidP="002F40B8">
      <w:pPr>
        <w:spacing w:line="360" w:lineRule="auto"/>
        <w:jc w:val="both"/>
        <w:rPr>
          <w:sz w:val="24"/>
          <w:szCs w:val="24"/>
          <w:lang w:val="en-US"/>
        </w:rPr>
      </w:pPr>
    </w:p>
    <w:p w14:paraId="788A2298" w14:textId="3A47C70F" w:rsidR="00DF4278" w:rsidRPr="003A3854" w:rsidRDefault="00DF4278" w:rsidP="003A3854">
      <w:pPr>
        <w:pStyle w:val="Subtitle"/>
        <w:jc w:val="center"/>
        <w:rPr>
          <w:rStyle w:val="SubtleEmphasis"/>
          <w:sz w:val="18"/>
          <w:szCs w:val="18"/>
          <w:lang w:val="en-US"/>
        </w:rPr>
      </w:pPr>
      <w:r w:rsidRPr="003A3854">
        <w:rPr>
          <w:rStyle w:val="SubtleEmphasis"/>
          <w:sz w:val="18"/>
          <w:szCs w:val="18"/>
          <w:lang w:val="en-US"/>
        </w:rPr>
        <w:t>Figure 3.3.: Schematic diagram of production of mycelium plate samples.</w:t>
      </w:r>
    </w:p>
    <w:p w14:paraId="008D86E0" w14:textId="3A53708E" w:rsidR="00FB26D3" w:rsidRPr="003A3854" w:rsidRDefault="00FB26D3" w:rsidP="003A3854">
      <w:pPr>
        <w:pStyle w:val="Heading2"/>
        <w:spacing w:line="480" w:lineRule="auto"/>
        <w:jc w:val="both"/>
        <w:rPr>
          <w:b/>
          <w:bCs/>
          <w:color w:val="auto"/>
          <w:sz w:val="32"/>
          <w:szCs w:val="32"/>
          <w:lang w:val="en-US"/>
        </w:rPr>
      </w:pPr>
      <w:bookmarkStart w:id="534" w:name="_Toc176464919"/>
      <w:r w:rsidRPr="003A3854">
        <w:rPr>
          <w:b/>
          <w:bCs/>
          <w:color w:val="auto"/>
          <w:sz w:val="32"/>
          <w:szCs w:val="32"/>
          <w:lang w:val="en-US"/>
        </w:rPr>
        <w:t>3.</w:t>
      </w:r>
      <w:r w:rsidR="001A3BFB" w:rsidRPr="003A3854">
        <w:rPr>
          <w:b/>
          <w:bCs/>
          <w:color w:val="auto"/>
          <w:sz w:val="32"/>
          <w:szCs w:val="32"/>
          <w:lang w:val="en-US"/>
        </w:rPr>
        <w:t>3</w:t>
      </w:r>
      <w:r w:rsidRPr="003A3854">
        <w:rPr>
          <w:b/>
          <w:bCs/>
          <w:color w:val="auto"/>
          <w:sz w:val="32"/>
          <w:szCs w:val="32"/>
          <w:lang w:val="en-US"/>
        </w:rPr>
        <w:t xml:space="preserve"> </w:t>
      </w:r>
      <w:r w:rsidR="00FC637B" w:rsidRPr="003A3854">
        <w:rPr>
          <w:b/>
          <w:bCs/>
          <w:color w:val="auto"/>
          <w:sz w:val="32"/>
          <w:szCs w:val="32"/>
          <w:lang w:val="en-US"/>
        </w:rPr>
        <w:t>Preparation of A. niger mycelium samples with mineralization.</w:t>
      </w:r>
      <w:bookmarkEnd w:id="534"/>
    </w:p>
    <w:p w14:paraId="159605D9" w14:textId="0263106B" w:rsidR="00FB26D3" w:rsidRPr="003A3854" w:rsidRDefault="00FC637B" w:rsidP="003A3854">
      <w:pPr>
        <w:pStyle w:val="Heading3"/>
        <w:spacing w:line="360" w:lineRule="auto"/>
        <w:rPr>
          <w:b/>
          <w:bCs/>
          <w:sz w:val="28"/>
          <w:szCs w:val="28"/>
          <w:lang w:val="en-US"/>
        </w:rPr>
      </w:pPr>
      <w:bookmarkStart w:id="535" w:name="_Toc176464920"/>
      <w:r w:rsidRPr="003A3854">
        <w:rPr>
          <w:b/>
          <w:bCs/>
          <w:sz w:val="28"/>
          <w:szCs w:val="28"/>
          <w:lang w:val="en-US"/>
        </w:rPr>
        <w:t xml:space="preserve">3.3.1 </w:t>
      </w:r>
      <w:r w:rsidRPr="003A3854">
        <w:rPr>
          <w:b/>
          <w:bCs/>
          <w:i/>
          <w:iCs/>
          <w:sz w:val="28"/>
          <w:szCs w:val="28"/>
          <w:lang w:val="en-US"/>
        </w:rPr>
        <w:t>Insitu</w:t>
      </w:r>
      <w:r w:rsidRPr="003A3854">
        <w:rPr>
          <w:b/>
          <w:bCs/>
          <w:sz w:val="28"/>
          <w:szCs w:val="28"/>
          <w:lang w:val="en-US"/>
        </w:rPr>
        <w:t xml:space="preserve"> synthesis of amorphous calcium phosphate in A. niger mycelium matri</w:t>
      </w:r>
      <w:r w:rsidR="00FB26D3" w:rsidRPr="003A3854">
        <w:rPr>
          <w:b/>
          <w:bCs/>
          <w:sz w:val="28"/>
          <w:szCs w:val="28"/>
          <w:lang w:val="en-US"/>
        </w:rPr>
        <w:t>x.</w:t>
      </w:r>
      <w:bookmarkEnd w:id="535"/>
    </w:p>
    <w:p w14:paraId="23226CEA" w14:textId="30A41709" w:rsidR="00FB26D3" w:rsidRPr="003A3854" w:rsidRDefault="004652A8">
      <w:pPr>
        <w:spacing w:line="360" w:lineRule="auto"/>
        <w:jc w:val="both"/>
        <w:rPr>
          <w:sz w:val="24"/>
          <w:szCs w:val="24"/>
          <w:lang w:val="en-US"/>
        </w:rPr>
      </w:pPr>
      <w:r w:rsidRPr="003A3854">
        <w:rPr>
          <w:sz w:val="24"/>
          <w:szCs w:val="24"/>
          <w:lang w:val="en-US"/>
        </w:rPr>
        <w:t xml:space="preserve">This section describes the preparation of mineralized composites </w:t>
      </w:r>
      <w:r w:rsidR="00DF4278">
        <w:rPr>
          <w:sz w:val="24"/>
          <w:szCs w:val="24"/>
          <w:lang w:val="en-US"/>
        </w:rPr>
        <w:t>samples in</w:t>
      </w:r>
      <w:r w:rsidR="00DF4278" w:rsidRPr="003A3854">
        <w:rPr>
          <w:sz w:val="24"/>
          <w:szCs w:val="24"/>
          <w:lang w:val="en-US"/>
        </w:rPr>
        <w:t xml:space="preserve"> </w:t>
      </w:r>
      <w:r w:rsidRPr="003A3854">
        <w:rPr>
          <w:sz w:val="24"/>
          <w:szCs w:val="24"/>
          <w:lang w:val="en-US"/>
        </w:rPr>
        <w:t xml:space="preserve">A. niger mycelium matrix </w:t>
      </w:r>
      <w:r w:rsidR="00DF4278">
        <w:rPr>
          <w:sz w:val="24"/>
          <w:szCs w:val="24"/>
          <w:lang w:val="en-US"/>
        </w:rPr>
        <w:t>by</w:t>
      </w:r>
      <w:r w:rsidRPr="003A3854">
        <w:rPr>
          <w:sz w:val="24"/>
          <w:szCs w:val="24"/>
          <w:lang w:val="en-US"/>
        </w:rPr>
        <w:t xml:space="preserve"> </w:t>
      </w:r>
      <w:r w:rsidRPr="003A3854">
        <w:rPr>
          <w:i/>
          <w:iCs/>
          <w:sz w:val="24"/>
          <w:szCs w:val="24"/>
          <w:lang w:val="en-US"/>
        </w:rPr>
        <w:t>insitu</w:t>
      </w:r>
      <w:r w:rsidRPr="003A3854">
        <w:rPr>
          <w:sz w:val="24"/>
          <w:szCs w:val="24"/>
          <w:lang w:val="en-US"/>
        </w:rPr>
        <w:t xml:space="preserve"> precipitation of calcium phosphate</w:t>
      </w:r>
      <w:r w:rsidR="007A23D6">
        <w:rPr>
          <w:sz w:val="24"/>
          <w:szCs w:val="24"/>
          <w:lang w:val="en-US"/>
        </w:rPr>
        <w:t xml:space="preserve"> (CaP)</w:t>
      </w:r>
      <w:r w:rsidRPr="003A3854">
        <w:rPr>
          <w:sz w:val="24"/>
          <w:szCs w:val="24"/>
          <w:lang w:val="en-US"/>
        </w:rPr>
        <w:t xml:space="preserve">. Solutions A and B were added as calcium and phosphate sources to the prepared mycelium suspension according to three </w:t>
      </w:r>
      <w:r w:rsidR="007A23D6">
        <w:rPr>
          <w:sz w:val="24"/>
          <w:szCs w:val="24"/>
          <w:lang w:val="en-US"/>
        </w:rPr>
        <w:t xml:space="preserve">different </w:t>
      </w:r>
      <w:r w:rsidRPr="003A3854">
        <w:rPr>
          <w:sz w:val="24"/>
          <w:szCs w:val="24"/>
          <w:lang w:val="en-US"/>
        </w:rPr>
        <w:t xml:space="preserve">schemes </w:t>
      </w:r>
      <w:r w:rsidR="007A23D6">
        <w:rPr>
          <w:sz w:val="24"/>
          <w:szCs w:val="24"/>
          <w:lang w:val="en-US"/>
        </w:rPr>
        <w:t>resulting in M-insitu-CaP</w:t>
      </w:r>
      <w:r w:rsidRPr="003A3854">
        <w:rPr>
          <w:sz w:val="24"/>
          <w:szCs w:val="24"/>
          <w:lang w:val="en-US"/>
        </w:rPr>
        <w:t xml:space="preserve"> </w:t>
      </w:r>
      <w:r w:rsidR="007A23D6">
        <w:rPr>
          <w:sz w:val="24"/>
          <w:szCs w:val="24"/>
          <w:lang w:val="en-US"/>
        </w:rPr>
        <w:t xml:space="preserve">composites with CaP </w:t>
      </w:r>
      <w:r w:rsidRPr="003A3854">
        <w:rPr>
          <w:sz w:val="24"/>
          <w:szCs w:val="24"/>
          <w:lang w:val="en-US"/>
        </w:rPr>
        <w:t>concentrations ranging from 10</w:t>
      </w:r>
      <w:r w:rsidR="00C00FF7" w:rsidRPr="003A3854">
        <w:rPr>
          <w:sz w:val="24"/>
          <w:szCs w:val="24"/>
          <w:lang w:val="en-US"/>
        </w:rPr>
        <w:t> </w:t>
      </w:r>
      <w:r w:rsidRPr="003A3854">
        <w:rPr>
          <w:sz w:val="24"/>
          <w:szCs w:val="24"/>
          <w:lang w:val="en-US"/>
        </w:rPr>
        <w:t>% to 50</w:t>
      </w:r>
      <w:r w:rsidR="00C00FF7" w:rsidRPr="003A3854">
        <w:rPr>
          <w:sz w:val="24"/>
          <w:szCs w:val="24"/>
          <w:lang w:val="en-US"/>
        </w:rPr>
        <w:t> </w:t>
      </w:r>
      <w:r w:rsidRPr="003A3854">
        <w:rPr>
          <w:sz w:val="24"/>
          <w:szCs w:val="24"/>
          <w:lang w:val="en-US"/>
        </w:rPr>
        <w:t>% of the</w:t>
      </w:r>
      <w:r w:rsidR="007A23D6">
        <w:rPr>
          <w:sz w:val="24"/>
          <w:szCs w:val="24"/>
          <w:lang w:val="en-US"/>
        </w:rPr>
        <w:t xml:space="preserve"> dry</w:t>
      </w:r>
      <w:r w:rsidRPr="003A3854">
        <w:rPr>
          <w:sz w:val="24"/>
          <w:szCs w:val="24"/>
          <w:lang w:val="en-US"/>
        </w:rPr>
        <w:t xml:space="preserve"> mycelium weight. This samples are referred to as M-insitu-CaP10 to M-insitu-CaP50. Table 3.8 gives an example of the calculation </w:t>
      </w:r>
      <w:r w:rsidR="00C00FF7" w:rsidRPr="003A3854">
        <w:rPr>
          <w:sz w:val="24"/>
          <w:szCs w:val="24"/>
          <w:lang w:val="en-US"/>
        </w:rPr>
        <w:t>for</w:t>
      </w:r>
      <w:r w:rsidRPr="003A3854">
        <w:rPr>
          <w:sz w:val="24"/>
          <w:szCs w:val="24"/>
          <w:lang w:val="en-US"/>
        </w:rPr>
        <w:t xml:space="preserve"> the required volumes of solution calcium (A) and solution phosphate (B) when the mycelium suspension weight was 1.2</w:t>
      </w:r>
      <w:r w:rsidR="00C00FF7" w:rsidRPr="003A3854">
        <w:rPr>
          <w:sz w:val="24"/>
          <w:szCs w:val="24"/>
          <w:lang w:val="en-US"/>
        </w:rPr>
        <w:t> </w:t>
      </w:r>
      <w:r w:rsidRPr="003A3854">
        <w:rPr>
          <w:sz w:val="24"/>
          <w:szCs w:val="24"/>
          <w:lang w:val="en-US"/>
        </w:rPr>
        <w:t>g. The preparation of solutions A and B is described in Section 3.3.1.1. The preparation of the mineralized composites is described in Section 3.3.1.2</w:t>
      </w:r>
      <w:r w:rsidR="00DC1DF3" w:rsidRPr="003A3854">
        <w:rPr>
          <w:sz w:val="24"/>
          <w:szCs w:val="24"/>
          <w:lang w:val="en-US"/>
        </w:rPr>
        <w:t>.</w:t>
      </w:r>
    </w:p>
    <w:p w14:paraId="7ADCDE5A" w14:textId="09281E85" w:rsidR="004652A8" w:rsidRPr="003A3854" w:rsidRDefault="004652A8" w:rsidP="003A3854">
      <w:pPr>
        <w:spacing w:line="360" w:lineRule="auto"/>
        <w:rPr>
          <w:lang w:val="en-US"/>
        </w:rPr>
      </w:pPr>
      <w:r w:rsidRPr="003A3854">
        <w:rPr>
          <w:lang w:val="en-US"/>
        </w:rPr>
        <w:t xml:space="preserve">Table 3.8.: Amount of mineralization solution required for a 1200 mg, 14.5 wt.% </w:t>
      </w:r>
      <w:r w:rsidRPr="003A3854">
        <w:t>A. niger mycelium suspension.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701"/>
        <w:gridCol w:w="1843"/>
        <w:gridCol w:w="1842"/>
        <w:gridCol w:w="1691"/>
      </w:tblGrid>
      <w:tr w:rsidR="00DC1DF3" w:rsidRPr="002625F0" w14:paraId="638182C7" w14:textId="77777777" w:rsidTr="003A3854">
        <w:tc>
          <w:tcPr>
            <w:tcW w:w="9062" w:type="dxa"/>
            <w:gridSpan w:val="5"/>
            <w:tcBorders>
              <w:top w:val="single" w:sz="12" w:space="0" w:color="auto"/>
              <w:bottom w:val="single" w:sz="12" w:space="0" w:color="auto"/>
            </w:tcBorders>
            <w:vAlign w:val="center"/>
          </w:tcPr>
          <w:p w14:paraId="3657DB36" w14:textId="221492AE" w:rsidR="00DC1DF3" w:rsidRPr="003A3854" w:rsidRDefault="00DC1DF3" w:rsidP="003A3854">
            <w:pPr>
              <w:spacing w:line="360" w:lineRule="auto"/>
              <w:rPr>
                <w:rFonts w:asciiTheme="majorHAnsi" w:eastAsiaTheme="majorEastAsia" w:hAnsiTheme="majorHAnsi" w:cstheme="majorBidi"/>
                <w:b/>
                <w:bCs/>
                <w:lang w:val="en-US"/>
              </w:rPr>
            </w:pPr>
            <w:r w:rsidRPr="003A3854">
              <w:rPr>
                <w:rFonts w:asciiTheme="majorHAnsi" w:eastAsiaTheme="majorEastAsia" w:hAnsiTheme="majorHAnsi" w:cstheme="majorBidi"/>
                <w:b/>
                <w:bCs/>
                <w:lang w:val="en-US"/>
              </w:rPr>
              <w:t xml:space="preserve">A. niger </w:t>
            </w:r>
            <w:r w:rsidR="00E86FBE" w:rsidRPr="003A3854">
              <w:rPr>
                <w:rFonts w:asciiTheme="majorHAnsi" w:eastAsiaTheme="majorEastAsia" w:hAnsiTheme="majorHAnsi" w:cstheme="majorBidi"/>
                <w:b/>
                <w:bCs/>
                <w:lang w:val="en-US"/>
              </w:rPr>
              <w:t>mycelium:</w:t>
            </w:r>
            <w:r w:rsidRPr="003A3854">
              <w:rPr>
                <w:rFonts w:asciiTheme="majorHAnsi" w:eastAsiaTheme="majorEastAsia" w:hAnsiTheme="majorHAnsi" w:cstheme="majorBidi"/>
                <w:b/>
                <w:bCs/>
                <w:lang w:val="en-US"/>
              </w:rPr>
              <w:t xml:space="preserve"> 1200 mg, 14.</w:t>
            </w:r>
            <w:r w:rsidR="00F36BFD" w:rsidRPr="003A3854">
              <w:rPr>
                <w:rFonts w:asciiTheme="majorHAnsi" w:eastAsiaTheme="majorEastAsia" w:hAnsiTheme="majorHAnsi" w:cstheme="majorBidi"/>
                <w:b/>
                <w:bCs/>
                <w:lang w:val="en-US"/>
              </w:rPr>
              <w:t>9</w:t>
            </w:r>
            <w:r w:rsidRPr="003A3854">
              <w:rPr>
                <w:rFonts w:asciiTheme="majorHAnsi" w:eastAsiaTheme="majorEastAsia" w:hAnsiTheme="majorHAnsi" w:cstheme="majorBidi"/>
                <w:b/>
                <w:bCs/>
                <w:lang w:val="en-US"/>
              </w:rPr>
              <w:t xml:space="preserve"> </w:t>
            </w:r>
            <w:r w:rsidR="00F36BFD" w:rsidRPr="003A3854">
              <w:rPr>
                <w:rFonts w:asciiTheme="majorHAnsi" w:eastAsiaTheme="majorEastAsia" w:hAnsiTheme="majorHAnsi" w:cstheme="majorBidi"/>
                <w:b/>
                <w:bCs/>
                <w:lang w:val="en-US"/>
              </w:rPr>
              <w:t>wt.</w:t>
            </w:r>
            <w:r w:rsidRPr="003A3854">
              <w:rPr>
                <w:rFonts w:asciiTheme="majorHAnsi" w:eastAsiaTheme="majorEastAsia" w:hAnsiTheme="majorHAnsi" w:cstheme="majorBidi"/>
                <w:b/>
                <w:bCs/>
                <w:lang w:val="en-US"/>
              </w:rPr>
              <w:t>% of mycelium</w:t>
            </w:r>
          </w:p>
        </w:tc>
      </w:tr>
      <w:tr w:rsidR="00DC1DF3" w:rsidRPr="00DF4278" w14:paraId="7C23E875" w14:textId="77777777" w:rsidTr="003A3854">
        <w:tc>
          <w:tcPr>
            <w:tcW w:w="1985" w:type="dxa"/>
            <w:tcBorders>
              <w:top w:val="single" w:sz="12" w:space="0" w:color="auto"/>
              <w:bottom w:val="double" w:sz="4" w:space="0" w:color="auto"/>
              <w:right w:val="single" w:sz="4" w:space="0" w:color="auto"/>
            </w:tcBorders>
            <w:vAlign w:val="center"/>
          </w:tcPr>
          <w:p w14:paraId="7A82F62A" w14:textId="77777777" w:rsidR="00DC1DF3" w:rsidRPr="003A3854" w:rsidRDefault="00DC1DF3" w:rsidP="003A3854">
            <w:pPr>
              <w:spacing w:line="360" w:lineRule="auto"/>
              <w:jc w:val="center"/>
              <w:rPr>
                <w:rFonts w:asciiTheme="majorHAnsi" w:eastAsiaTheme="majorEastAsia" w:hAnsiTheme="majorHAnsi" w:cstheme="majorBidi"/>
                <w:b/>
                <w:bCs/>
                <w:lang w:val="en-US"/>
              </w:rPr>
            </w:pPr>
          </w:p>
        </w:tc>
        <w:tc>
          <w:tcPr>
            <w:tcW w:w="1701" w:type="dxa"/>
            <w:tcBorders>
              <w:top w:val="single" w:sz="12" w:space="0" w:color="auto"/>
              <w:left w:val="single" w:sz="4" w:space="0" w:color="auto"/>
              <w:bottom w:val="double" w:sz="4" w:space="0" w:color="auto"/>
              <w:right w:val="single" w:sz="4" w:space="0" w:color="auto"/>
            </w:tcBorders>
            <w:vAlign w:val="center"/>
          </w:tcPr>
          <w:p w14:paraId="0D2A9C5A" w14:textId="1C2B3E3F" w:rsidR="00DC1DF3" w:rsidRPr="003A3854" w:rsidRDefault="00DC1DF3" w:rsidP="003A3854">
            <w:pPr>
              <w:spacing w:line="360" w:lineRule="auto"/>
              <w:jc w:val="center"/>
              <w:rPr>
                <w:rFonts w:asciiTheme="majorHAnsi" w:eastAsiaTheme="majorEastAsia" w:hAnsiTheme="majorHAnsi" w:cstheme="majorBidi"/>
                <w:b/>
                <w:bCs/>
                <w:lang w:val="en-US"/>
              </w:rPr>
            </w:pPr>
            <w:r w:rsidRPr="003A3854">
              <w:rPr>
                <w:rFonts w:asciiTheme="majorHAnsi" w:eastAsiaTheme="majorEastAsia" w:hAnsiTheme="majorHAnsi" w:cstheme="majorBidi"/>
                <w:b/>
                <w:bCs/>
                <w:lang w:val="en-US"/>
              </w:rPr>
              <w:t>M-insitu-CaP 0</w:t>
            </w:r>
          </w:p>
        </w:tc>
        <w:tc>
          <w:tcPr>
            <w:tcW w:w="1843" w:type="dxa"/>
            <w:tcBorders>
              <w:top w:val="single" w:sz="12" w:space="0" w:color="auto"/>
              <w:left w:val="single" w:sz="4" w:space="0" w:color="auto"/>
              <w:bottom w:val="double" w:sz="4" w:space="0" w:color="auto"/>
              <w:right w:val="single" w:sz="4" w:space="0" w:color="auto"/>
            </w:tcBorders>
            <w:vAlign w:val="center"/>
          </w:tcPr>
          <w:p w14:paraId="36BCDC2C" w14:textId="003A357C" w:rsidR="00DC1DF3" w:rsidRPr="003A3854" w:rsidRDefault="00DC1DF3" w:rsidP="003A3854">
            <w:pPr>
              <w:spacing w:line="360" w:lineRule="auto"/>
              <w:jc w:val="center"/>
              <w:rPr>
                <w:rFonts w:asciiTheme="majorHAnsi" w:eastAsiaTheme="majorEastAsia" w:hAnsiTheme="majorHAnsi" w:cstheme="majorBidi"/>
                <w:b/>
                <w:bCs/>
                <w:lang w:val="en-US"/>
              </w:rPr>
            </w:pPr>
            <w:r w:rsidRPr="003A3854">
              <w:rPr>
                <w:rFonts w:asciiTheme="majorHAnsi" w:eastAsiaTheme="majorEastAsia" w:hAnsiTheme="majorHAnsi" w:cstheme="majorBidi"/>
                <w:b/>
                <w:bCs/>
                <w:lang w:val="en-US"/>
              </w:rPr>
              <w:t>M-insitu-CaP</w:t>
            </w:r>
            <w:r w:rsidR="00DF4278">
              <w:rPr>
                <w:rFonts w:asciiTheme="majorHAnsi" w:eastAsiaTheme="majorEastAsia" w:hAnsiTheme="majorHAnsi" w:cstheme="majorBidi"/>
                <w:b/>
                <w:bCs/>
                <w:lang w:val="en-US"/>
              </w:rPr>
              <w:t xml:space="preserve"> </w:t>
            </w:r>
            <w:r w:rsidRPr="003A3854">
              <w:rPr>
                <w:rFonts w:asciiTheme="majorHAnsi" w:eastAsiaTheme="majorEastAsia" w:hAnsiTheme="majorHAnsi" w:cstheme="majorBidi"/>
                <w:b/>
                <w:bCs/>
                <w:lang w:val="en-US"/>
              </w:rPr>
              <w:t>10</w:t>
            </w:r>
          </w:p>
        </w:tc>
        <w:tc>
          <w:tcPr>
            <w:tcW w:w="1842" w:type="dxa"/>
            <w:tcBorders>
              <w:top w:val="single" w:sz="12" w:space="0" w:color="auto"/>
              <w:left w:val="single" w:sz="4" w:space="0" w:color="auto"/>
              <w:bottom w:val="double" w:sz="4" w:space="0" w:color="auto"/>
              <w:right w:val="single" w:sz="4" w:space="0" w:color="auto"/>
            </w:tcBorders>
            <w:vAlign w:val="center"/>
          </w:tcPr>
          <w:p w14:paraId="065755A9" w14:textId="542298CF" w:rsidR="00DC1DF3" w:rsidRPr="003A3854" w:rsidRDefault="00DC1DF3" w:rsidP="003A3854">
            <w:pPr>
              <w:spacing w:line="360" w:lineRule="auto"/>
              <w:jc w:val="center"/>
              <w:rPr>
                <w:rFonts w:asciiTheme="majorHAnsi" w:eastAsiaTheme="majorEastAsia" w:hAnsiTheme="majorHAnsi" w:cstheme="majorBidi"/>
                <w:b/>
                <w:bCs/>
                <w:lang w:val="en-US"/>
              </w:rPr>
            </w:pPr>
            <w:r w:rsidRPr="003A3854">
              <w:rPr>
                <w:rFonts w:asciiTheme="majorHAnsi" w:eastAsiaTheme="majorEastAsia" w:hAnsiTheme="majorHAnsi" w:cstheme="majorBidi"/>
                <w:b/>
                <w:bCs/>
                <w:lang w:val="en-US"/>
              </w:rPr>
              <w:t>M-insitu-CaP</w:t>
            </w:r>
            <w:r w:rsidR="00DF4278">
              <w:rPr>
                <w:rFonts w:asciiTheme="majorHAnsi" w:eastAsiaTheme="majorEastAsia" w:hAnsiTheme="majorHAnsi" w:cstheme="majorBidi"/>
                <w:b/>
                <w:bCs/>
                <w:lang w:val="en-US"/>
              </w:rPr>
              <w:t xml:space="preserve"> </w:t>
            </w:r>
            <w:r w:rsidRPr="003A3854">
              <w:rPr>
                <w:rFonts w:asciiTheme="majorHAnsi" w:eastAsiaTheme="majorEastAsia" w:hAnsiTheme="majorHAnsi" w:cstheme="majorBidi"/>
                <w:b/>
                <w:bCs/>
                <w:lang w:val="en-US"/>
              </w:rPr>
              <w:t>25</w:t>
            </w:r>
          </w:p>
        </w:tc>
        <w:tc>
          <w:tcPr>
            <w:tcW w:w="1691" w:type="dxa"/>
            <w:tcBorders>
              <w:top w:val="single" w:sz="12" w:space="0" w:color="auto"/>
              <w:left w:val="single" w:sz="4" w:space="0" w:color="auto"/>
              <w:bottom w:val="double" w:sz="4" w:space="0" w:color="auto"/>
            </w:tcBorders>
            <w:vAlign w:val="center"/>
          </w:tcPr>
          <w:p w14:paraId="5F7DE76B" w14:textId="4E4D10F8" w:rsidR="00DC1DF3" w:rsidRPr="003A3854" w:rsidRDefault="00DC1DF3" w:rsidP="003A3854">
            <w:pPr>
              <w:spacing w:line="360" w:lineRule="auto"/>
              <w:jc w:val="center"/>
              <w:rPr>
                <w:rFonts w:asciiTheme="majorHAnsi" w:eastAsiaTheme="majorEastAsia" w:hAnsiTheme="majorHAnsi" w:cstheme="majorBidi"/>
                <w:b/>
                <w:bCs/>
                <w:lang w:val="en-US"/>
              </w:rPr>
            </w:pPr>
            <w:r w:rsidRPr="003A3854">
              <w:rPr>
                <w:rFonts w:asciiTheme="majorHAnsi" w:eastAsiaTheme="majorEastAsia" w:hAnsiTheme="majorHAnsi" w:cstheme="majorBidi"/>
                <w:b/>
                <w:bCs/>
                <w:lang w:val="en-US"/>
              </w:rPr>
              <w:t>M-insitu-CaP</w:t>
            </w:r>
            <w:r w:rsidR="00DF4278">
              <w:rPr>
                <w:rFonts w:asciiTheme="majorHAnsi" w:eastAsiaTheme="majorEastAsia" w:hAnsiTheme="majorHAnsi" w:cstheme="majorBidi"/>
                <w:b/>
                <w:bCs/>
                <w:lang w:val="en-US"/>
              </w:rPr>
              <w:t xml:space="preserve"> </w:t>
            </w:r>
            <w:r w:rsidRPr="003A3854">
              <w:rPr>
                <w:rFonts w:asciiTheme="majorHAnsi" w:eastAsiaTheme="majorEastAsia" w:hAnsiTheme="majorHAnsi" w:cstheme="majorBidi"/>
                <w:b/>
                <w:bCs/>
                <w:lang w:val="en-US"/>
              </w:rPr>
              <w:t>50</w:t>
            </w:r>
          </w:p>
        </w:tc>
      </w:tr>
      <w:tr w:rsidR="00F36BFD" w:rsidRPr="00DF4278" w14:paraId="7494CD87" w14:textId="77777777" w:rsidTr="003A3854">
        <w:tc>
          <w:tcPr>
            <w:tcW w:w="1985" w:type="dxa"/>
            <w:tcBorders>
              <w:top w:val="double" w:sz="4" w:space="0" w:color="auto"/>
              <w:right w:val="single" w:sz="4" w:space="0" w:color="auto"/>
            </w:tcBorders>
            <w:vAlign w:val="center"/>
          </w:tcPr>
          <w:p w14:paraId="0899C2A0" w14:textId="1EB70420" w:rsidR="00F36BFD" w:rsidRPr="003A3854" w:rsidRDefault="00F36BFD"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lastRenderedPageBreak/>
              <w:t>Solution A (Ca2+) (1.5M)</w:t>
            </w:r>
          </w:p>
        </w:tc>
        <w:tc>
          <w:tcPr>
            <w:tcW w:w="1701" w:type="dxa"/>
            <w:tcBorders>
              <w:top w:val="double" w:sz="4" w:space="0" w:color="auto"/>
              <w:left w:val="single" w:sz="4" w:space="0" w:color="auto"/>
              <w:right w:val="single" w:sz="4" w:space="0" w:color="auto"/>
            </w:tcBorders>
            <w:vAlign w:val="center"/>
          </w:tcPr>
          <w:p w14:paraId="0DCC19D1" w14:textId="6FC0A9B7" w:rsidR="00F36BFD" w:rsidRPr="003A3854" w:rsidRDefault="00F36BFD"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0</w:t>
            </w:r>
          </w:p>
        </w:tc>
        <w:tc>
          <w:tcPr>
            <w:tcW w:w="1843" w:type="dxa"/>
            <w:tcBorders>
              <w:top w:val="double" w:sz="4" w:space="0" w:color="auto"/>
              <w:left w:val="single" w:sz="4" w:space="0" w:color="auto"/>
              <w:right w:val="single" w:sz="4" w:space="0" w:color="auto"/>
            </w:tcBorders>
            <w:vAlign w:val="center"/>
          </w:tcPr>
          <w:p w14:paraId="6A072869" w14:textId="7A3EF80F" w:rsidR="00F36BFD" w:rsidRPr="003A3854" w:rsidRDefault="00F36BFD"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105.47 µL</w:t>
            </w:r>
          </w:p>
        </w:tc>
        <w:tc>
          <w:tcPr>
            <w:tcW w:w="1842" w:type="dxa"/>
            <w:tcBorders>
              <w:top w:val="double" w:sz="4" w:space="0" w:color="auto"/>
              <w:left w:val="single" w:sz="4" w:space="0" w:color="auto"/>
              <w:right w:val="single" w:sz="4" w:space="0" w:color="auto"/>
            </w:tcBorders>
            <w:vAlign w:val="center"/>
          </w:tcPr>
          <w:p w14:paraId="2FA63AE8" w14:textId="073EE3B1" w:rsidR="00F36BFD" w:rsidRPr="003A3854" w:rsidRDefault="00F36BFD"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316.42</w:t>
            </w:r>
            <w:r w:rsidR="007F198F" w:rsidRPr="003A3854">
              <w:rPr>
                <w:rFonts w:asciiTheme="majorHAnsi" w:eastAsiaTheme="majorEastAsia" w:hAnsiTheme="majorHAnsi" w:cstheme="majorBidi"/>
                <w:lang w:val="en-US"/>
              </w:rPr>
              <w:t xml:space="preserve"> µL</w:t>
            </w:r>
          </w:p>
        </w:tc>
        <w:tc>
          <w:tcPr>
            <w:tcW w:w="1691" w:type="dxa"/>
            <w:tcBorders>
              <w:top w:val="double" w:sz="4" w:space="0" w:color="auto"/>
              <w:left w:val="single" w:sz="4" w:space="0" w:color="auto"/>
            </w:tcBorders>
            <w:vAlign w:val="center"/>
          </w:tcPr>
          <w:p w14:paraId="172EAC4D" w14:textId="54746439" w:rsidR="00F36BFD" w:rsidRPr="003A3854" w:rsidRDefault="00F36BFD"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949</w:t>
            </w:r>
            <w:r w:rsidR="007F198F" w:rsidRPr="003A3854">
              <w:rPr>
                <w:rFonts w:asciiTheme="majorHAnsi" w:eastAsiaTheme="majorEastAsia" w:hAnsiTheme="majorHAnsi" w:cstheme="majorBidi"/>
                <w:lang w:val="en-US"/>
              </w:rPr>
              <w:t>.</w:t>
            </w:r>
            <w:r w:rsidRPr="003A3854">
              <w:rPr>
                <w:rFonts w:asciiTheme="majorHAnsi" w:eastAsiaTheme="majorEastAsia" w:hAnsiTheme="majorHAnsi" w:cstheme="majorBidi"/>
                <w:lang w:val="en-US"/>
              </w:rPr>
              <w:t>25</w:t>
            </w:r>
            <w:r w:rsidR="007F198F" w:rsidRPr="003A3854">
              <w:rPr>
                <w:rFonts w:asciiTheme="majorHAnsi" w:eastAsiaTheme="majorEastAsia" w:hAnsiTheme="majorHAnsi" w:cstheme="majorBidi"/>
                <w:lang w:val="en-US"/>
              </w:rPr>
              <w:t xml:space="preserve"> µL</w:t>
            </w:r>
          </w:p>
        </w:tc>
      </w:tr>
      <w:tr w:rsidR="00F36BFD" w:rsidRPr="00DF4278" w14:paraId="48C34C7B" w14:textId="77777777" w:rsidTr="003A3854">
        <w:tc>
          <w:tcPr>
            <w:tcW w:w="1985" w:type="dxa"/>
            <w:tcBorders>
              <w:bottom w:val="double" w:sz="4" w:space="0" w:color="auto"/>
              <w:right w:val="single" w:sz="4" w:space="0" w:color="auto"/>
            </w:tcBorders>
            <w:vAlign w:val="center"/>
          </w:tcPr>
          <w:p w14:paraId="0B9D9FCB" w14:textId="77309AFE" w:rsidR="00F36BFD" w:rsidRPr="003A3854" w:rsidRDefault="00F36BFD"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Solution B (PO43-) (3.5M)</w:t>
            </w:r>
          </w:p>
        </w:tc>
        <w:tc>
          <w:tcPr>
            <w:tcW w:w="1701" w:type="dxa"/>
            <w:tcBorders>
              <w:left w:val="single" w:sz="4" w:space="0" w:color="auto"/>
              <w:bottom w:val="double" w:sz="4" w:space="0" w:color="auto"/>
              <w:right w:val="single" w:sz="4" w:space="0" w:color="auto"/>
            </w:tcBorders>
            <w:vAlign w:val="center"/>
          </w:tcPr>
          <w:p w14:paraId="3907EA04" w14:textId="06F705A5" w:rsidR="00F36BFD" w:rsidRPr="003A3854" w:rsidRDefault="00F36BFD"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0</w:t>
            </w:r>
          </w:p>
        </w:tc>
        <w:tc>
          <w:tcPr>
            <w:tcW w:w="1843" w:type="dxa"/>
            <w:tcBorders>
              <w:left w:val="single" w:sz="4" w:space="0" w:color="auto"/>
              <w:bottom w:val="double" w:sz="4" w:space="0" w:color="auto"/>
              <w:right w:val="single" w:sz="4" w:space="0" w:color="auto"/>
            </w:tcBorders>
            <w:vAlign w:val="center"/>
          </w:tcPr>
          <w:p w14:paraId="7FA968ED" w14:textId="3744EDA2" w:rsidR="00F36BFD" w:rsidRPr="003A3854" w:rsidRDefault="00F36BFD"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30.13 µL</w:t>
            </w:r>
          </w:p>
        </w:tc>
        <w:tc>
          <w:tcPr>
            <w:tcW w:w="1842" w:type="dxa"/>
            <w:tcBorders>
              <w:left w:val="single" w:sz="4" w:space="0" w:color="auto"/>
              <w:bottom w:val="double" w:sz="4" w:space="0" w:color="auto"/>
              <w:right w:val="single" w:sz="4" w:space="0" w:color="auto"/>
            </w:tcBorders>
            <w:vAlign w:val="center"/>
          </w:tcPr>
          <w:p w14:paraId="212B4542" w14:textId="44C68040" w:rsidR="00F36BFD" w:rsidRPr="003A3854" w:rsidRDefault="007F198F"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90.40 µL</w:t>
            </w:r>
          </w:p>
        </w:tc>
        <w:tc>
          <w:tcPr>
            <w:tcW w:w="1691" w:type="dxa"/>
            <w:tcBorders>
              <w:left w:val="single" w:sz="4" w:space="0" w:color="auto"/>
              <w:bottom w:val="double" w:sz="4" w:space="0" w:color="auto"/>
            </w:tcBorders>
            <w:vAlign w:val="center"/>
          </w:tcPr>
          <w:p w14:paraId="140CC3E1" w14:textId="79FDED1F" w:rsidR="00F36BFD" w:rsidRPr="003A3854" w:rsidRDefault="007F198F" w:rsidP="003A3854">
            <w:pPr>
              <w:spacing w:before="240"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271.21 µL</w:t>
            </w:r>
          </w:p>
        </w:tc>
      </w:tr>
    </w:tbl>
    <w:p w14:paraId="7C947F4E" w14:textId="77777777" w:rsidR="004652A8" w:rsidRPr="003A3854" w:rsidRDefault="004652A8" w:rsidP="002F40B8">
      <w:pPr>
        <w:spacing w:line="360" w:lineRule="auto"/>
        <w:jc w:val="both"/>
        <w:rPr>
          <w:rFonts w:asciiTheme="majorHAnsi" w:eastAsiaTheme="majorEastAsia" w:hAnsiTheme="majorHAnsi" w:cstheme="majorBidi"/>
          <w:b/>
          <w:bCs/>
          <w:sz w:val="32"/>
          <w:szCs w:val="32"/>
          <w:lang w:val="en-US"/>
        </w:rPr>
      </w:pPr>
    </w:p>
    <w:p w14:paraId="53926771" w14:textId="0A4BF1F5" w:rsidR="00DC1DF3" w:rsidRPr="003A3854" w:rsidRDefault="00E86FBE">
      <w:pPr>
        <w:spacing w:line="360" w:lineRule="auto"/>
        <w:jc w:val="both"/>
        <w:rPr>
          <w:sz w:val="24"/>
          <w:szCs w:val="24"/>
          <w:lang w:val="en-US"/>
        </w:rPr>
      </w:pPr>
      <w:r w:rsidRPr="003A3854">
        <w:rPr>
          <w:sz w:val="24"/>
          <w:szCs w:val="24"/>
          <w:lang w:val="en-US"/>
        </w:rPr>
        <w:t xml:space="preserve">In addition to the different schemes for adding mineralizing solution </w:t>
      </w:r>
      <w:r w:rsidR="004652A8" w:rsidRPr="003A3854">
        <w:rPr>
          <w:sz w:val="24"/>
          <w:szCs w:val="24"/>
          <w:lang w:val="en-US"/>
        </w:rPr>
        <w:t xml:space="preserve">calcium (A) and solution phosphate (B) </w:t>
      </w:r>
      <w:r w:rsidRPr="003A3854">
        <w:rPr>
          <w:sz w:val="24"/>
          <w:szCs w:val="24"/>
          <w:lang w:val="en-US"/>
        </w:rPr>
        <w:t xml:space="preserve">mentioned </w:t>
      </w:r>
      <w:r w:rsidR="004652A8" w:rsidRPr="003A3854">
        <w:rPr>
          <w:sz w:val="24"/>
          <w:szCs w:val="24"/>
          <w:lang w:val="en-US"/>
        </w:rPr>
        <w:t>in Table 3.9</w:t>
      </w:r>
      <w:r w:rsidRPr="003A3854">
        <w:rPr>
          <w:sz w:val="24"/>
          <w:szCs w:val="24"/>
          <w:lang w:val="en-US"/>
        </w:rPr>
        <w:t>, different mycelium raw materials, different drying methods and different mycelium suspension preparation methods were also used to produce A. niger mycelium composite materials. All other process methods are listed in the appendix. The samples produced by these methods will not be discussed and analyzed in this thesis.</w:t>
      </w:r>
      <w:r w:rsidR="002E5D6A" w:rsidRPr="003A3854">
        <w:rPr>
          <w:sz w:val="24"/>
          <w:szCs w:val="24"/>
          <w:lang w:val="en-US"/>
        </w:rPr>
        <w:t xml:space="preserve"> Three representative schemes are shown in Table 3.9. Their production methods are described in the section</w:t>
      </w:r>
      <w:r w:rsidR="00C3300E" w:rsidRPr="003A3854">
        <w:rPr>
          <w:sz w:val="24"/>
          <w:szCs w:val="24"/>
          <w:lang w:val="en-US"/>
        </w:rPr>
        <w:t xml:space="preserve"> 3.3.1.2</w:t>
      </w:r>
      <w:r w:rsidR="002E5D6A" w:rsidRPr="003A3854">
        <w:rPr>
          <w:sz w:val="24"/>
          <w:szCs w:val="24"/>
          <w:lang w:val="en-US"/>
        </w:rPr>
        <w:t>.</w:t>
      </w:r>
    </w:p>
    <w:p w14:paraId="509706AD" w14:textId="30225FBB" w:rsidR="004652A8" w:rsidRPr="003A3854" w:rsidRDefault="004652A8" w:rsidP="003A3854">
      <w:pPr>
        <w:spacing w:line="360" w:lineRule="auto"/>
        <w:rPr>
          <w:sz w:val="24"/>
          <w:szCs w:val="24"/>
          <w:lang w:val="en-US"/>
        </w:rPr>
      </w:pPr>
      <w:r w:rsidRPr="003A3854">
        <w:rPr>
          <w:sz w:val="24"/>
          <w:szCs w:val="24"/>
          <w:lang w:val="en-US"/>
        </w:rPr>
        <w:t>Table 3.9.: Three methods of adding solutions and the amounts and order of addition. From left to right is the order in which they are added or operated.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701"/>
        <w:gridCol w:w="1843"/>
        <w:gridCol w:w="1842"/>
        <w:gridCol w:w="1691"/>
      </w:tblGrid>
      <w:tr w:rsidR="002E5D6A" w:rsidRPr="002625F0" w14:paraId="7E56D36C" w14:textId="77777777" w:rsidTr="003A3854">
        <w:tc>
          <w:tcPr>
            <w:tcW w:w="9062" w:type="dxa"/>
            <w:gridSpan w:val="5"/>
            <w:tcBorders>
              <w:top w:val="single" w:sz="12" w:space="0" w:color="auto"/>
              <w:bottom w:val="single" w:sz="12" w:space="0" w:color="auto"/>
            </w:tcBorders>
            <w:vAlign w:val="center"/>
          </w:tcPr>
          <w:p w14:paraId="4BD9D1EA" w14:textId="1E8E0831" w:rsidR="002E5D6A" w:rsidRPr="003A3854" w:rsidRDefault="002E5D6A">
            <w:pPr>
              <w:spacing w:line="360" w:lineRule="auto"/>
              <w:jc w:val="both"/>
              <w:rPr>
                <w:rFonts w:asciiTheme="majorHAnsi" w:eastAsiaTheme="majorEastAsia" w:hAnsiTheme="majorHAnsi" w:cstheme="majorBidi"/>
                <w:b/>
                <w:bCs/>
                <w:lang w:val="en-US"/>
              </w:rPr>
            </w:pPr>
            <w:r w:rsidRPr="003A3854">
              <w:rPr>
                <w:rFonts w:asciiTheme="majorHAnsi" w:eastAsiaTheme="majorEastAsia" w:hAnsiTheme="majorHAnsi" w:cstheme="majorBidi"/>
                <w:b/>
                <w:bCs/>
                <w:lang w:val="en-US"/>
              </w:rPr>
              <w:t>A. niger mycelium: 1200 mg, 14.9 wt.% of mycelium</w:t>
            </w:r>
          </w:p>
        </w:tc>
      </w:tr>
      <w:tr w:rsidR="002E5D6A" w:rsidRPr="002625F0" w14:paraId="4DB672FD" w14:textId="77777777" w:rsidTr="003A3854">
        <w:tc>
          <w:tcPr>
            <w:tcW w:w="1985" w:type="dxa"/>
            <w:tcBorders>
              <w:top w:val="single" w:sz="12" w:space="0" w:color="auto"/>
              <w:bottom w:val="double" w:sz="4" w:space="0" w:color="auto"/>
              <w:right w:val="single" w:sz="4" w:space="0" w:color="auto"/>
            </w:tcBorders>
            <w:vAlign w:val="center"/>
          </w:tcPr>
          <w:p w14:paraId="5883D598" w14:textId="22A079EF" w:rsidR="002E5D6A" w:rsidRPr="003A3854" w:rsidRDefault="00C3300E" w:rsidP="004652A8">
            <w:pPr>
              <w:spacing w:line="360" w:lineRule="auto"/>
              <w:jc w:val="center"/>
              <w:rPr>
                <w:rFonts w:asciiTheme="majorHAnsi" w:eastAsiaTheme="majorEastAsia" w:hAnsiTheme="majorHAnsi" w:cstheme="majorBidi"/>
                <w:b/>
                <w:bCs/>
                <w:lang w:val="en-US"/>
              </w:rPr>
            </w:pPr>
            <w:r w:rsidRPr="003A3854">
              <w:rPr>
                <w:rFonts w:asciiTheme="majorHAnsi" w:eastAsiaTheme="majorEastAsia" w:hAnsiTheme="majorHAnsi" w:cstheme="majorBidi"/>
                <w:b/>
                <w:bCs/>
                <w:lang w:val="en-US"/>
              </w:rPr>
              <w:t>Batch</w:t>
            </w:r>
          </w:p>
        </w:tc>
        <w:tc>
          <w:tcPr>
            <w:tcW w:w="7077" w:type="dxa"/>
            <w:gridSpan w:val="4"/>
            <w:tcBorders>
              <w:top w:val="single" w:sz="12" w:space="0" w:color="auto"/>
              <w:left w:val="single" w:sz="4" w:space="0" w:color="auto"/>
            </w:tcBorders>
            <w:vAlign w:val="center"/>
          </w:tcPr>
          <w:p w14:paraId="3C7E20A0" w14:textId="6C61BAD8" w:rsidR="002E5D6A" w:rsidRPr="003A3854" w:rsidRDefault="00C3300E" w:rsidP="004652A8">
            <w:pPr>
              <w:spacing w:line="360" w:lineRule="auto"/>
              <w:jc w:val="center"/>
              <w:rPr>
                <w:rFonts w:asciiTheme="majorHAnsi" w:eastAsiaTheme="majorEastAsia" w:hAnsiTheme="majorHAnsi" w:cstheme="majorBidi"/>
                <w:b/>
                <w:bCs/>
                <w:lang w:val="en-US"/>
              </w:rPr>
            </w:pPr>
            <w:r w:rsidRPr="003A3854">
              <w:rPr>
                <w:rFonts w:asciiTheme="majorHAnsi" w:eastAsiaTheme="majorEastAsia" w:hAnsiTheme="majorHAnsi" w:cstheme="majorBidi"/>
                <w:b/>
                <w:bCs/>
                <w:lang w:val="en-US"/>
              </w:rPr>
              <w:t>The order of addition or Operations is from left to right</w:t>
            </w:r>
          </w:p>
        </w:tc>
      </w:tr>
      <w:tr w:rsidR="002E5D6A" w:rsidRPr="00222B5D" w14:paraId="5422495C" w14:textId="77777777" w:rsidTr="003A3854">
        <w:tc>
          <w:tcPr>
            <w:tcW w:w="1985" w:type="dxa"/>
            <w:tcBorders>
              <w:top w:val="double" w:sz="4" w:space="0" w:color="auto"/>
            </w:tcBorders>
            <w:vAlign w:val="center"/>
          </w:tcPr>
          <w:p w14:paraId="6B663E15" w14:textId="49DCFE84" w:rsidR="002E5D6A" w:rsidRPr="003A3854" w:rsidRDefault="00C3300E" w:rsidP="004652A8">
            <w:pPr>
              <w:spacing w:line="360" w:lineRule="auto"/>
              <w:jc w:val="center"/>
              <w:rPr>
                <w:rFonts w:asciiTheme="majorHAnsi" w:eastAsiaTheme="majorEastAsia" w:hAnsiTheme="majorHAnsi" w:cstheme="majorBidi"/>
                <w:b/>
                <w:bCs/>
                <w:i/>
                <w:iCs/>
                <w:lang w:val="en-US"/>
              </w:rPr>
            </w:pPr>
            <w:r w:rsidRPr="003A3854">
              <w:rPr>
                <w:rFonts w:asciiTheme="majorHAnsi" w:eastAsiaTheme="majorEastAsia" w:hAnsiTheme="majorHAnsi" w:cstheme="majorBidi"/>
                <w:b/>
                <w:bCs/>
                <w:i/>
                <w:iCs/>
                <w:lang w:val="en-US"/>
              </w:rPr>
              <w:t>Insitu</w:t>
            </w:r>
          </w:p>
        </w:tc>
        <w:tc>
          <w:tcPr>
            <w:tcW w:w="1701" w:type="dxa"/>
            <w:tcBorders>
              <w:top w:val="double" w:sz="4" w:space="0" w:color="auto"/>
            </w:tcBorders>
            <w:vAlign w:val="center"/>
          </w:tcPr>
          <w:p w14:paraId="4C68943A" w14:textId="2E83CEF4" w:rsidR="002E5D6A" w:rsidRPr="003A3854" w:rsidRDefault="00C3300E"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Sol A, Sol B</w:t>
            </w:r>
          </w:p>
        </w:tc>
        <w:tc>
          <w:tcPr>
            <w:tcW w:w="1843" w:type="dxa"/>
            <w:tcBorders>
              <w:top w:val="double" w:sz="4" w:space="0" w:color="auto"/>
            </w:tcBorders>
            <w:vAlign w:val="center"/>
          </w:tcPr>
          <w:p w14:paraId="630B64C9" w14:textId="206DF90C" w:rsidR="002E5D6A" w:rsidRPr="003A3854" w:rsidRDefault="002E5D6A" w:rsidP="004652A8">
            <w:pPr>
              <w:spacing w:line="360" w:lineRule="auto"/>
              <w:jc w:val="center"/>
              <w:rPr>
                <w:rFonts w:asciiTheme="majorHAnsi" w:eastAsiaTheme="majorEastAsia" w:hAnsiTheme="majorHAnsi" w:cstheme="majorBidi"/>
                <w:lang w:val="en-US"/>
              </w:rPr>
            </w:pPr>
          </w:p>
        </w:tc>
        <w:tc>
          <w:tcPr>
            <w:tcW w:w="1842" w:type="dxa"/>
            <w:tcBorders>
              <w:top w:val="double" w:sz="4" w:space="0" w:color="auto"/>
            </w:tcBorders>
            <w:vAlign w:val="center"/>
          </w:tcPr>
          <w:p w14:paraId="47266C8E" w14:textId="546ACE02" w:rsidR="002E5D6A" w:rsidRPr="003A3854" w:rsidRDefault="002E5D6A" w:rsidP="004652A8">
            <w:pPr>
              <w:spacing w:line="360" w:lineRule="auto"/>
              <w:jc w:val="center"/>
              <w:rPr>
                <w:rFonts w:asciiTheme="majorHAnsi" w:eastAsiaTheme="majorEastAsia" w:hAnsiTheme="majorHAnsi" w:cstheme="majorBidi"/>
                <w:lang w:val="en-US"/>
              </w:rPr>
            </w:pPr>
          </w:p>
        </w:tc>
        <w:tc>
          <w:tcPr>
            <w:tcW w:w="1691" w:type="dxa"/>
            <w:tcBorders>
              <w:top w:val="double" w:sz="4" w:space="0" w:color="auto"/>
            </w:tcBorders>
            <w:vAlign w:val="center"/>
          </w:tcPr>
          <w:p w14:paraId="281F4EE4" w14:textId="299FFF9B" w:rsidR="002E5D6A" w:rsidRPr="003A3854" w:rsidRDefault="00C3300E"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Mixing</w:t>
            </w:r>
          </w:p>
        </w:tc>
      </w:tr>
      <w:tr w:rsidR="002E5D6A" w:rsidRPr="00222B5D" w14:paraId="7EFB52CE" w14:textId="77777777" w:rsidTr="003A3854">
        <w:tc>
          <w:tcPr>
            <w:tcW w:w="1985" w:type="dxa"/>
            <w:vAlign w:val="center"/>
          </w:tcPr>
          <w:p w14:paraId="3A8E538B" w14:textId="5AD5E4BE" w:rsidR="002E5D6A" w:rsidRPr="003A3854" w:rsidRDefault="002E5D6A" w:rsidP="004652A8">
            <w:pPr>
              <w:spacing w:line="360" w:lineRule="auto"/>
              <w:jc w:val="center"/>
              <w:rPr>
                <w:rFonts w:asciiTheme="majorHAnsi" w:eastAsiaTheme="majorEastAsia" w:hAnsiTheme="majorHAnsi" w:cstheme="majorBidi"/>
                <w:b/>
                <w:bCs/>
                <w:i/>
                <w:iCs/>
                <w:lang w:val="en-US"/>
              </w:rPr>
            </w:pPr>
            <w:r w:rsidRPr="003A3854">
              <w:rPr>
                <w:rFonts w:asciiTheme="majorHAnsi" w:eastAsiaTheme="majorEastAsia" w:hAnsiTheme="majorHAnsi" w:cstheme="majorBidi"/>
                <w:b/>
                <w:bCs/>
                <w:i/>
                <w:iCs/>
                <w:lang w:val="en-US"/>
              </w:rPr>
              <w:t>A</w:t>
            </w:r>
            <w:r w:rsidR="00C3300E" w:rsidRPr="003A3854">
              <w:rPr>
                <w:rFonts w:asciiTheme="majorHAnsi" w:eastAsiaTheme="majorEastAsia" w:hAnsiTheme="majorHAnsi" w:cstheme="majorBidi"/>
                <w:b/>
                <w:bCs/>
                <w:i/>
                <w:iCs/>
                <w:lang w:val="en-US"/>
              </w:rPr>
              <w:t>D</w:t>
            </w:r>
            <w:r w:rsidRPr="003A3854">
              <w:rPr>
                <w:rFonts w:asciiTheme="majorHAnsi" w:eastAsiaTheme="majorEastAsia" w:hAnsiTheme="majorHAnsi" w:cstheme="majorBidi"/>
                <w:b/>
                <w:bCs/>
                <w:i/>
                <w:iCs/>
                <w:lang w:val="en-US"/>
              </w:rPr>
              <w:t>B</w:t>
            </w:r>
          </w:p>
        </w:tc>
        <w:tc>
          <w:tcPr>
            <w:tcW w:w="1701" w:type="dxa"/>
            <w:tcBorders>
              <w:left w:val="nil"/>
            </w:tcBorders>
            <w:vAlign w:val="center"/>
          </w:tcPr>
          <w:p w14:paraId="0127DF74" w14:textId="4C693522" w:rsidR="002E5D6A" w:rsidRPr="003A3854" w:rsidRDefault="00C3300E"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Sol A</w:t>
            </w:r>
          </w:p>
        </w:tc>
        <w:tc>
          <w:tcPr>
            <w:tcW w:w="1843" w:type="dxa"/>
            <w:vAlign w:val="center"/>
          </w:tcPr>
          <w:p w14:paraId="71B42474" w14:textId="7EB171C1" w:rsidR="002E5D6A" w:rsidRPr="003A3854" w:rsidRDefault="004652A8"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D</w:t>
            </w:r>
            <w:r w:rsidR="00C3300E" w:rsidRPr="003A3854">
              <w:rPr>
                <w:rFonts w:asciiTheme="majorHAnsi" w:eastAsiaTheme="majorEastAsia" w:hAnsiTheme="majorHAnsi" w:cstheme="majorBidi"/>
                <w:lang w:val="en-US"/>
              </w:rPr>
              <w:t>rying</w:t>
            </w:r>
            <w:r w:rsidRPr="003A3854">
              <w:rPr>
                <w:rFonts w:asciiTheme="majorHAnsi" w:eastAsiaTheme="majorEastAsia" w:hAnsiTheme="majorHAnsi" w:cstheme="majorBidi"/>
                <w:lang w:val="en-US"/>
              </w:rPr>
              <w:t xml:space="preserve"> (3 Days), grinding</w:t>
            </w:r>
          </w:p>
        </w:tc>
        <w:tc>
          <w:tcPr>
            <w:tcW w:w="1842" w:type="dxa"/>
            <w:vAlign w:val="center"/>
          </w:tcPr>
          <w:p w14:paraId="26E762A4" w14:textId="4F80C364" w:rsidR="002E5D6A" w:rsidRPr="003A3854" w:rsidRDefault="00C3300E"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DW, Sol B</w:t>
            </w:r>
          </w:p>
        </w:tc>
        <w:tc>
          <w:tcPr>
            <w:tcW w:w="1691" w:type="dxa"/>
            <w:vAlign w:val="center"/>
          </w:tcPr>
          <w:p w14:paraId="15BFED32" w14:textId="46EDF3EE" w:rsidR="002E5D6A" w:rsidRPr="003A3854" w:rsidRDefault="00C3300E"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Mixing</w:t>
            </w:r>
          </w:p>
        </w:tc>
      </w:tr>
      <w:tr w:rsidR="002E5D6A" w:rsidRPr="00222B5D" w14:paraId="1BF66F45" w14:textId="77777777" w:rsidTr="003A3854">
        <w:tc>
          <w:tcPr>
            <w:tcW w:w="1985" w:type="dxa"/>
            <w:tcBorders>
              <w:bottom w:val="double" w:sz="4" w:space="0" w:color="auto"/>
            </w:tcBorders>
            <w:vAlign w:val="center"/>
          </w:tcPr>
          <w:p w14:paraId="426521AB" w14:textId="72981E58" w:rsidR="002E5D6A" w:rsidRPr="003A3854" w:rsidRDefault="002E5D6A" w:rsidP="004652A8">
            <w:pPr>
              <w:spacing w:line="360" w:lineRule="auto"/>
              <w:jc w:val="center"/>
              <w:rPr>
                <w:rFonts w:asciiTheme="majorHAnsi" w:eastAsiaTheme="majorEastAsia" w:hAnsiTheme="majorHAnsi" w:cstheme="majorBidi"/>
                <w:b/>
                <w:bCs/>
                <w:i/>
                <w:iCs/>
                <w:lang w:val="en-US"/>
              </w:rPr>
            </w:pPr>
            <w:r w:rsidRPr="003A3854">
              <w:rPr>
                <w:rFonts w:asciiTheme="majorHAnsi" w:eastAsiaTheme="majorEastAsia" w:hAnsiTheme="majorHAnsi" w:cstheme="majorBidi"/>
                <w:b/>
                <w:bCs/>
                <w:i/>
                <w:iCs/>
                <w:lang w:val="en-US"/>
              </w:rPr>
              <w:t>B</w:t>
            </w:r>
            <w:r w:rsidR="00C3300E" w:rsidRPr="003A3854">
              <w:rPr>
                <w:rFonts w:asciiTheme="majorHAnsi" w:eastAsiaTheme="majorEastAsia" w:hAnsiTheme="majorHAnsi" w:cstheme="majorBidi"/>
                <w:b/>
                <w:bCs/>
                <w:i/>
                <w:iCs/>
                <w:lang w:val="en-US"/>
              </w:rPr>
              <w:t>D</w:t>
            </w:r>
            <w:r w:rsidRPr="003A3854">
              <w:rPr>
                <w:rFonts w:asciiTheme="majorHAnsi" w:eastAsiaTheme="majorEastAsia" w:hAnsiTheme="majorHAnsi" w:cstheme="majorBidi"/>
                <w:b/>
                <w:bCs/>
                <w:i/>
                <w:iCs/>
                <w:lang w:val="en-US"/>
              </w:rPr>
              <w:t>A</w:t>
            </w:r>
          </w:p>
        </w:tc>
        <w:tc>
          <w:tcPr>
            <w:tcW w:w="1701" w:type="dxa"/>
            <w:tcBorders>
              <w:bottom w:val="double" w:sz="4" w:space="0" w:color="auto"/>
            </w:tcBorders>
            <w:vAlign w:val="center"/>
          </w:tcPr>
          <w:p w14:paraId="3CC96F65" w14:textId="144B2E22" w:rsidR="002E5D6A" w:rsidRPr="003A3854" w:rsidRDefault="00C3300E"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Sol B</w:t>
            </w:r>
          </w:p>
        </w:tc>
        <w:tc>
          <w:tcPr>
            <w:tcW w:w="1843" w:type="dxa"/>
            <w:tcBorders>
              <w:bottom w:val="double" w:sz="4" w:space="0" w:color="auto"/>
            </w:tcBorders>
            <w:vAlign w:val="center"/>
          </w:tcPr>
          <w:p w14:paraId="16C33A1B" w14:textId="3D81165B" w:rsidR="002E5D6A" w:rsidRPr="003A3854" w:rsidRDefault="004652A8"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Drying (3 Days), grinding</w:t>
            </w:r>
          </w:p>
        </w:tc>
        <w:tc>
          <w:tcPr>
            <w:tcW w:w="1842" w:type="dxa"/>
            <w:tcBorders>
              <w:bottom w:val="double" w:sz="4" w:space="0" w:color="auto"/>
            </w:tcBorders>
            <w:vAlign w:val="center"/>
          </w:tcPr>
          <w:p w14:paraId="5A98CB10" w14:textId="1A336BB1" w:rsidR="002E5D6A" w:rsidRPr="003A3854" w:rsidRDefault="00C3300E"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DW, Sol A</w:t>
            </w:r>
          </w:p>
        </w:tc>
        <w:tc>
          <w:tcPr>
            <w:tcW w:w="1691" w:type="dxa"/>
            <w:tcBorders>
              <w:bottom w:val="double" w:sz="4" w:space="0" w:color="auto"/>
            </w:tcBorders>
            <w:vAlign w:val="center"/>
          </w:tcPr>
          <w:p w14:paraId="32B319ED" w14:textId="2528DC27" w:rsidR="002E5D6A" w:rsidRPr="003A3854" w:rsidRDefault="00C3300E" w:rsidP="004652A8">
            <w:pPr>
              <w:spacing w:line="360" w:lineRule="auto"/>
              <w:jc w:val="center"/>
              <w:rPr>
                <w:rFonts w:asciiTheme="majorHAnsi" w:eastAsiaTheme="majorEastAsia" w:hAnsiTheme="majorHAnsi" w:cstheme="majorBidi"/>
                <w:lang w:val="en-US"/>
              </w:rPr>
            </w:pPr>
            <w:r w:rsidRPr="003A3854">
              <w:rPr>
                <w:rFonts w:asciiTheme="majorHAnsi" w:eastAsiaTheme="majorEastAsia" w:hAnsiTheme="majorHAnsi" w:cstheme="majorBidi"/>
                <w:lang w:val="en-US"/>
              </w:rPr>
              <w:t>Mixing</w:t>
            </w:r>
          </w:p>
        </w:tc>
      </w:tr>
    </w:tbl>
    <w:p w14:paraId="16D290E1" w14:textId="77777777" w:rsidR="004652A8" w:rsidRPr="000C52A6" w:rsidRDefault="004652A8" w:rsidP="003A3854">
      <w:pPr>
        <w:rPr>
          <w:lang w:val="en-US"/>
        </w:rPr>
      </w:pPr>
    </w:p>
    <w:p w14:paraId="4B294395" w14:textId="31BF66AC" w:rsidR="00FC637B" w:rsidRPr="003A3854" w:rsidRDefault="00FC637B" w:rsidP="003A3854">
      <w:pPr>
        <w:pStyle w:val="Heading4"/>
        <w:spacing w:line="360" w:lineRule="auto"/>
        <w:rPr>
          <w:b/>
          <w:bCs/>
          <w:i w:val="0"/>
          <w:iCs w:val="0"/>
          <w:sz w:val="24"/>
          <w:szCs w:val="24"/>
          <w:lang w:val="en-US"/>
        </w:rPr>
      </w:pPr>
      <w:r w:rsidRPr="003A3854">
        <w:rPr>
          <w:b/>
          <w:bCs/>
          <w:i w:val="0"/>
          <w:iCs w:val="0"/>
          <w:sz w:val="24"/>
          <w:szCs w:val="24"/>
          <w:lang w:val="en-US"/>
        </w:rPr>
        <w:t xml:space="preserve">3.3.1.1 Preparation </w:t>
      </w:r>
      <w:r w:rsidR="007F198F" w:rsidRPr="003A3854">
        <w:rPr>
          <w:b/>
          <w:bCs/>
          <w:i w:val="0"/>
          <w:iCs w:val="0"/>
          <w:sz w:val="24"/>
          <w:szCs w:val="24"/>
          <w:lang w:val="en-US"/>
        </w:rPr>
        <w:t xml:space="preserve">and calculation </w:t>
      </w:r>
      <w:r w:rsidRPr="003A3854">
        <w:rPr>
          <w:b/>
          <w:bCs/>
          <w:i w:val="0"/>
          <w:iCs w:val="0"/>
          <w:sz w:val="24"/>
          <w:szCs w:val="24"/>
          <w:lang w:val="en-US"/>
        </w:rPr>
        <w:t>of solution A and solution B.</w:t>
      </w:r>
    </w:p>
    <w:p w14:paraId="2679C50A" w14:textId="5636BB93" w:rsidR="00FB26D3" w:rsidRPr="003A3854" w:rsidRDefault="0097030D">
      <w:pPr>
        <w:spacing w:line="360" w:lineRule="auto"/>
        <w:jc w:val="both"/>
        <w:rPr>
          <w:sz w:val="24"/>
          <w:szCs w:val="24"/>
          <w:lang w:val="en-US"/>
        </w:rPr>
      </w:pPr>
      <w:r>
        <w:rPr>
          <w:sz w:val="24"/>
          <w:szCs w:val="24"/>
          <w:lang w:val="en-US"/>
        </w:rPr>
        <w:t>The</w:t>
      </w:r>
      <w:r w:rsidRPr="0097030D">
        <w:rPr>
          <w:sz w:val="24"/>
          <w:szCs w:val="24"/>
          <w:lang w:val="en-US"/>
        </w:rPr>
        <w:t xml:space="preserve"> solution A of calcium acetate monohydrate (Ca(OAc)</w:t>
      </w:r>
      <w:r w:rsidRPr="003A3854">
        <w:rPr>
          <w:sz w:val="24"/>
          <w:szCs w:val="24"/>
          <w:vertAlign w:val="subscript"/>
          <w:lang w:val="en-US"/>
        </w:rPr>
        <w:t>2</w:t>
      </w:r>
      <w:r w:rsidRPr="0097030D">
        <w:rPr>
          <w:sz w:val="24"/>
          <w:szCs w:val="24"/>
          <w:lang w:val="en-US"/>
        </w:rPr>
        <w:t xml:space="preserve"> x H</w:t>
      </w:r>
      <w:r w:rsidRPr="003A3854">
        <w:rPr>
          <w:sz w:val="24"/>
          <w:szCs w:val="24"/>
          <w:vertAlign w:val="subscript"/>
          <w:lang w:val="en-US"/>
        </w:rPr>
        <w:t>2</w:t>
      </w:r>
      <w:r w:rsidRPr="0097030D">
        <w:rPr>
          <w:sz w:val="24"/>
          <w:szCs w:val="24"/>
          <w:lang w:val="en-US"/>
        </w:rPr>
        <w:t>O) at a concentration of 1.5 M was used as the calcium source for the composites</w:t>
      </w:r>
      <w:r w:rsidR="004652A8" w:rsidRPr="003A3854">
        <w:rPr>
          <w:sz w:val="24"/>
          <w:szCs w:val="24"/>
          <w:lang w:val="en-US"/>
        </w:rPr>
        <w:t>. Solution B, the phosphate source, was prepared by dissolving diammonium hydrogen phosphate powder (NH</w:t>
      </w:r>
      <w:r w:rsidR="004652A8" w:rsidRPr="003A3854">
        <w:rPr>
          <w:sz w:val="24"/>
          <w:szCs w:val="24"/>
          <w:vertAlign w:val="subscript"/>
          <w:lang w:val="en-US"/>
        </w:rPr>
        <w:t>4</w:t>
      </w:r>
      <w:r w:rsidR="004652A8" w:rsidRPr="003A3854">
        <w:rPr>
          <w:sz w:val="24"/>
          <w:szCs w:val="24"/>
          <w:lang w:val="en-US"/>
        </w:rPr>
        <w:t>)</w:t>
      </w:r>
      <w:r w:rsidR="004652A8" w:rsidRPr="003A3854">
        <w:rPr>
          <w:sz w:val="24"/>
          <w:szCs w:val="24"/>
          <w:vertAlign w:val="subscript"/>
          <w:lang w:val="en-US"/>
        </w:rPr>
        <w:t>2</w:t>
      </w:r>
      <w:r w:rsidR="004652A8" w:rsidRPr="003A3854">
        <w:rPr>
          <w:sz w:val="24"/>
          <w:szCs w:val="24"/>
          <w:lang w:val="en-US"/>
        </w:rPr>
        <w:t>HPO</w:t>
      </w:r>
      <w:r w:rsidR="004652A8" w:rsidRPr="003A3854">
        <w:rPr>
          <w:sz w:val="24"/>
          <w:szCs w:val="24"/>
          <w:vertAlign w:val="subscript"/>
          <w:lang w:val="en-US"/>
        </w:rPr>
        <w:t>4</w:t>
      </w:r>
      <w:r w:rsidR="004652A8" w:rsidRPr="003A3854">
        <w:rPr>
          <w:sz w:val="24"/>
          <w:szCs w:val="24"/>
          <w:lang w:val="en-US"/>
        </w:rPr>
        <w:t>) in distilled water. Due to solubility limitations, the concentration of solution B was 3.5 M. Table 3.10 lists the mass of the two substances and the mass of distilled water required to prepare exemplary volumes of the two solutions</w:t>
      </w:r>
      <w:r w:rsidR="000761CE" w:rsidRPr="003A3854">
        <w:rPr>
          <w:sz w:val="24"/>
          <w:szCs w:val="24"/>
          <w:lang w:val="en-US"/>
        </w:rPr>
        <w:t>.</w:t>
      </w:r>
    </w:p>
    <w:p w14:paraId="12894BC6" w14:textId="2197FB09" w:rsidR="00C00FF7" w:rsidRPr="003A3854" w:rsidRDefault="00C00FF7" w:rsidP="003A3854">
      <w:pPr>
        <w:spacing w:line="360" w:lineRule="auto"/>
        <w:rPr>
          <w:lang w:val="en-US"/>
        </w:rPr>
      </w:pPr>
      <w:r w:rsidRPr="003A3854">
        <w:rPr>
          <w:lang w:val="en-US"/>
        </w:rPr>
        <w:t>Table 3.10.: The formulas of solution A and solution B and the solubility of their respective solvents.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gridCol w:w="1655"/>
        <w:gridCol w:w="1854"/>
        <w:gridCol w:w="1974"/>
        <w:gridCol w:w="2077"/>
      </w:tblGrid>
      <w:tr w:rsidR="000761CE" w:rsidRPr="007A23D6" w14:paraId="6DB5009D" w14:textId="77777777" w:rsidTr="000761CE">
        <w:tc>
          <w:tcPr>
            <w:tcW w:w="1512" w:type="dxa"/>
            <w:tcBorders>
              <w:top w:val="single" w:sz="12" w:space="0" w:color="auto"/>
              <w:bottom w:val="single" w:sz="12" w:space="0" w:color="auto"/>
              <w:right w:val="single" w:sz="4" w:space="0" w:color="auto"/>
            </w:tcBorders>
          </w:tcPr>
          <w:p w14:paraId="7006438C" w14:textId="77777777" w:rsidR="000761CE" w:rsidRPr="003A3854" w:rsidRDefault="000761CE" w:rsidP="003A3854">
            <w:pPr>
              <w:spacing w:line="360" w:lineRule="auto"/>
              <w:rPr>
                <w:sz w:val="24"/>
                <w:szCs w:val="24"/>
                <w:lang w:val="en-US"/>
              </w:rPr>
            </w:pPr>
          </w:p>
        </w:tc>
        <w:tc>
          <w:tcPr>
            <w:tcW w:w="1655" w:type="dxa"/>
            <w:tcBorders>
              <w:top w:val="single" w:sz="12" w:space="0" w:color="auto"/>
              <w:bottom w:val="single" w:sz="12" w:space="0" w:color="auto"/>
              <w:right w:val="single" w:sz="4" w:space="0" w:color="auto"/>
            </w:tcBorders>
          </w:tcPr>
          <w:p w14:paraId="4F75E315" w14:textId="58681889" w:rsidR="000761CE" w:rsidRPr="003A3854" w:rsidRDefault="000761CE" w:rsidP="003A3854">
            <w:pPr>
              <w:spacing w:line="360" w:lineRule="auto"/>
              <w:rPr>
                <w:sz w:val="24"/>
                <w:szCs w:val="24"/>
                <w:lang w:val="en-US"/>
              </w:rPr>
            </w:pPr>
            <w:r w:rsidRPr="003A3854">
              <w:rPr>
                <w:sz w:val="24"/>
                <w:szCs w:val="24"/>
                <w:lang w:val="en-US"/>
              </w:rPr>
              <w:t>concentration</w:t>
            </w:r>
          </w:p>
        </w:tc>
        <w:tc>
          <w:tcPr>
            <w:tcW w:w="1854" w:type="dxa"/>
            <w:tcBorders>
              <w:top w:val="single" w:sz="12" w:space="0" w:color="auto"/>
              <w:left w:val="single" w:sz="4" w:space="0" w:color="auto"/>
              <w:bottom w:val="single" w:sz="12" w:space="0" w:color="auto"/>
              <w:right w:val="single" w:sz="4" w:space="0" w:color="auto"/>
            </w:tcBorders>
          </w:tcPr>
          <w:p w14:paraId="3B5A525D" w14:textId="2C302E88" w:rsidR="000761CE" w:rsidRPr="003A3854" w:rsidRDefault="000761CE" w:rsidP="003A3854">
            <w:pPr>
              <w:spacing w:line="360" w:lineRule="auto"/>
              <w:rPr>
                <w:sz w:val="24"/>
                <w:szCs w:val="24"/>
                <w:lang w:val="en-US"/>
              </w:rPr>
            </w:pPr>
            <w:r w:rsidRPr="003A3854">
              <w:rPr>
                <w:sz w:val="24"/>
                <w:szCs w:val="24"/>
                <w:lang w:val="en-US"/>
              </w:rPr>
              <w:t>solubility</w:t>
            </w:r>
          </w:p>
        </w:tc>
        <w:tc>
          <w:tcPr>
            <w:tcW w:w="1974" w:type="dxa"/>
            <w:tcBorders>
              <w:top w:val="single" w:sz="12" w:space="0" w:color="auto"/>
              <w:left w:val="single" w:sz="4" w:space="0" w:color="auto"/>
              <w:bottom w:val="single" w:sz="12" w:space="0" w:color="auto"/>
              <w:right w:val="single" w:sz="4" w:space="0" w:color="auto"/>
            </w:tcBorders>
          </w:tcPr>
          <w:p w14:paraId="1316810C" w14:textId="56ECC413" w:rsidR="000761CE" w:rsidRPr="003A3854" w:rsidRDefault="000761CE" w:rsidP="003A3854">
            <w:pPr>
              <w:spacing w:line="360" w:lineRule="auto"/>
              <w:rPr>
                <w:sz w:val="24"/>
                <w:szCs w:val="24"/>
                <w:lang w:val="en-US"/>
              </w:rPr>
            </w:pPr>
            <w:r w:rsidRPr="003A3854">
              <w:rPr>
                <w:sz w:val="24"/>
                <w:szCs w:val="24"/>
                <w:lang w:val="en-US"/>
              </w:rPr>
              <w:t>Amount of solvent</w:t>
            </w:r>
          </w:p>
        </w:tc>
        <w:tc>
          <w:tcPr>
            <w:tcW w:w="2077" w:type="dxa"/>
            <w:tcBorders>
              <w:top w:val="single" w:sz="12" w:space="0" w:color="auto"/>
              <w:left w:val="single" w:sz="4" w:space="0" w:color="auto"/>
              <w:bottom w:val="single" w:sz="12" w:space="0" w:color="auto"/>
            </w:tcBorders>
          </w:tcPr>
          <w:p w14:paraId="616152DE" w14:textId="268A2822" w:rsidR="000761CE" w:rsidRPr="003A3854" w:rsidRDefault="000761CE" w:rsidP="003A3854">
            <w:pPr>
              <w:spacing w:line="360" w:lineRule="auto"/>
              <w:rPr>
                <w:sz w:val="24"/>
                <w:szCs w:val="24"/>
                <w:lang w:val="en-US"/>
              </w:rPr>
            </w:pPr>
            <w:r w:rsidRPr="003A3854">
              <w:rPr>
                <w:sz w:val="24"/>
                <w:szCs w:val="24"/>
                <w:lang w:val="en-US"/>
              </w:rPr>
              <w:t>Amount of DW</w:t>
            </w:r>
          </w:p>
        </w:tc>
      </w:tr>
      <w:tr w:rsidR="000761CE" w:rsidRPr="007A23D6" w14:paraId="1B2924AE" w14:textId="77777777" w:rsidTr="000761CE">
        <w:tc>
          <w:tcPr>
            <w:tcW w:w="1512" w:type="dxa"/>
            <w:tcBorders>
              <w:top w:val="single" w:sz="12" w:space="0" w:color="auto"/>
              <w:right w:val="single" w:sz="4" w:space="0" w:color="auto"/>
            </w:tcBorders>
          </w:tcPr>
          <w:p w14:paraId="53E56B70" w14:textId="6826A003" w:rsidR="000761CE" w:rsidRPr="003A3854" w:rsidRDefault="000761CE" w:rsidP="003A3854">
            <w:pPr>
              <w:spacing w:line="360" w:lineRule="auto"/>
              <w:rPr>
                <w:sz w:val="24"/>
                <w:szCs w:val="24"/>
                <w:lang w:val="en-US"/>
              </w:rPr>
            </w:pPr>
            <w:r w:rsidRPr="003A3854">
              <w:rPr>
                <w:sz w:val="24"/>
                <w:szCs w:val="24"/>
                <w:lang w:val="en-US"/>
              </w:rPr>
              <w:t>Solution A</w:t>
            </w:r>
          </w:p>
        </w:tc>
        <w:tc>
          <w:tcPr>
            <w:tcW w:w="1655" w:type="dxa"/>
            <w:tcBorders>
              <w:top w:val="single" w:sz="12" w:space="0" w:color="auto"/>
              <w:right w:val="single" w:sz="4" w:space="0" w:color="auto"/>
            </w:tcBorders>
          </w:tcPr>
          <w:p w14:paraId="1B8F4D02" w14:textId="61E4DAE8" w:rsidR="000761CE" w:rsidRPr="003A3854" w:rsidRDefault="000761CE" w:rsidP="003A3854">
            <w:pPr>
              <w:spacing w:line="360" w:lineRule="auto"/>
              <w:rPr>
                <w:sz w:val="24"/>
                <w:szCs w:val="24"/>
                <w:lang w:val="en-US"/>
              </w:rPr>
            </w:pPr>
            <w:r w:rsidRPr="003A3854">
              <w:rPr>
                <w:sz w:val="24"/>
                <w:szCs w:val="24"/>
                <w:lang w:val="en-US"/>
              </w:rPr>
              <w:t>1.5 M</w:t>
            </w:r>
          </w:p>
        </w:tc>
        <w:tc>
          <w:tcPr>
            <w:tcW w:w="1854" w:type="dxa"/>
            <w:tcBorders>
              <w:top w:val="single" w:sz="12" w:space="0" w:color="auto"/>
              <w:left w:val="single" w:sz="4" w:space="0" w:color="auto"/>
              <w:right w:val="single" w:sz="4" w:space="0" w:color="auto"/>
            </w:tcBorders>
          </w:tcPr>
          <w:p w14:paraId="235790D0" w14:textId="66932E5A" w:rsidR="000761CE" w:rsidRPr="003A3854" w:rsidRDefault="000761CE" w:rsidP="003A3854">
            <w:pPr>
              <w:spacing w:line="360" w:lineRule="auto"/>
              <w:rPr>
                <w:sz w:val="24"/>
                <w:szCs w:val="24"/>
                <w:lang w:val="en-US"/>
              </w:rPr>
            </w:pPr>
            <w:r w:rsidRPr="003A3854">
              <w:rPr>
                <w:sz w:val="24"/>
                <w:szCs w:val="24"/>
                <w:lang w:val="en-US"/>
              </w:rPr>
              <w:t>34.7 g/100 mL (20 °C)</w:t>
            </w:r>
          </w:p>
        </w:tc>
        <w:tc>
          <w:tcPr>
            <w:tcW w:w="1974" w:type="dxa"/>
            <w:tcBorders>
              <w:top w:val="single" w:sz="12" w:space="0" w:color="auto"/>
              <w:left w:val="single" w:sz="4" w:space="0" w:color="auto"/>
              <w:right w:val="single" w:sz="4" w:space="0" w:color="auto"/>
            </w:tcBorders>
          </w:tcPr>
          <w:p w14:paraId="715B4F54" w14:textId="0D4DEF3F" w:rsidR="000761CE" w:rsidRPr="003A3854" w:rsidRDefault="000761CE" w:rsidP="003A3854">
            <w:pPr>
              <w:spacing w:line="360" w:lineRule="auto"/>
              <w:rPr>
                <w:sz w:val="24"/>
                <w:szCs w:val="24"/>
                <w:lang w:val="en-US"/>
              </w:rPr>
            </w:pPr>
            <w:r w:rsidRPr="003A3854">
              <w:rPr>
                <w:sz w:val="24"/>
                <w:szCs w:val="24"/>
                <w:lang w:val="en-US"/>
              </w:rPr>
              <w:t>2642.7 mg</w:t>
            </w:r>
          </w:p>
        </w:tc>
        <w:tc>
          <w:tcPr>
            <w:tcW w:w="2077" w:type="dxa"/>
            <w:tcBorders>
              <w:top w:val="single" w:sz="12" w:space="0" w:color="auto"/>
              <w:left w:val="single" w:sz="4" w:space="0" w:color="auto"/>
            </w:tcBorders>
          </w:tcPr>
          <w:p w14:paraId="56FF4C90" w14:textId="125EEC79" w:rsidR="000761CE" w:rsidRPr="003A3854" w:rsidRDefault="000761CE" w:rsidP="003A3854">
            <w:pPr>
              <w:spacing w:line="360" w:lineRule="auto"/>
              <w:rPr>
                <w:sz w:val="24"/>
                <w:szCs w:val="24"/>
                <w:lang w:val="en-US"/>
              </w:rPr>
            </w:pPr>
            <w:r w:rsidRPr="003A3854">
              <w:rPr>
                <w:sz w:val="24"/>
                <w:szCs w:val="24"/>
                <w:lang w:val="en-US"/>
              </w:rPr>
              <w:t>10 mL</w:t>
            </w:r>
          </w:p>
        </w:tc>
      </w:tr>
      <w:tr w:rsidR="000761CE" w:rsidRPr="007A23D6" w14:paraId="10B983FE" w14:textId="77777777" w:rsidTr="000761CE">
        <w:tc>
          <w:tcPr>
            <w:tcW w:w="1512" w:type="dxa"/>
            <w:tcBorders>
              <w:bottom w:val="single" w:sz="12" w:space="0" w:color="auto"/>
              <w:right w:val="single" w:sz="4" w:space="0" w:color="auto"/>
            </w:tcBorders>
          </w:tcPr>
          <w:p w14:paraId="1470DE10" w14:textId="28C42C2B" w:rsidR="000761CE" w:rsidRPr="003A3854" w:rsidRDefault="000761CE" w:rsidP="003A3854">
            <w:pPr>
              <w:spacing w:line="360" w:lineRule="auto"/>
              <w:rPr>
                <w:sz w:val="24"/>
                <w:szCs w:val="24"/>
                <w:lang w:val="en-US"/>
              </w:rPr>
            </w:pPr>
            <w:r w:rsidRPr="003A3854">
              <w:rPr>
                <w:sz w:val="24"/>
                <w:szCs w:val="24"/>
                <w:lang w:val="en-US"/>
              </w:rPr>
              <w:t>Solution B</w:t>
            </w:r>
          </w:p>
        </w:tc>
        <w:tc>
          <w:tcPr>
            <w:tcW w:w="1655" w:type="dxa"/>
            <w:tcBorders>
              <w:bottom w:val="single" w:sz="12" w:space="0" w:color="auto"/>
              <w:right w:val="single" w:sz="4" w:space="0" w:color="auto"/>
            </w:tcBorders>
          </w:tcPr>
          <w:p w14:paraId="3E4F9B64" w14:textId="6E553FA8" w:rsidR="000761CE" w:rsidRPr="003A3854" w:rsidRDefault="000761CE" w:rsidP="003A3854">
            <w:pPr>
              <w:spacing w:line="360" w:lineRule="auto"/>
              <w:rPr>
                <w:sz w:val="24"/>
                <w:szCs w:val="24"/>
                <w:lang w:val="en-US"/>
              </w:rPr>
            </w:pPr>
            <w:r w:rsidRPr="003A3854">
              <w:rPr>
                <w:sz w:val="24"/>
                <w:szCs w:val="24"/>
                <w:lang w:val="en-US"/>
              </w:rPr>
              <w:t>3.5 M</w:t>
            </w:r>
          </w:p>
        </w:tc>
        <w:tc>
          <w:tcPr>
            <w:tcW w:w="1854" w:type="dxa"/>
            <w:tcBorders>
              <w:left w:val="single" w:sz="4" w:space="0" w:color="auto"/>
              <w:bottom w:val="single" w:sz="12" w:space="0" w:color="auto"/>
              <w:right w:val="single" w:sz="4" w:space="0" w:color="auto"/>
            </w:tcBorders>
          </w:tcPr>
          <w:p w14:paraId="4903BDCA" w14:textId="0409684B" w:rsidR="000761CE" w:rsidRPr="003A3854" w:rsidRDefault="000761CE" w:rsidP="003A3854">
            <w:pPr>
              <w:spacing w:line="360" w:lineRule="auto"/>
              <w:rPr>
                <w:sz w:val="24"/>
                <w:szCs w:val="24"/>
                <w:lang w:val="en-US"/>
              </w:rPr>
            </w:pPr>
            <w:r w:rsidRPr="003A3854">
              <w:rPr>
                <w:sz w:val="24"/>
                <w:szCs w:val="24"/>
                <w:lang w:val="en-US"/>
              </w:rPr>
              <w:t>58.8 g/100 mL (20 °C)</w:t>
            </w:r>
          </w:p>
        </w:tc>
        <w:tc>
          <w:tcPr>
            <w:tcW w:w="1974" w:type="dxa"/>
            <w:tcBorders>
              <w:left w:val="single" w:sz="4" w:space="0" w:color="auto"/>
              <w:bottom w:val="single" w:sz="12" w:space="0" w:color="auto"/>
              <w:right w:val="single" w:sz="4" w:space="0" w:color="auto"/>
            </w:tcBorders>
          </w:tcPr>
          <w:p w14:paraId="2F94CE24" w14:textId="70C4608D" w:rsidR="000761CE" w:rsidRPr="003A3854" w:rsidRDefault="000761CE" w:rsidP="003A3854">
            <w:pPr>
              <w:spacing w:line="360" w:lineRule="auto"/>
              <w:rPr>
                <w:sz w:val="24"/>
                <w:szCs w:val="24"/>
                <w:lang w:val="en-US"/>
              </w:rPr>
            </w:pPr>
            <w:r w:rsidRPr="003A3854">
              <w:rPr>
                <w:sz w:val="24"/>
                <w:szCs w:val="24"/>
                <w:lang w:val="en-US"/>
              </w:rPr>
              <w:t>2311.05 mg</w:t>
            </w:r>
          </w:p>
        </w:tc>
        <w:tc>
          <w:tcPr>
            <w:tcW w:w="2077" w:type="dxa"/>
            <w:tcBorders>
              <w:left w:val="single" w:sz="4" w:space="0" w:color="auto"/>
              <w:bottom w:val="single" w:sz="12" w:space="0" w:color="auto"/>
            </w:tcBorders>
          </w:tcPr>
          <w:p w14:paraId="7AB51A29" w14:textId="5FE42CC7" w:rsidR="000761CE" w:rsidRPr="003A3854" w:rsidRDefault="000761CE" w:rsidP="003A3854">
            <w:pPr>
              <w:spacing w:line="360" w:lineRule="auto"/>
              <w:rPr>
                <w:sz w:val="24"/>
                <w:szCs w:val="24"/>
                <w:lang w:val="en-US"/>
              </w:rPr>
            </w:pPr>
            <w:r w:rsidRPr="003A3854">
              <w:rPr>
                <w:sz w:val="24"/>
                <w:szCs w:val="24"/>
                <w:lang w:val="en-US"/>
              </w:rPr>
              <w:t>5 mL</w:t>
            </w:r>
          </w:p>
        </w:tc>
      </w:tr>
    </w:tbl>
    <w:p w14:paraId="063FE4A3" w14:textId="77777777" w:rsidR="007A23D6" w:rsidRDefault="007A23D6" w:rsidP="007A23D6">
      <w:pPr>
        <w:spacing w:line="360" w:lineRule="auto"/>
        <w:rPr>
          <w:sz w:val="24"/>
          <w:szCs w:val="24"/>
          <w:lang w:val="en-US"/>
        </w:rPr>
      </w:pPr>
    </w:p>
    <w:p w14:paraId="3C811D1B" w14:textId="0CC6D27E" w:rsidR="000761CE" w:rsidRPr="003A3854" w:rsidRDefault="00E85E8F">
      <w:pPr>
        <w:spacing w:line="360" w:lineRule="auto"/>
        <w:jc w:val="both"/>
        <w:rPr>
          <w:sz w:val="24"/>
          <w:szCs w:val="24"/>
          <w:lang w:val="en-US"/>
        </w:rPr>
      </w:pPr>
      <w:r w:rsidRPr="003A3854">
        <w:rPr>
          <w:sz w:val="24"/>
          <w:szCs w:val="24"/>
          <w:lang w:val="en-US"/>
        </w:rPr>
        <w:t xml:space="preserve">The synthesis of solution A requires first weighing 2642.7 mg of calcium acetate monohydrate particles, and then 10 mL of distilled water </w:t>
      </w:r>
      <w:r w:rsidR="00C00FF7" w:rsidRPr="003A3854">
        <w:rPr>
          <w:sz w:val="24"/>
          <w:szCs w:val="24"/>
          <w:lang w:val="en-US"/>
        </w:rPr>
        <w:t xml:space="preserve">was poured </w:t>
      </w:r>
      <w:r w:rsidRPr="003A3854">
        <w:rPr>
          <w:sz w:val="24"/>
          <w:szCs w:val="24"/>
          <w:lang w:val="en-US"/>
        </w:rPr>
        <w:t>into them in a falcontube. For solution B, 2311.05 mg of diammonium hydrogen phosphate powder are weight, and then 5 mL of distilled water</w:t>
      </w:r>
      <w:r w:rsidR="00C00FF7" w:rsidRPr="003A3854">
        <w:rPr>
          <w:sz w:val="24"/>
          <w:szCs w:val="24"/>
          <w:lang w:val="en-US"/>
        </w:rPr>
        <w:t xml:space="preserve"> was poured into them in a falcontube</w:t>
      </w:r>
      <w:r w:rsidRPr="003A3854">
        <w:rPr>
          <w:sz w:val="24"/>
          <w:szCs w:val="24"/>
          <w:lang w:val="en-US"/>
        </w:rPr>
        <w:t xml:space="preserve">. Finally, the two tubes </w:t>
      </w:r>
      <w:r w:rsidR="0097030D">
        <w:rPr>
          <w:sz w:val="24"/>
          <w:szCs w:val="24"/>
          <w:lang w:val="en-US"/>
        </w:rPr>
        <w:t xml:space="preserve">was heated </w:t>
      </w:r>
      <w:r w:rsidRPr="003A3854">
        <w:rPr>
          <w:sz w:val="24"/>
          <w:szCs w:val="24"/>
          <w:lang w:val="en-US"/>
        </w:rPr>
        <w:t>in a 70°C ultrasonic water bath</w:t>
      </w:r>
      <w:r w:rsidR="0097030D">
        <w:rPr>
          <w:sz w:val="24"/>
          <w:szCs w:val="24"/>
          <w:lang w:val="en-US"/>
        </w:rPr>
        <w:t xml:space="preserve"> for approximately 3 h</w:t>
      </w:r>
      <w:r w:rsidRPr="003A3854">
        <w:rPr>
          <w:sz w:val="24"/>
          <w:szCs w:val="24"/>
          <w:lang w:val="en-US"/>
        </w:rPr>
        <w:t xml:space="preserve"> to fully dissolve </w:t>
      </w:r>
      <w:r w:rsidR="008E3E53" w:rsidRPr="003A3854">
        <w:rPr>
          <w:sz w:val="24"/>
          <w:szCs w:val="24"/>
          <w:lang w:val="en-US"/>
        </w:rPr>
        <w:t>the solute</w:t>
      </w:r>
      <w:r w:rsidR="007B1B0E" w:rsidRPr="003A3854">
        <w:rPr>
          <w:sz w:val="24"/>
          <w:szCs w:val="24"/>
          <w:lang w:val="en-US"/>
        </w:rPr>
        <w:t>.</w:t>
      </w:r>
    </w:p>
    <w:p w14:paraId="783EB163" w14:textId="4285E851" w:rsidR="00FC637B" w:rsidRPr="003A3854" w:rsidRDefault="00FC637B" w:rsidP="003A3854">
      <w:pPr>
        <w:pStyle w:val="Heading4"/>
        <w:spacing w:line="360" w:lineRule="auto"/>
        <w:rPr>
          <w:b/>
          <w:bCs/>
          <w:i w:val="0"/>
          <w:iCs w:val="0"/>
          <w:sz w:val="24"/>
          <w:szCs w:val="24"/>
          <w:lang w:val="en-US"/>
        </w:rPr>
      </w:pPr>
      <w:r w:rsidRPr="003A3854">
        <w:rPr>
          <w:b/>
          <w:bCs/>
          <w:i w:val="0"/>
          <w:iCs w:val="0"/>
          <w:sz w:val="24"/>
          <w:szCs w:val="24"/>
          <w:lang w:val="en-US"/>
        </w:rPr>
        <w:t xml:space="preserve">3.3.1.2 </w:t>
      </w:r>
      <w:r w:rsidR="00FB26D3" w:rsidRPr="003A3854">
        <w:rPr>
          <w:b/>
          <w:bCs/>
          <w:i w:val="0"/>
          <w:iCs w:val="0"/>
          <w:sz w:val="24"/>
          <w:szCs w:val="24"/>
          <w:lang w:val="en-US"/>
        </w:rPr>
        <w:t>Fabrication</w:t>
      </w:r>
      <w:r w:rsidRPr="003A3854">
        <w:rPr>
          <w:b/>
          <w:bCs/>
          <w:i w:val="0"/>
          <w:iCs w:val="0"/>
          <w:sz w:val="24"/>
          <w:szCs w:val="24"/>
          <w:lang w:val="en-US"/>
        </w:rPr>
        <w:t xml:space="preserve"> of </w:t>
      </w:r>
      <w:r w:rsidR="00FB26D3" w:rsidRPr="003A3854">
        <w:rPr>
          <w:b/>
          <w:bCs/>
          <w:i w:val="0"/>
          <w:iCs w:val="0"/>
          <w:sz w:val="24"/>
          <w:szCs w:val="24"/>
          <w:lang w:val="en-US"/>
        </w:rPr>
        <w:t xml:space="preserve">mineralized </w:t>
      </w:r>
      <w:r w:rsidRPr="003A3854">
        <w:rPr>
          <w:b/>
          <w:bCs/>
          <w:i w:val="0"/>
          <w:iCs w:val="0"/>
          <w:sz w:val="24"/>
          <w:szCs w:val="24"/>
          <w:lang w:val="en-US"/>
        </w:rPr>
        <w:t>mycelium composite</w:t>
      </w:r>
      <w:r w:rsidR="00FB26D3" w:rsidRPr="003A3854">
        <w:rPr>
          <w:b/>
          <w:bCs/>
          <w:i w:val="0"/>
          <w:iCs w:val="0"/>
          <w:sz w:val="24"/>
          <w:szCs w:val="24"/>
          <w:lang w:val="en-US"/>
        </w:rPr>
        <w:t xml:space="preserve"> materials using insitu synthesis</w:t>
      </w:r>
      <w:r w:rsidRPr="003A3854">
        <w:rPr>
          <w:b/>
          <w:bCs/>
          <w:i w:val="0"/>
          <w:iCs w:val="0"/>
          <w:sz w:val="24"/>
          <w:szCs w:val="24"/>
          <w:lang w:val="en-US"/>
        </w:rPr>
        <w:t>.</w:t>
      </w:r>
    </w:p>
    <w:p w14:paraId="25421088" w14:textId="1958A843" w:rsidR="00FB26D3" w:rsidRPr="003A3854" w:rsidRDefault="007B1B0E" w:rsidP="003A3854">
      <w:pPr>
        <w:spacing w:line="360" w:lineRule="auto"/>
        <w:rPr>
          <w:sz w:val="24"/>
          <w:szCs w:val="24"/>
          <w:lang w:val="en-US"/>
        </w:rPr>
      </w:pPr>
      <w:r w:rsidRPr="003A3854">
        <w:rPr>
          <w:sz w:val="24"/>
          <w:szCs w:val="24"/>
          <w:lang w:val="en-US"/>
        </w:rPr>
        <w:t>This section describe</w:t>
      </w:r>
      <w:r w:rsidR="00075C14">
        <w:rPr>
          <w:sz w:val="24"/>
          <w:szCs w:val="24"/>
          <w:lang w:val="en-US"/>
        </w:rPr>
        <w:t>s</w:t>
      </w:r>
      <w:r w:rsidRPr="003A3854">
        <w:rPr>
          <w:sz w:val="24"/>
          <w:szCs w:val="24"/>
          <w:lang w:val="en-US"/>
        </w:rPr>
        <w:t xml:space="preserve"> three </w:t>
      </w:r>
      <w:r w:rsidR="00075C14">
        <w:rPr>
          <w:sz w:val="24"/>
          <w:szCs w:val="24"/>
          <w:lang w:val="en-US"/>
        </w:rPr>
        <w:t xml:space="preserve">different </w:t>
      </w:r>
      <w:r w:rsidR="00075C14" w:rsidRPr="00AF54DA">
        <w:rPr>
          <w:sz w:val="24"/>
          <w:szCs w:val="24"/>
          <w:lang w:val="en-US"/>
        </w:rPr>
        <w:t>schemes</w:t>
      </w:r>
      <w:r w:rsidR="00075C14" w:rsidRPr="007A23D6" w:rsidDel="00075C14">
        <w:rPr>
          <w:sz w:val="24"/>
          <w:szCs w:val="24"/>
          <w:lang w:val="en-US"/>
        </w:rPr>
        <w:t xml:space="preserve"> </w:t>
      </w:r>
      <w:r w:rsidR="00075C14">
        <w:rPr>
          <w:sz w:val="24"/>
          <w:szCs w:val="24"/>
          <w:lang w:val="en-US"/>
        </w:rPr>
        <w:t>which was listed in table 3.9</w:t>
      </w:r>
      <w:r w:rsidRPr="003A3854">
        <w:rPr>
          <w:sz w:val="24"/>
          <w:szCs w:val="24"/>
          <w:lang w:val="en-US"/>
        </w:rPr>
        <w:t xml:space="preserve"> in detail.</w:t>
      </w:r>
    </w:p>
    <w:p w14:paraId="102E7D50" w14:textId="080C12FA" w:rsidR="007B1B0E" w:rsidRPr="003A3854" w:rsidRDefault="00EB2A3B" w:rsidP="003A3854">
      <w:pPr>
        <w:pStyle w:val="Heading5"/>
        <w:spacing w:line="360" w:lineRule="auto"/>
        <w:rPr>
          <w:sz w:val="24"/>
          <w:szCs w:val="24"/>
          <w:lang w:val="en-US"/>
        </w:rPr>
      </w:pPr>
      <w:r w:rsidRPr="003A3854">
        <w:rPr>
          <w:sz w:val="24"/>
          <w:szCs w:val="24"/>
          <w:lang w:val="en-US"/>
        </w:rPr>
        <w:t xml:space="preserve">Production of Batch insitu of </w:t>
      </w:r>
      <w:r w:rsidRPr="003A3854">
        <w:rPr>
          <w:i/>
          <w:iCs/>
          <w:sz w:val="24"/>
          <w:szCs w:val="24"/>
          <w:lang w:val="en-US"/>
        </w:rPr>
        <w:t>A. niger</w:t>
      </w:r>
      <w:r w:rsidRPr="003A3854">
        <w:rPr>
          <w:sz w:val="24"/>
          <w:szCs w:val="24"/>
          <w:lang w:val="en-US"/>
        </w:rPr>
        <w:t xml:space="preserve"> mycelium composite</w:t>
      </w:r>
      <w:r w:rsidR="00112E5F" w:rsidRPr="003A3854">
        <w:rPr>
          <w:sz w:val="24"/>
          <w:szCs w:val="24"/>
          <w:lang w:val="en-US"/>
        </w:rPr>
        <w:t>s</w:t>
      </w:r>
    </w:p>
    <w:p w14:paraId="4D32FBC1" w14:textId="793F750B" w:rsidR="00BC66DA" w:rsidRPr="003A3854" w:rsidRDefault="00E85E8F">
      <w:pPr>
        <w:spacing w:line="360" w:lineRule="auto"/>
        <w:jc w:val="both"/>
        <w:rPr>
          <w:sz w:val="24"/>
          <w:szCs w:val="24"/>
          <w:lang w:val="en-US"/>
        </w:rPr>
      </w:pPr>
      <w:r w:rsidRPr="003A3854">
        <w:rPr>
          <w:sz w:val="24"/>
          <w:szCs w:val="24"/>
          <w:lang w:val="en-US"/>
        </w:rPr>
        <w:t xml:space="preserve">As the simplest production </w:t>
      </w:r>
      <w:r w:rsidR="00075C14">
        <w:rPr>
          <w:sz w:val="24"/>
          <w:szCs w:val="24"/>
          <w:lang w:val="en-US"/>
        </w:rPr>
        <w:t>schemes</w:t>
      </w:r>
      <w:r w:rsidR="00075C14" w:rsidRPr="003A3854">
        <w:rPr>
          <w:sz w:val="24"/>
          <w:szCs w:val="24"/>
          <w:lang w:val="en-US"/>
        </w:rPr>
        <w:t xml:space="preserve"> </w:t>
      </w:r>
      <w:r w:rsidRPr="003A3854">
        <w:rPr>
          <w:sz w:val="24"/>
          <w:szCs w:val="24"/>
          <w:lang w:val="en-US"/>
        </w:rPr>
        <w:t xml:space="preserve">of </w:t>
      </w:r>
      <w:r w:rsidRPr="003A3854">
        <w:rPr>
          <w:i/>
          <w:iCs/>
          <w:sz w:val="24"/>
          <w:szCs w:val="24"/>
          <w:lang w:val="en-US"/>
        </w:rPr>
        <w:t>insitu</w:t>
      </w:r>
      <w:r w:rsidRPr="003A3854">
        <w:rPr>
          <w:sz w:val="24"/>
          <w:szCs w:val="24"/>
          <w:lang w:val="en-US"/>
        </w:rPr>
        <w:t xml:space="preserve"> precipitated calcium phosphate, this batch is called insitu. In this production method, solutions A and solution B are simultaneously added to the mycelium matrix. The total amount of solution added was different for mycelium matrices with different mineralization degrees</w:t>
      </w:r>
      <w:r w:rsidR="00075C14">
        <w:rPr>
          <w:sz w:val="24"/>
          <w:szCs w:val="24"/>
          <w:lang w:val="en-US"/>
        </w:rPr>
        <w:t>.</w:t>
      </w:r>
      <w:r w:rsidR="00075C14" w:rsidRPr="003A3854">
        <w:rPr>
          <w:lang w:val="en-US"/>
        </w:rPr>
        <w:t xml:space="preserve"> </w:t>
      </w:r>
      <w:r w:rsidR="00075C14" w:rsidRPr="00075C14">
        <w:rPr>
          <w:sz w:val="24"/>
          <w:szCs w:val="24"/>
          <w:lang w:val="en-US"/>
        </w:rPr>
        <w:t xml:space="preserve">In order to make the weight percentage of mycelium </w:t>
      </w:r>
      <w:r w:rsidR="00075C14">
        <w:rPr>
          <w:sz w:val="24"/>
          <w:szCs w:val="24"/>
          <w:lang w:val="en-US"/>
        </w:rPr>
        <w:t xml:space="preserve">in suspensions </w:t>
      </w:r>
      <w:r w:rsidR="00075C14" w:rsidRPr="00075C14">
        <w:rPr>
          <w:sz w:val="24"/>
          <w:szCs w:val="24"/>
          <w:lang w:val="en-US"/>
        </w:rPr>
        <w:t>after adding solutions A and B the same</w:t>
      </w:r>
      <w:r w:rsidRPr="003A3854">
        <w:rPr>
          <w:sz w:val="24"/>
          <w:szCs w:val="24"/>
          <w:lang w:val="en-US"/>
        </w:rPr>
        <w:t>, based on the M-insitu-CaP 50 sample with the most solution added, other samples need to add an appropriate amount of DW before mineralization</w:t>
      </w:r>
      <w:r w:rsidR="00BC66DA" w:rsidRPr="003A3854">
        <w:rPr>
          <w:sz w:val="24"/>
          <w:szCs w:val="24"/>
          <w:lang w:val="en-US"/>
        </w:rPr>
        <w:t>.</w:t>
      </w:r>
    </w:p>
    <w:p w14:paraId="3BCB5AA2" w14:textId="734D008D" w:rsidR="007B1B0E" w:rsidRPr="003A3854" w:rsidRDefault="00E85E8F">
      <w:pPr>
        <w:spacing w:line="360" w:lineRule="auto"/>
        <w:jc w:val="both"/>
        <w:rPr>
          <w:sz w:val="24"/>
          <w:szCs w:val="24"/>
          <w:lang w:val="en-US"/>
        </w:rPr>
      </w:pPr>
      <w:r w:rsidRPr="003A3854">
        <w:rPr>
          <w:sz w:val="24"/>
          <w:szCs w:val="24"/>
          <w:lang w:val="en-US"/>
        </w:rPr>
        <w:t>4 portions of 1200 mg of mycelium suspension were weighted. Then 1220.46 µL of DW was added to the sample without mineralization treatment and named M-insitu-CaP 0. 1084.86</w:t>
      </w:r>
      <w:r w:rsidR="00112E5F">
        <w:rPr>
          <w:sz w:val="24"/>
          <w:szCs w:val="24"/>
          <w:lang w:val="en-US"/>
        </w:rPr>
        <w:t> </w:t>
      </w:r>
      <w:r w:rsidRPr="003A3854">
        <w:rPr>
          <w:sz w:val="24"/>
          <w:szCs w:val="24"/>
          <w:lang w:val="en-US"/>
        </w:rPr>
        <w:t>µL and 813.64</w:t>
      </w:r>
      <w:r w:rsidR="00112E5F">
        <w:rPr>
          <w:sz w:val="24"/>
          <w:szCs w:val="24"/>
          <w:lang w:val="en-US"/>
        </w:rPr>
        <w:t> </w:t>
      </w:r>
      <w:r w:rsidRPr="003A3854">
        <w:rPr>
          <w:sz w:val="24"/>
          <w:szCs w:val="24"/>
          <w:lang w:val="en-US"/>
        </w:rPr>
        <w:t>µL of DW was added to the mycelium suspension with a mineralization degree of 10% and 25%, respectively. Then, solutions A and B are added to the samples with mineralization degrees of 10%, 25% and 50% for mineralization treatment. The amounts of solution A and solution B required for the mineralization treatment of these four suspensions are given in Table 3.</w:t>
      </w:r>
      <w:r w:rsidR="008E3E53" w:rsidRPr="003A3854">
        <w:rPr>
          <w:sz w:val="24"/>
          <w:szCs w:val="24"/>
          <w:lang w:val="en-US"/>
        </w:rPr>
        <w:t>8</w:t>
      </w:r>
      <w:r w:rsidRPr="003A3854">
        <w:rPr>
          <w:sz w:val="24"/>
          <w:szCs w:val="24"/>
          <w:lang w:val="en-US"/>
        </w:rPr>
        <w:t xml:space="preserve">. The contact between the two solutions will quickly cause the </w:t>
      </w:r>
      <w:r w:rsidRPr="003A3854">
        <w:rPr>
          <w:sz w:val="24"/>
          <w:szCs w:val="24"/>
          <w:lang w:val="en-US"/>
        </w:rPr>
        <w:lastRenderedPageBreak/>
        <w:t>precipitation reaction of calcium phosphate. After adding the solution, the suspension was quickly mixed using a Speedmixer at 3500 rpm for 20 s</w:t>
      </w:r>
      <w:r w:rsidR="00BC66DA" w:rsidRPr="003A3854">
        <w:rPr>
          <w:sz w:val="24"/>
          <w:szCs w:val="24"/>
          <w:lang w:val="en-US"/>
        </w:rPr>
        <w:t>.</w:t>
      </w:r>
    </w:p>
    <w:p w14:paraId="345D2387" w14:textId="6C1B0C5E" w:rsidR="007B1B0E" w:rsidRPr="003A3854" w:rsidRDefault="00E85E8F">
      <w:pPr>
        <w:spacing w:line="360" w:lineRule="auto"/>
        <w:jc w:val="both"/>
        <w:rPr>
          <w:sz w:val="24"/>
          <w:szCs w:val="24"/>
          <w:lang w:val="en-US"/>
        </w:rPr>
      </w:pPr>
      <w:r w:rsidRPr="003A3854">
        <w:rPr>
          <w:sz w:val="24"/>
          <w:szCs w:val="24"/>
          <w:lang w:val="en-US"/>
        </w:rPr>
        <w:t xml:space="preserve">Then a spatula </w:t>
      </w:r>
      <w:r w:rsidR="008E3E53" w:rsidRPr="003A3854">
        <w:rPr>
          <w:sz w:val="24"/>
          <w:szCs w:val="24"/>
          <w:lang w:val="en-US"/>
        </w:rPr>
        <w:t xml:space="preserve">was used </w:t>
      </w:r>
      <w:r w:rsidRPr="003A3854">
        <w:rPr>
          <w:sz w:val="24"/>
          <w:szCs w:val="24"/>
          <w:lang w:val="en-US"/>
        </w:rPr>
        <w:t>to put the mixed suspension into the mold</w:t>
      </w:r>
      <w:r w:rsidR="008E3E53" w:rsidRPr="003A3854">
        <w:rPr>
          <w:sz w:val="24"/>
          <w:szCs w:val="24"/>
          <w:lang w:val="en-US"/>
        </w:rPr>
        <w:t xml:space="preserve"> and t</w:t>
      </w:r>
      <w:r w:rsidRPr="003A3854">
        <w:rPr>
          <w:sz w:val="24"/>
          <w:szCs w:val="24"/>
          <w:lang w:val="en-US"/>
        </w:rPr>
        <w:t xml:space="preserve">he stamp </w:t>
      </w:r>
      <w:r w:rsidR="008E3E53" w:rsidRPr="003A3854">
        <w:rPr>
          <w:sz w:val="24"/>
          <w:szCs w:val="24"/>
          <w:lang w:val="en-US"/>
        </w:rPr>
        <w:t xml:space="preserve">was used </w:t>
      </w:r>
      <w:r w:rsidRPr="003A3854">
        <w:rPr>
          <w:sz w:val="24"/>
          <w:szCs w:val="24"/>
          <w:lang w:val="en-US"/>
        </w:rPr>
        <w:t>to compact the sample</w:t>
      </w:r>
      <w:r w:rsidR="008E3E53" w:rsidRPr="003A3854">
        <w:rPr>
          <w:sz w:val="24"/>
          <w:szCs w:val="24"/>
          <w:lang w:val="en-US"/>
        </w:rPr>
        <w:t>.</w:t>
      </w:r>
      <w:r w:rsidRPr="003A3854">
        <w:rPr>
          <w:sz w:val="24"/>
          <w:szCs w:val="24"/>
          <w:lang w:val="en-US"/>
        </w:rPr>
        <w:t xml:space="preserve"> </w:t>
      </w:r>
      <w:r w:rsidR="008E3E53" w:rsidRPr="003A3854">
        <w:rPr>
          <w:sz w:val="24"/>
          <w:szCs w:val="24"/>
          <w:lang w:val="en-US"/>
        </w:rPr>
        <w:t>T</w:t>
      </w:r>
      <w:r w:rsidRPr="003A3854">
        <w:rPr>
          <w:sz w:val="24"/>
          <w:szCs w:val="24"/>
          <w:lang w:val="en-US"/>
        </w:rPr>
        <w:t xml:space="preserve">he mold </w:t>
      </w:r>
      <w:r w:rsidR="008E3E53" w:rsidRPr="003A3854">
        <w:rPr>
          <w:sz w:val="24"/>
          <w:szCs w:val="24"/>
          <w:lang w:val="en-US"/>
        </w:rPr>
        <w:t xml:space="preserve">was then shacked </w:t>
      </w:r>
      <w:r w:rsidRPr="003A3854">
        <w:rPr>
          <w:sz w:val="24"/>
          <w:szCs w:val="24"/>
          <w:lang w:val="en-US"/>
        </w:rPr>
        <w:t>to release as many bubbles as possible, repeat this step several times. Finally,</w:t>
      </w:r>
      <w:r w:rsidR="008E3E53" w:rsidRPr="003A3854">
        <w:rPr>
          <w:sz w:val="24"/>
          <w:szCs w:val="24"/>
          <w:lang w:val="en-US"/>
        </w:rPr>
        <w:t xml:space="preserve"> with a </w:t>
      </w:r>
      <w:r w:rsidRPr="003A3854">
        <w:rPr>
          <w:sz w:val="24"/>
          <w:szCs w:val="24"/>
          <w:lang w:val="en-US"/>
        </w:rPr>
        <w:t xml:space="preserve">spatula the excess sample on the surface </w:t>
      </w:r>
      <w:r w:rsidR="008E3E53" w:rsidRPr="003A3854">
        <w:rPr>
          <w:sz w:val="24"/>
          <w:szCs w:val="24"/>
          <w:lang w:val="en-US"/>
        </w:rPr>
        <w:t xml:space="preserve">was scraped off </w:t>
      </w:r>
      <w:r w:rsidRPr="003A3854">
        <w:rPr>
          <w:sz w:val="24"/>
          <w:szCs w:val="24"/>
          <w:lang w:val="en-US"/>
        </w:rPr>
        <w:t xml:space="preserve">and </w:t>
      </w:r>
      <w:r w:rsidR="008E3E53" w:rsidRPr="003A3854">
        <w:rPr>
          <w:sz w:val="24"/>
          <w:szCs w:val="24"/>
          <w:lang w:val="en-US"/>
        </w:rPr>
        <w:t xml:space="preserve">then </w:t>
      </w:r>
      <w:r w:rsidRPr="003A3854">
        <w:rPr>
          <w:sz w:val="24"/>
          <w:szCs w:val="24"/>
          <w:lang w:val="en-US"/>
        </w:rPr>
        <w:t xml:space="preserve">the samples </w:t>
      </w:r>
      <w:r w:rsidR="008E3E53" w:rsidRPr="003A3854">
        <w:rPr>
          <w:sz w:val="24"/>
          <w:szCs w:val="24"/>
          <w:lang w:val="en-US"/>
        </w:rPr>
        <w:t xml:space="preserve">were placed </w:t>
      </w:r>
      <w:r w:rsidRPr="003A3854">
        <w:rPr>
          <w:sz w:val="24"/>
          <w:szCs w:val="24"/>
          <w:lang w:val="en-US"/>
        </w:rPr>
        <w:t>in a fume hood to dry for 72 h (3 days</w:t>
      </w:r>
      <w:r w:rsidR="00BC66DA" w:rsidRPr="003A3854">
        <w:rPr>
          <w:sz w:val="24"/>
          <w:szCs w:val="24"/>
          <w:lang w:val="en-US"/>
        </w:rPr>
        <w:t>).</w:t>
      </w:r>
    </w:p>
    <w:p w14:paraId="3A6EADCA" w14:textId="06C9A8D7" w:rsidR="006105E8" w:rsidRPr="003A3854" w:rsidRDefault="006105E8" w:rsidP="003A3854">
      <w:pPr>
        <w:pStyle w:val="Heading5"/>
        <w:spacing w:line="360" w:lineRule="auto"/>
        <w:rPr>
          <w:sz w:val="24"/>
          <w:szCs w:val="24"/>
          <w:lang w:val="en-US"/>
        </w:rPr>
      </w:pPr>
      <w:r w:rsidRPr="003A3854">
        <w:rPr>
          <w:sz w:val="24"/>
          <w:szCs w:val="24"/>
          <w:lang w:val="en-US"/>
        </w:rPr>
        <w:t xml:space="preserve">Production of Batch ADB </w:t>
      </w:r>
      <w:r w:rsidR="00C83FB1" w:rsidRPr="003A3854">
        <w:rPr>
          <w:sz w:val="24"/>
          <w:szCs w:val="24"/>
          <w:lang w:val="en-US"/>
        </w:rPr>
        <w:t xml:space="preserve">or BDA </w:t>
      </w:r>
      <w:r w:rsidRPr="003A3854">
        <w:rPr>
          <w:sz w:val="24"/>
          <w:szCs w:val="24"/>
          <w:lang w:val="en-US"/>
        </w:rPr>
        <w:t>of A. niger mycelium composite material</w:t>
      </w:r>
    </w:p>
    <w:p w14:paraId="24847B44" w14:textId="44DDC8FF" w:rsidR="006105E8" w:rsidRPr="003A3854" w:rsidRDefault="00E85E8F">
      <w:pPr>
        <w:spacing w:line="360" w:lineRule="auto"/>
        <w:jc w:val="both"/>
        <w:rPr>
          <w:sz w:val="24"/>
          <w:szCs w:val="24"/>
          <w:lang w:val="en-US"/>
        </w:rPr>
      </w:pPr>
      <w:r w:rsidRPr="003A3854">
        <w:rPr>
          <w:sz w:val="24"/>
          <w:szCs w:val="24"/>
          <w:lang w:val="en-US"/>
        </w:rPr>
        <w:t xml:space="preserve">In this method, solution A and solution B </w:t>
      </w:r>
      <w:r w:rsidR="008E3E53" w:rsidRPr="003A3854">
        <w:rPr>
          <w:sz w:val="24"/>
          <w:szCs w:val="24"/>
          <w:lang w:val="en-US"/>
        </w:rPr>
        <w:t>were</w:t>
      </w:r>
      <w:r w:rsidRPr="003A3854">
        <w:rPr>
          <w:sz w:val="24"/>
          <w:szCs w:val="24"/>
          <w:lang w:val="en-US"/>
        </w:rPr>
        <w:t xml:space="preserve"> added one after another, </w:t>
      </w:r>
      <w:r w:rsidR="008E3E53" w:rsidRPr="003A3854">
        <w:rPr>
          <w:sz w:val="24"/>
          <w:szCs w:val="24"/>
          <w:lang w:val="en-US"/>
        </w:rPr>
        <w:t xml:space="preserve">additionally </w:t>
      </w:r>
      <w:r w:rsidRPr="003A3854">
        <w:rPr>
          <w:sz w:val="24"/>
          <w:szCs w:val="24"/>
          <w:lang w:val="en-US"/>
        </w:rPr>
        <w:t>with a drying process in the middle, so it is called AD(drying)B</w:t>
      </w:r>
      <w:r w:rsidR="00C83FB1" w:rsidRPr="003A3854">
        <w:rPr>
          <w:sz w:val="24"/>
          <w:szCs w:val="24"/>
          <w:lang w:val="en-US"/>
        </w:rPr>
        <w:t xml:space="preserve"> or BDA</w:t>
      </w:r>
      <w:r w:rsidRPr="003A3854">
        <w:rPr>
          <w:sz w:val="24"/>
          <w:szCs w:val="24"/>
          <w:lang w:val="en-US"/>
        </w:rPr>
        <w:t>. First, four portions of 1200</w:t>
      </w:r>
      <w:r w:rsidR="00112E5F" w:rsidRPr="003A3854">
        <w:rPr>
          <w:sz w:val="24"/>
          <w:szCs w:val="24"/>
          <w:lang w:val="en-US"/>
        </w:rPr>
        <w:t> </w:t>
      </w:r>
      <w:r w:rsidRPr="003A3854">
        <w:rPr>
          <w:sz w:val="24"/>
          <w:szCs w:val="24"/>
          <w:lang w:val="en-US"/>
        </w:rPr>
        <w:t xml:space="preserve">mg of </w:t>
      </w:r>
      <w:r w:rsidRPr="003A3854">
        <w:rPr>
          <w:i/>
          <w:iCs/>
          <w:sz w:val="24"/>
          <w:szCs w:val="24"/>
          <w:lang w:val="en-US"/>
        </w:rPr>
        <w:t>A. niger</w:t>
      </w:r>
      <w:r w:rsidRPr="003A3854">
        <w:rPr>
          <w:sz w:val="24"/>
          <w:szCs w:val="24"/>
          <w:lang w:val="en-US"/>
        </w:rPr>
        <w:t xml:space="preserve"> mycelium suspension were weighed. The mycelium suspension with a mineralization degree of 0 was not further treated and was named M-insitu-CaP 0. The amounts of solution A and solution B required for the mineralization treatment of these four suspensions are given in Table 3.</w:t>
      </w:r>
      <w:r w:rsidR="00C83FB1" w:rsidRPr="003A3854">
        <w:rPr>
          <w:sz w:val="24"/>
          <w:szCs w:val="24"/>
          <w:lang w:val="en-US"/>
        </w:rPr>
        <w:t>10</w:t>
      </w:r>
      <w:r w:rsidRPr="003A3854">
        <w:rPr>
          <w:sz w:val="24"/>
          <w:szCs w:val="24"/>
          <w:lang w:val="en-US"/>
        </w:rPr>
        <w:t xml:space="preserve">. </w:t>
      </w:r>
      <w:r w:rsidR="00C83FB1" w:rsidRPr="003A3854">
        <w:rPr>
          <w:sz w:val="24"/>
          <w:szCs w:val="24"/>
          <w:lang w:val="en-US"/>
        </w:rPr>
        <w:t xml:space="preserve">And the add sequence is presented in Table 3.9. </w:t>
      </w:r>
      <w:r w:rsidRPr="003A3854">
        <w:rPr>
          <w:sz w:val="24"/>
          <w:szCs w:val="24"/>
          <w:lang w:val="en-US"/>
        </w:rPr>
        <w:t>The four suspensions were mixed thoroughly using a Speedmixer in 3500 rpm and 20 s. The four mycelium suspensions were then spread on aluminum foil using a spatula and then placed in a fume hood to dry. After three days of thorough drying, the mixture of mycelium and solution A on the aluminum foil was removed. The dried mixture was ground into powder with a ceramic grinding mortar. Then 1969.87, 1909.5 and 1728.79 μL of DW was added to each of the four samples respectively and mixed well using a Speedmixer</w:t>
      </w:r>
      <w:r w:rsidR="00C83FB1" w:rsidRPr="003A3854">
        <w:rPr>
          <w:sz w:val="24"/>
          <w:szCs w:val="24"/>
          <w:lang w:val="en-US"/>
        </w:rPr>
        <w:t xml:space="preserve"> at 3500 rpm for 20 s</w:t>
      </w:r>
      <w:r w:rsidRPr="003A3854">
        <w:rPr>
          <w:sz w:val="24"/>
          <w:szCs w:val="24"/>
          <w:lang w:val="en-US"/>
        </w:rPr>
        <w:t>. No solution B</w:t>
      </w:r>
      <w:r w:rsidR="00C83FB1" w:rsidRPr="003A3854">
        <w:rPr>
          <w:sz w:val="24"/>
          <w:szCs w:val="24"/>
          <w:lang w:val="en-US"/>
        </w:rPr>
        <w:t xml:space="preserve"> or A</w:t>
      </w:r>
      <w:r w:rsidRPr="003A3854">
        <w:rPr>
          <w:sz w:val="24"/>
          <w:szCs w:val="24"/>
          <w:lang w:val="en-US"/>
        </w:rPr>
        <w:t xml:space="preserve"> was added to sample M-insitu CaP 0. All samples were mixed thoroughly again using a Speedmixer</w:t>
      </w:r>
      <w:r w:rsidR="00C83FB1" w:rsidRPr="003A3854">
        <w:rPr>
          <w:sz w:val="24"/>
          <w:szCs w:val="24"/>
          <w:lang w:val="en-US"/>
        </w:rPr>
        <w:t xml:space="preserve"> at 3500 rpm for 20 s</w:t>
      </w:r>
      <w:r w:rsidRPr="003A3854">
        <w:rPr>
          <w:sz w:val="24"/>
          <w:szCs w:val="24"/>
          <w:lang w:val="en-US"/>
        </w:rPr>
        <w:t xml:space="preserve">. The mixed suspensions were placed in a mold, compacted using a stamp, and shaken to release as many bubbles as possible. After repeating </w:t>
      </w:r>
      <w:r w:rsidR="00C83FB1" w:rsidRPr="003A3854">
        <w:rPr>
          <w:sz w:val="24"/>
          <w:szCs w:val="24"/>
          <w:lang w:val="en-US"/>
        </w:rPr>
        <w:t xml:space="preserve">this step for </w:t>
      </w:r>
      <w:r w:rsidRPr="003A3854">
        <w:rPr>
          <w:sz w:val="24"/>
          <w:szCs w:val="24"/>
          <w:lang w:val="en-US"/>
        </w:rPr>
        <w:t>several times, scrape off the excess sample on the surface with a spatula and place it in a fume hood to dry for 72 hours (3 days</w:t>
      </w:r>
      <w:r w:rsidR="00121456" w:rsidRPr="003A3854">
        <w:rPr>
          <w:sz w:val="24"/>
          <w:szCs w:val="24"/>
          <w:lang w:val="en-US"/>
        </w:rPr>
        <w:t>).</w:t>
      </w:r>
    </w:p>
    <w:p w14:paraId="57C22DC9" w14:textId="0C148BB2" w:rsidR="00FB26D3" w:rsidRPr="003A3854" w:rsidRDefault="00FC637B" w:rsidP="003A3854">
      <w:pPr>
        <w:pStyle w:val="Heading3"/>
        <w:spacing w:line="360" w:lineRule="auto"/>
        <w:rPr>
          <w:b/>
          <w:bCs/>
          <w:sz w:val="28"/>
          <w:szCs w:val="28"/>
          <w:lang w:val="en-US"/>
        </w:rPr>
      </w:pPr>
      <w:bookmarkStart w:id="536" w:name="_Toc176464921"/>
      <w:r w:rsidRPr="003A3854">
        <w:rPr>
          <w:b/>
          <w:bCs/>
          <w:sz w:val="28"/>
          <w:szCs w:val="28"/>
          <w:lang w:val="en-US"/>
        </w:rPr>
        <w:t>3</w:t>
      </w:r>
      <w:commentRangeStart w:id="537"/>
      <w:r w:rsidRPr="003A3854">
        <w:rPr>
          <w:b/>
          <w:bCs/>
          <w:sz w:val="28"/>
          <w:szCs w:val="28"/>
          <w:lang w:val="en-US"/>
        </w:rPr>
        <w:t>.3.2 Precursor synthesis of amorphous calcium phosphate in A. niger mycelium matrix.</w:t>
      </w:r>
      <w:bookmarkEnd w:id="536"/>
    </w:p>
    <w:p w14:paraId="0B3FEA9B" w14:textId="41B52E8B" w:rsidR="00B723B2" w:rsidRPr="003A3854" w:rsidRDefault="00B723B2">
      <w:pPr>
        <w:spacing w:line="360" w:lineRule="auto"/>
        <w:jc w:val="both"/>
        <w:rPr>
          <w:sz w:val="24"/>
          <w:szCs w:val="24"/>
          <w:lang w:val="en-US"/>
        </w:rPr>
      </w:pPr>
      <w:r w:rsidRPr="003A3854">
        <w:rPr>
          <w:sz w:val="24"/>
          <w:szCs w:val="24"/>
          <w:lang w:val="en-US"/>
        </w:rPr>
        <w:t>This section describes the synthesis of ACP using a precursor synthesis method and its combination with an A. niger mycelium matrix to form a composite material. The precursor method produces an ethanol suspension of ACP.</w:t>
      </w:r>
    </w:p>
    <w:p w14:paraId="0114BF41" w14:textId="4F636DBB" w:rsidR="00C12E98" w:rsidRPr="003A3854" w:rsidRDefault="00FC637B" w:rsidP="003A3854">
      <w:pPr>
        <w:pStyle w:val="Heading4"/>
        <w:spacing w:line="360" w:lineRule="auto"/>
        <w:rPr>
          <w:i w:val="0"/>
          <w:iCs w:val="0"/>
          <w:sz w:val="24"/>
          <w:szCs w:val="24"/>
          <w:lang w:val="en-US"/>
        </w:rPr>
      </w:pPr>
      <w:r w:rsidRPr="003A3854">
        <w:rPr>
          <w:i w:val="0"/>
          <w:iCs w:val="0"/>
          <w:sz w:val="24"/>
          <w:szCs w:val="24"/>
          <w:lang w:val="en-US"/>
        </w:rPr>
        <w:lastRenderedPageBreak/>
        <w:t>3.3.2.1 Preparation of calcium phosphate nanoclusters.</w:t>
      </w:r>
      <w:commentRangeEnd w:id="537"/>
      <w:r w:rsidR="00A97ECE" w:rsidRPr="003A3854">
        <w:rPr>
          <w:sz w:val="24"/>
          <w:szCs w:val="24"/>
          <w:lang w:val="en-US"/>
        </w:rPr>
        <w:commentReference w:id="537"/>
      </w:r>
    </w:p>
    <w:p w14:paraId="6959756A" w14:textId="3C8416D4" w:rsidR="00A43ABF" w:rsidRPr="00222B5D" w:rsidRDefault="00C83FB1">
      <w:pPr>
        <w:spacing w:line="360" w:lineRule="auto"/>
        <w:jc w:val="both"/>
        <w:rPr>
          <w:lang w:val="en-US"/>
        </w:rPr>
      </w:pPr>
      <w:r w:rsidRPr="00222B5D">
        <w:rPr>
          <w:lang w:val="en-US"/>
        </w:rPr>
        <w:t xml:space="preserve">The synthesis of the calcium phosphate nanoclusters (nano-CaP) was carried out according to the group of Tang </w:t>
      </w:r>
      <w:r w:rsidRPr="003A3854">
        <w:rPr>
          <w:lang w:val="en-US"/>
        </w:rPr>
        <w:t>et al.</w:t>
      </w:r>
      <w:r w:rsidRPr="00222B5D">
        <w:rPr>
          <w:lang w:val="en-US"/>
        </w:rPr>
        <w:t xml:space="preserve"> [</w:t>
      </w:r>
      <w:del w:id="538" w:author="Fan, Qi" w:date="2024-09-06T01:12:00Z">
        <w:r w:rsidRPr="00222B5D" w:rsidDel="002A0753">
          <w:rPr>
            <w:lang w:val="en-US"/>
          </w:rPr>
          <w:delText>65</w:delText>
        </w:r>
      </w:del>
      <w:ins w:id="539" w:author="Fan, Qi" w:date="2024-09-06T01:12:00Z">
        <w:r w:rsidR="002A0753">
          <w:rPr>
            <w:lang w:val="en-US"/>
          </w:rPr>
          <w:t>40</w:t>
        </w:r>
      </w:ins>
      <w:r w:rsidRPr="00222B5D">
        <w:rPr>
          <w:lang w:val="en-US"/>
        </w:rPr>
        <w:t>]. Calcium phosphate nanoclusters are precipitated by mixing solution Ca with solution Phosphate. First, 1.0 g of calcium chloride dihydrate (CaCl</w:t>
      </w:r>
      <w:r w:rsidRPr="00BE342B">
        <w:rPr>
          <w:vertAlign w:val="subscript"/>
          <w:lang w:val="en-US"/>
        </w:rPr>
        <w:t>2</w:t>
      </w:r>
      <w:r w:rsidRPr="003A3854">
        <w:rPr>
          <w:lang w:val="en-US"/>
        </w:rPr>
        <w:t xml:space="preserve"> </w:t>
      </w:r>
      <w:r w:rsidRPr="00222B5D">
        <w:rPr>
          <w:lang w:val="en-US"/>
        </w:rPr>
        <w:t>x 2H</w:t>
      </w:r>
      <w:r w:rsidRPr="00BE342B">
        <w:rPr>
          <w:vertAlign w:val="subscript"/>
          <w:lang w:val="en-US"/>
        </w:rPr>
        <w:t>2</w:t>
      </w:r>
      <w:r w:rsidRPr="00222B5D">
        <w:rPr>
          <w:lang w:val="en-US"/>
        </w:rPr>
        <w:t>O) was weighted and dissolved in 90 mL of ethanol for approximately 1 min. After it is fully dissolved, it is introduced into a neck flask with a stirring bar, and 3.8 mL of triethylamine (TEA) is added, accompanied by continuous stirring at 300 rpm. The neck flask is sealed with a silicone plug. Then, 350 µL of ortho phosphoric acid (H</w:t>
      </w:r>
      <w:r w:rsidRPr="00BE342B">
        <w:rPr>
          <w:vertAlign w:val="subscript"/>
          <w:lang w:val="en-US"/>
        </w:rPr>
        <w:t>3</w:t>
      </w:r>
      <w:r w:rsidRPr="00222B5D">
        <w:rPr>
          <w:lang w:val="en-US"/>
        </w:rPr>
        <w:t>PO</w:t>
      </w:r>
      <w:r w:rsidRPr="00BE342B">
        <w:rPr>
          <w:vertAlign w:val="subscript"/>
          <w:lang w:val="en-US"/>
        </w:rPr>
        <w:t>4</w:t>
      </w:r>
      <w:r w:rsidRPr="00222B5D">
        <w:rPr>
          <w:lang w:val="en-US"/>
        </w:rPr>
        <w:t xml:space="preserve">) are dissolved in 10 mL of ethanol. Through the needle the solution was then to suck it into the syringe, which is solution Phosphate. The neck flask is fixed and the stirring speed is adjusted to 300 rpm. The syringe is fixed on the syringe pump, and its needle is inserted into the plug and deep into the neck flask. </w:t>
      </w:r>
      <w:r w:rsidR="003936D0" w:rsidRPr="00222B5D">
        <w:rPr>
          <w:lang w:val="en-US"/>
        </w:rPr>
        <w:t xml:space="preserve">At the same time, the second needle was also inserted into the plug to ensure that the internal and external air pressures was balanced. </w:t>
      </w:r>
      <w:r w:rsidRPr="00222B5D">
        <w:rPr>
          <w:lang w:val="en-US"/>
        </w:rPr>
        <w:t xml:space="preserve">The syringe diameter </w:t>
      </w:r>
      <w:r w:rsidR="003936D0" w:rsidRPr="00222B5D">
        <w:rPr>
          <w:lang w:val="en-US"/>
        </w:rPr>
        <w:t>was</w:t>
      </w:r>
      <w:r w:rsidRPr="00222B5D">
        <w:rPr>
          <w:lang w:val="en-US"/>
        </w:rPr>
        <w:t xml:space="preserve"> entered into the computer of the syringe pump, and the injection speed is adjusted to 3.3 mL/h. Solution 2 will be slowly injected into solution 1 and form a milky suspension</w:t>
      </w:r>
      <w:r w:rsidR="005B426F" w:rsidRPr="00222B5D">
        <w:rPr>
          <w:lang w:val="en-US"/>
        </w:rPr>
        <w:t>.</w:t>
      </w:r>
      <w:r w:rsidR="00A43ABF" w:rsidRPr="00222B5D">
        <w:rPr>
          <w:lang w:val="en-US"/>
        </w:rPr>
        <w:t xml:space="preserve">  </w:t>
      </w:r>
    </w:p>
    <w:p w14:paraId="3475867C" w14:textId="4FEF22F7" w:rsidR="00FB26D3" w:rsidRDefault="003936D0" w:rsidP="00BE342B">
      <w:pPr>
        <w:spacing w:line="360" w:lineRule="auto"/>
        <w:jc w:val="both"/>
        <w:rPr>
          <w:lang w:val="en-US"/>
        </w:rPr>
      </w:pPr>
      <w:r w:rsidRPr="00222B5D">
        <w:rPr>
          <w:lang w:val="en-US"/>
        </w:rPr>
        <w:t>After about 3 hours of injection, more than 100 ml of calcium phosphate precipitate suspension was formed. The suspension was evenly divided into 4 centrifuge tubes and centrifuged at 7840 rpm for 10 minutes. After removing the supernatant, 15 mL of ethanol was injected into each of the 4 centrifuge tubes and resuspended by using a vortex mixer. The suspensions from two of the centrifuge tubes were added to the other two centrifuge tubes respectively, and the ethanol washing step was repeated twice. That is, a total of 3 ethanol washings were performed to wash away TEA. After the last wash, add 20 mL of ethanol to each of the two centrifuge tubes and resuspend them by shaking. Mix the suspensions in the two centrifuge tubes and pour a total of 40 mL into a glass bottle. Take 500 μL of the suspension, dry it, weigh it and determine the concentration. The concentration is approximately 17 mg/mL. Then put it in the refrigerator to freeze for storage</w:t>
      </w:r>
      <w:r w:rsidR="006964BF" w:rsidRPr="00222B5D">
        <w:rPr>
          <w:lang w:val="en-US"/>
        </w:rPr>
        <w:t>.</w:t>
      </w:r>
      <w:r w:rsidR="00EF7699">
        <w:rPr>
          <w:lang w:val="en-US"/>
        </w:rPr>
        <w:t xml:space="preserve"> </w:t>
      </w:r>
      <w:r w:rsidR="00EF7699" w:rsidRPr="00EF7699">
        <w:rPr>
          <w:lang w:val="en-US"/>
        </w:rPr>
        <w:t xml:space="preserve">A schematic presentation of the experi-mental setup is given in Figure </w:t>
      </w:r>
      <w:r w:rsidR="00EF7699">
        <w:rPr>
          <w:lang w:val="en-US"/>
        </w:rPr>
        <w:t>3.4</w:t>
      </w:r>
      <w:r w:rsidR="00EF7699" w:rsidRPr="00EF7699">
        <w:rPr>
          <w:lang w:val="en-US"/>
        </w:rPr>
        <w:t>.</w:t>
      </w:r>
    </w:p>
    <w:p w14:paraId="7754437E" w14:textId="1E09DED2" w:rsidR="00EF7699" w:rsidRDefault="00A47019" w:rsidP="003A3854">
      <w:pPr>
        <w:spacing w:line="360" w:lineRule="auto"/>
        <w:jc w:val="center"/>
        <w:rPr>
          <w:lang w:val="en-US"/>
        </w:rPr>
      </w:pPr>
      <w:r w:rsidRPr="00A47019">
        <w:rPr>
          <w:noProof/>
          <w:lang w:val="en-US"/>
        </w:rPr>
        <w:lastRenderedPageBreak/>
        <w:drawing>
          <wp:inline distT="0" distB="0" distL="0" distR="0" wp14:anchorId="25C18AB2" wp14:editId="1231DD77">
            <wp:extent cx="5624645" cy="2449002"/>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2266" cy="2456674"/>
                    </a:xfrm>
                    <a:prstGeom prst="rect">
                      <a:avLst/>
                    </a:prstGeom>
                  </pic:spPr>
                </pic:pic>
              </a:graphicData>
            </a:graphic>
          </wp:inline>
        </w:drawing>
      </w:r>
    </w:p>
    <w:p w14:paraId="144B4677" w14:textId="00BE6773" w:rsidR="00EF7699" w:rsidRPr="003A3854" w:rsidRDefault="00EF7699" w:rsidP="003A3854">
      <w:pPr>
        <w:spacing w:line="360" w:lineRule="auto"/>
        <w:jc w:val="center"/>
        <w:rPr>
          <w:rStyle w:val="SubtleEmphasis"/>
          <w:sz w:val="18"/>
          <w:szCs w:val="18"/>
          <w:lang w:val="en-US"/>
        </w:rPr>
      </w:pPr>
      <w:r w:rsidRPr="003A3854">
        <w:rPr>
          <w:rStyle w:val="SubtleEmphasis"/>
          <w:sz w:val="18"/>
          <w:szCs w:val="18"/>
          <w:lang w:val="en-US"/>
        </w:rPr>
        <w:t xml:space="preserve">Figure </w:t>
      </w:r>
      <w:r w:rsidR="00D909A2">
        <w:rPr>
          <w:rStyle w:val="SubtleEmphasis"/>
          <w:sz w:val="18"/>
          <w:szCs w:val="18"/>
          <w:lang w:val="en-US"/>
        </w:rPr>
        <w:t>3.4.</w:t>
      </w:r>
      <w:r w:rsidRPr="003A3854">
        <w:rPr>
          <w:rStyle w:val="SubtleEmphasis"/>
          <w:sz w:val="18"/>
          <w:szCs w:val="18"/>
          <w:lang w:val="en-US"/>
        </w:rPr>
        <w:t xml:space="preserve">: Experimental setup for the synthesis of the calcium phosphate nanoclusters (nano-CaP). </w:t>
      </w:r>
      <w:r>
        <w:rPr>
          <w:rStyle w:val="SubtleEmphasis"/>
          <w:sz w:val="18"/>
          <w:szCs w:val="18"/>
          <w:lang w:val="en-US"/>
        </w:rPr>
        <w:t>a)</w:t>
      </w:r>
      <w:r w:rsidRPr="003A3854">
        <w:rPr>
          <w:rStyle w:val="SubtleEmphasis"/>
          <w:sz w:val="18"/>
          <w:szCs w:val="18"/>
          <w:lang w:val="en-US"/>
        </w:rPr>
        <w:t xml:space="preserve"> Setup with syringe pump (5, 6), cannulas (4), round neck flask (2) with plug (3) and magnetic stirrer (1). </w:t>
      </w:r>
      <w:r>
        <w:rPr>
          <w:rStyle w:val="SubtleEmphasis"/>
          <w:sz w:val="18"/>
          <w:szCs w:val="18"/>
          <w:lang w:val="en-US"/>
        </w:rPr>
        <w:t>b)</w:t>
      </w:r>
      <w:r w:rsidRPr="00AF54DA">
        <w:rPr>
          <w:rStyle w:val="SubtleEmphasis"/>
          <w:sz w:val="18"/>
          <w:szCs w:val="18"/>
          <w:lang w:val="en-US"/>
        </w:rPr>
        <w:t xml:space="preserve"> </w:t>
      </w:r>
      <w:r w:rsidRPr="003A3854">
        <w:rPr>
          <w:rStyle w:val="SubtleEmphasis"/>
          <w:sz w:val="18"/>
          <w:szCs w:val="18"/>
          <w:lang w:val="en-US"/>
        </w:rPr>
        <w:t xml:space="preserve">Centrifugation at </w:t>
      </w:r>
      <w:del w:id="540" w:author="Fan, Qi" w:date="2024-09-06T12:32:00Z">
        <w:r w:rsidRPr="003A3854" w:rsidDel="00FC0D8E">
          <w:rPr>
            <w:rStyle w:val="SubtleEmphasis"/>
            <w:sz w:val="18"/>
            <w:szCs w:val="18"/>
            <w:lang w:val="en-US"/>
          </w:rPr>
          <w:delText>10 000</w:delText>
        </w:r>
      </w:del>
      <w:ins w:id="541" w:author="Fan, Qi" w:date="2024-09-06T12:32:00Z">
        <w:r w:rsidR="00FC0D8E">
          <w:rPr>
            <w:rStyle w:val="SubtleEmphasis"/>
            <w:sz w:val="18"/>
            <w:szCs w:val="18"/>
            <w:lang w:val="en-US"/>
          </w:rPr>
          <w:t>7840</w:t>
        </w:r>
      </w:ins>
      <w:r w:rsidRPr="003A3854">
        <w:rPr>
          <w:rStyle w:val="SubtleEmphasis"/>
          <w:sz w:val="18"/>
          <w:szCs w:val="18"/>
          <w:lang w:val="en-US"/>
        </w:rPr>
        <w:t xml:space="preserve"> rpm for </w:t>
      </w:r>
      <w:ins w:id="542" w:author="Fan, Qi" w:date="2024-09-06T12:33:00Z">
        <w:r w:rsidR="00FC0D8E">
          <w:rPr>
            <w:rStyle w:val="SubtleEmphasis"/>
            <w:sz w:val="18"/>
            <w:szCs w:val="18"/>
            <w:lang w:val="en-US"/>
          </w:rPr>
          <w:t>10</w:t>
        </w:r>
      </w:ins>
      <w:del w:id="543" w:author="Fan, Qi" w:date="2024-09-06T12:33:00Z">
        <w:r w:rsidRPr="003A3854" w:rsidDel="00FC0D8E">
          <w:rPr>
            <w:rStyle w:val="SubtleEmphasis"/>
            <w:sz w:val="18"/>
            <w:szCs w:val="18"/>
            <w:lang w:val="en-US"/>
          </w:rPr>
          <w:delText>5</w:delText>
        </w:r>
      </w:del>
      <w:r w:rsidRPr="003A3854">
        <w:rPr>
          <w:rStyle w:val="SubtleEmphasis"/>
          <w:sz w:val="18"/>
          <w:szCs w:val="18"/>
          <w:lang w:val="en-US"/>
        </w:rPr>
        <w:t xml:space="preserve"> min. c</w:t>
      </w:r>
      <w:r>
        <w:rPr>
          <w:rStyle w:val="SubtleEmphasis"/>
          <w:sz w:val="18"/>
          <w:szCs w:val="18"/>
          <w:lang w:val="en-US"/>
        </w:rPr>
        <w:t>)</w:t>
      </w:r>
      <w:r w:rsidRPr="003A3854">
        <w:rPr>
          <w:rStyle w:val="SubtleEmphasis"/>
          <w:sz w:val="18"/>
          <w:szCs w:val="18"/>
          <w:lang w:val="en-US"/>
        </w:rPr>
        <w:t xml:space="preserve"> Storage of the nano-CaP suspension in a concentration of </w:t>
      </w:r>
      <w:r>
        <w:rPr>
          <w:rStyle w:val="SubtleEmphasis"/>
          <w:sz w:val="18"/>
          <w:szCs w:val="18"/>
          <w:lang w:val="en-US"/>
        </w:rPr>
        <w:t>17</w:t>
      </w:r>
      <w:r w:rsidRPr="003A3854">
        <w:rPr>
          <w:rStyle w:val="SubtleEmphasis"/>
          <w:sz w:val="18"/>
          <w:szCs w:val="18"/>
          <w:lang w:val="en-US"/>
        </w:rPr>
        <w:t xml:space="preserve"> mg/mL in a glass sample container.</w:t>
      </w:r>
    </w:p>
    <w:p w14:paraId="68BD6511" w14:textId="37C86BDD" w:rsidR="00FB26D3" w:rsidRPr="003A3854" w:rsidRDefault="00FB26D3" w:rsidP="003A3854">
      <w:pPr>
        <w:pStyle w:val="Heading4"/>
        <w:spacing w:line="360" w:lineRule="auto"/>
        <w:rPr>
          <w:b/>
          <w:bCs/>
          <w:i w:val="0"/>
          <w:iCs w:val="0"/>
          <w:sz w:val="28"/>
          <w:szCs w:val="28"/>
          <w:lang w:val="en-US"/>
        </w:rPr>
      </w:pPr>
      <w:r w:rsidRPr="003A3854">
        <w:rPr>
          <w:b/>
          <w:bCs/>
          <w:i w:val="0"/>
          <w:iCs w:val="0"/>
          <w:sz w:val="28"/>
          <w:szCs w:val="28"/>
          <w:lang w:val="en-US"/>
        </w:rPr>
        <w:t>3.3.2.2 Fabrication of mineralized mycelium composite materials using precursor synthesis.</w:t>
      </w:r>
    </w:p>
    <w:p w14:paraId="0E4A4054" w14:textId="7BD88E1D" w:rsidR="00FB26D3" w:rsidRPr="003A3854" w:rsidRDefault="003936D0" w:rsidP="003A3854">
      <w:pPr>
        <w:spacing w:line="360" w:lineRule="auto"/>
        <w:jc w:val="both"/>
        <w:rPr>
          <w:sz w:val="24"/>
          <w:szCs w:val="24"/>
          <w:lang w:val="en-US"/>
        </w:rPr>
      </w:pPr>
      <w:r w:rsidRPr="003A3854">
        <w:rPr>
          <w:sz w:val="24"/>
          <w:szCs w:val="24"/>
          <w:lang w:val="en-US"/>
        </w:rPr>
        <w:t>T</w:t>
      </w:r>
      <w:r w:rsidR="006964BF" w:rsidRPr="003A3854">
        <w:rPr>
          <w:sz w:val="24"/>
          <w:szCs w:val="24"/>
          <w:lang w:val="en-US"/>
        </w:rPr>
        <w:t xml:space="preserve">he required amount of </w:t>
      </w:r>
      <w:r w:rsidRPr="003A3854">
        <w:rPr>
          <w:sz w:val="24"/>
          <w:szCs w:val="24"/>
          <w:lang w:val="en-US"/>
        </w:rPr>
        <w:t xml:space="preserve">Nano-CaP was weighted to </w:t>
      </w:r>
      <w:r w:rsidR="006964BF" w:rsidRPr="003A3854">
        <w:rPr>
          <w:sz w:val="24"/>
          <w:szCs w:val="24"/>
          <w:lang w:val="en-US"/>
        </w:rPr>
        <w:t xml:space="preserve">each to be mineralized mycelium composite </w:t>
      </w:r>
      <w:r w:rsidRPr="003A3854">
        <w:rPr>
          <w:sz w:val="24"/>
          <w:szCs w:val="24"/>
          <w:lang w:val="en-US"/>
        </w:rPr>
        <w:t xml:space="preserve">and </w:t>
      </w:r>
      <w:r w:rsidR="006964BF" w:rsidRPr="003A3854">
        <w:rPr>
          <w:sz w:val="24"/>
          <w:szCs w:val="24"/>
          <w:lang w:val="en-US"/>
        </w:rPr>
        <w:t>centrifuge</w:t>
      </w:r>
      <w:r w:rsidRPr="003A3854">
        <w:rPr>
          <w:sz w:val="24"/>
          <w:szCs w:val="24"/>
          <w:lang w:val="en-US"/>
        </w:rPr>
        <w:t xml:space="preserve">d. Then </w:t>
      </w:r>
      <w:r w:rsidR="006964BF" w:rsidRPr="003A3854">
        <w:rPr>
          <w:sz w:val="24"/>
          <w:szCs w:val="24"/>
          <w:lang w:val="en-US"/>
        </w:rPr>
        <w:t>the supernatant</w:t>
      </w:r>
      <w:r w:rsidRPr="003A3854">
        <w:rPr>
          <w:sz w:val="24"/>
          <w:szCs w:val="24"/>
          <w:lang w:val="en-US"/>
        </w:rPr>
        <w:t xml:space="preserve"> was discarded</w:t>
      </w:r>
      <w:r w:rsidR="006964BF" w:rsidRPr="003A3854">
        <w:rPr>
          <w:sz w:val="24"/>
          <w:szCs w:val="24"/>
          <w:lang w:val="en-US"/>
        </w:rPr>
        <w:t>. The amount required for each sample is listed in Table 3.11.</w:t>
      </w:r>
    </w:p>
    <w:p w14:paraId="101A4943" w14:textId="548F6E69" w:rsidR="0097030D" w:rsidRPr="0097030D" w:rsidRDefault="0097030D" w:rsidP="003A3854">
      <w:pPr>
        <w:spacing w:line="360" w:lineRule="auto"/>
        <w:rPr>
          <w:lang w:val="en-US"/>
        </w:rPr>
      </w:pPr>
      <w:r w:rsidRPr="003A3854">
        <w:rPr>
          <w:lang w:val="en-US"/>
        </w:rPr>
        <w:t>Table 3.11.: The amount of Nano-CaP suspenstions required for each mineralization level of the sample.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701"/>
        <w:gridCol w:w="1843"/>
        <w:gridCol w:w="1842"/>
        <w:gridCol w:w="1691"/>
      </w:tblGrid>
      <w:tr w:rsidR="006964BF" w:rsidRPr="002625F0" w14:paraId="1980E7D6" w14:textId="77777777" w:rsidTr="000651B7">
        <w:tc>
          <w:tcPr>
            <w:tcW w:w="9062" w:type="dxa"/>
            <w:gridSpan w:val="5"/>
            <w:tcBorders>
              <w:top w:val="single" w:sz="12" w:space="0" w:color="auto"/>
              <w:bottom w:val="single" w:sz="12" w:space="0" w:color="auto"/>
            </w:tcBorders>
            <w:vAlign w:val="center"/>
          </w:tcPr>
          <w:p w14:paraId="4A7C316C" w14:textId="3DD0E153" w:rsidR="006964BF" w:rsidRPr="003A3854" w:rsidRDefault="006964BF" w:rsidP="003A3854">
            <w:pPr>
              <w:spacing w:line="360" w:lineRule="auto"/>
              <w:rPr>
                <w:b/>
                <w:bCs/>
                <w:lang w:val="en-US"/>
              </w:rPr>
            </w:pPr>
            <w:r w:rsidRPr="003A3854">
              <w:rPr>
                <w:b/>
                <w:bCs/>
                <w:lang w:val="en-US"/>
              </w:rPr>
              <w:t>A. niger</w:t>
            </w:r>
            <w:r w:rsidRPr="00112E5F">
              <w:rPr>
                <w:b/>
                <w:bCs/>
                <w:lang w:val="en-US"/>
              </w:rPr>
              <w:t xml:space="preserve"> mycelium</w:t>
            </w:r>
            <w:r w:rsidRPr="003A3854">
              <w:rPr>
                <w:b/>
                <w:bCs/>
                <w:lang w:val="en-US"/>
              </w:rPr>
              <w:t>: 1500 mg, 14.9 wt.% of mycelium</w:t>
            </w:r>
          </w:p>
        </w:tc>
      </w:tr>
      <w:tr w:rsidR="006964BF" w:rsidRPr="00222B5D" w14:paraId="44A35324" w14:textId="77777777" w:rsidTr="000651B7">
        <w:tc>
          <w:tcPr>
            <w:tcW w:w="1985" w:type="dxa"/>
            <w:tcBorders>
              <w:top w:val="single" w:sz="12" w:space="0" w:color="auto"/>
              <w:bottom w:val="double" w:sz="4" w:space="0" w:color="auto"/>
              <w:right w:val="single" w:sz="4" w:space="0" w:color="auto"/>
            </w:tcBorders>
            <w:vAlign w:val="center"/>
          </w:tcPr>
          <w:p w14:paraId="014AA9EE" w14:textId="77777777" w:rsidR="006964BF" w:rsidRPr="00222B5D" w:rsidRDefault="006964BF" w:rsidP="003A3854">
            <w:pPr>
              <w:spacing w:line="360" w:lineRule="auto"/>
              <w:rPr>
                <w:lang w:val="en-US"/>
              </w:rPr>
            </w:pPr>
          </w:p>
        </w:tc>
        <w:tc>
          <w:tcPr>
            <w:tcW w:w="1701" w:type="dxa"/>
            <w:tcBorders>
              <w:top w:val="single" w:sz="12" w:space="0" w:color="auto"/>
              <w:left w:val="single" w:sz="4" w:space="0" w:color="auto"/>
              <w:bottom w:val="double" w:sz="4" w:space="0" w:color="auto"/>
              <w:right w:val="single" w:sz="4" w:space="0" w:color="auto"/>
            </w:tcBorders>
            <w:vAlign w:val="center"/>
          </w:tcPr>
          <w:p w14:paraId="2865B0E1" w14:textId="77777777" w:rsidR="006964BF" w:rsidRPr="003A3854" w:rsidRDefault="006964BF" w:rsidP="003A3854">
            <w:pPr>
              <w:spacing w:line="360" w:lineRule="auto"/>
              <w:rPr>
                <w:lang w:val="en-US"/>
              </w:rPr>
            </w:pPr>
            <w:r w:rsidRPr="003A3854">
              <w:rPr>
                <w:lang w:val="en-US"/>
              </w:rPr>
              <w:t>M-insitu-CaP 0</w:t>
            </w:r>
          </w:p>
        </w:tc>
        <w:tc>
          <w:tcPr>
            <w:tcW w:w="1843" w:type="dxa"/>
            <w:tcBorders>
              <w:top w:val="single" w:sz="12" w:space="0" w:color="auto"/>
              <w:left w:val="single" w:sz="4" w:space="0" w:color="auto"/>
              <w:bottom w:val="double" w:sz="4" w:space="0" w:color="auto"/>
              <w:right w:val="single" w:sz="4" w:space="0" w:color="auto"/>
            </w:tcBorders>
            <w:vAlign w:val="center"/>
          </w:tcPr>
          <w:p w14:paraId="603F8207" w14:textId="77777777" w:rsidR="006964BF" w:rsidRPr="003A3854" w:rsidRDefault="006964BF" w:rsidP="003A3854">
            <w:pPr>
              <w:spacing w:line="360" w:lineRule="auto"/>
              <w:rPr>
                <w:lang w:val="en-US"/>
              </w:rPr>
            </w:pPr>
            <w:r w:rsidRPr="003A3854">
              <w:rPr>
                <w:lang w:val="en-US"/>
              </w:rPr>
              <w:t>M-insitu-CaP 10</w:t>
            </w:r>
          </w:p>
        </w:tc>
        <w:tc>
          <w:tcPr>
            <w:tcW w:w="1842" w:type="dxa"/>
            <w:tcBorders>
              <w:top w:val="single" w:sz="12" w:space="0" w:color="auto"/>
              <w:left w:val="single" w:sz="4" w:space="0" w:color="auto"/>
              <w:bottom w:val="double" w:sz="4" w:space="0" w:color="auto"/>
              <w:right w:val="single" w:sz="4" w:space="0" w:color="auto"/>
            </w:tcBorders>
            <w:vAlign w:val="center"/>
          </w:tcPr>
          <w:p w14:paraId="7F6C2729" w14:textId="77777777" w:rsidR="006964BF" w:rsidRPr="003A3854" w:rsidRDefault="006964BF" w:rsidP="003A3854">
            <w:pPr>
              <w:spacing w:line="360" w:lineRule="auto"/>
              <w:rPr>
                <w:lang w:val="en-US"/>
              </w:rPr>
            </w:pPr>
            <w:r w:rsidRPr="003A3854">
              <w:rPr>
                <w:lang w:val="en-US"/>
              </w:rPr>
              <w:t>M-insitu-CaP 25</w:t>
            </w:r>
          </w:p>
        </w:tc>
        <w:tc>
          <w:tcPr>
            <w:tcW w:w="1691" w:type="dxa"/>
            <w:tcBorders>
              <w:top w:val="single" w:sz="12" w:space="0" w:color="auto"/>
              <w:left w:val="single" w:sz="4" w:space="0" w:color="auto"/>
              <w:bottom w:val="double" w:sz="4" w:space="0" w:color="auto"/>
            </w:tcBorders>
            <w:vAlign w:val="center"/>
          </w:tcPr>
          <w:p w14:paraId="73274587" w14:textId="77777777" w:rsidR="006964BF" w:rsidRPr="003A3854" w:rsidRDefault="006964BF" w:rsidP="003A3854">
            <w:pPr>
              <w:spacing w:line="360" w:lineRule="auto"/>
              <w:rPr>
                <w:lang w:val="en-US"/>
              </w:rPr>
            </w:pPr>
            <w:r w:rsidRPr="003A3854">
              <w:rPr>
                <w:lang w:val="en-US"/>
              </w:rPr>
              <w:t>M-insitu-CaP 50</w:t>
            </w:r>
          </w:p>
        </w:tc>
      </w:tr>
      <w:tr w:rsidR="006964BF" w:rsidRPr="00222B5D" w14:paraId="504CFE18" w14:textId="77777777" w:rsidTr="000651B7">
        <w:tc>
          <w:tcPr>
            <w:tcW w:w="1985" w:type="dxa"/>
            <w:tcBorders>
              <w:bottom w:val="double" w:sz="4" w:space="0" w:color="auto"/>
              <w:right w:val="single" w:sz="4" w:space="0" w:color="auto"/>
            </w:tcBorders>
            <w:vAlign w:val="center"/>
          </w:tcPr>
          <w:p w14:paraId="0B13C4A8" w14:textId="0F1BD6D5" w:rsidR="006964BF" w:rsidRPr="003A3854" w:rsidRDefault="006964BF" w:rsidP="003A3854">
            <w:pPr>
              <w:spacing w:line="360" w:lineRule="auto"/>
              <w:rPr>
                <w:lang w:val="en-US"/>
              </w:rPr>
            </w:pPr>
            <w:r w:rsidRPr="003A3854">
              <w:rPr>
                <w:lang w:val="en-US"/>
              </w:rPr>
              <w:t>Nano-CaP</w:t>
            </w:r>
            <w:r w:rsidR="000651B7" w:rsidRPr="003A3854">
              <w:rPr>
                <w:lang w:val="en-US"/>
              </w:rPr>
              <w:t xml:space="preserve"> (17mg/mL)</w:t>
            </w:r>
          </w:p>
        </w:tc>
        <w:tc>
          <w:tcPr>
            <w:tcW w:w="1701" w:type="dxa"/>
            <w:tcBorders>
              <w:left w:val="single" w:sz="4" w:space="0" w:color="auto"/>
              <w:bottom w:val="double" w:sz="4" w:space="0" w:color="auto"/>
              <w:right w:val="single" w:sz="4" w:space="0" w:color="auto"/>
            </w:tcBorders>
            <w:vAlign w:val="center"/>
          </w:tcPr>
          <w:p w14:paraId="106C225F" w14:textId="77777777" w:rsidR="006964BF" w:rsidRPr="00222B5D" w:rsidRDefault="006964BF" w:rsidP="003A3854">
            <w:pPr>
              <w:spacing w:line="360" w:lineRule="auto"/>
              <w:rPr>
                <w:lang w:val="en-US"/>
              </w:rPr>
            </w:pPr>
            <w:r w:rsidRPr="00222B5D">
              <w:rPr>
                <w:lang w:val="en-US"/>
              </w:rPr>
              <w:t>0</w:t>
            </w:r>
          </w:p>
        </w:tc>
        <w:tc>
          <w:tcPr>
            <w:tcW w:w="1843" w:type="dxa"/>
            <w:tcBorders>
              <w:left w:val="single" w:sz="4" w:space="0" w:color="auto"/>
              <w:bottom w:val="double" w:sz="4" w:space="0" w:color="auto"/>
              <w:right w:val="single" w:sz="4" w:space="0" w:color="auto"/>
            </w:tcBorders>
            <w:vAlign w:val="center"/>
          </w:tcPr>
          <w:p w14:paraId="1F6F58FA" w14:textId="2D4E625A" w:rsidR="006964BF" w:rsidRPr="00222B5D" w:rsidRDefault="000651B7" w:rsidP="003A3854">
            <w:pPr>
              <w:spacing w:line="360" w:lineRule="auto"/>
              <w:rPr>
                <w:lang w:val="en-US"/>
              </w:rPr>
            </w:pPr>
            <w:r w:rsidRPr="00222B5D">
              <w:rPr>
                <w:lang w:val="en-US"/>
              </w:rPr>
              <w:t>1.31 mL</w:t>
            </w:r>
          </w:p>
        </w:tc>
        <w:tc>
          <w:tcPr>
            <w:tcW w:w="1842" w:type="dxa"/>
            <w:tcBorders>
              <w:left w:val="single" w:sz="4" w:space="0" w:color="auto"/>
              <w:bottom w:val="double" w:sz="4" w:space="0" w:color="auto"/>
              <w:right w:val="single" w:sz="4" w:space="0" w:color="auto"/>
            </w:tcBorders>
            <w:vAlign w:val="center"/>
          </w:tcPr>
          <w:p w14:paraId="0DB526B8" w14:textId="7D151833" w:rsidR="006964BF" w:rsidRPr="00222B5D" w:rsidRDefault="000651B7" w:rsidP="003A3854">
            <w:pPr>
              <w:spacing w:line="360" w:lineRule="auto"/>
              <w:rPr>
                <w:lang w:val="en-US"/>
              </w:rPr>
            </w:pPr>
            <w:r w:rsidRPr="00222B5D">
              <w:rPr>
                <w:lang w:val="en-US"/>
              </w:rPr>
              <w:t>3.29 mL</w:t>
            </w:r>
          </w:p>
        </w:tc>
        <w:tc>
          <w:tcPr>
            <w:tcW w:w="1691" w:type="dxa"/>
            <w:tcBorders>
              <w:left w:val="single" w:sz="4" w:space="0" w:color="auto"/>
              <w:bottom w:val="double" w:sz="4" w:space="0" w:color="auto"/>
            </w:tcBorders>
            <w:vAlign w:val="center"/>
          </w:tcPr>
          <w:p w14:paraId="799B27A6" w14:textId="674F57E9" w:rsidR="006964BF" w:rsidRPr="00222B5D" w:rsidRDefault="000651B7" w:rsidP="003A3854">
            <w:pPr>
              <w:spacing w:line="360" w:lineRule="auto"/>
              <w:rPr>
                <w:lang w:val="en-US"/>
              </w:rPr>
            </w:pPr>
            <w:r w:rsidRPr="00222B5D">
              <w:rPr>
                <w:lang w:val="en-US"/>
              </w:rPr>
              <w:t>6.57 mL</w:t>
            </w:r>
          </w:p>
        </w:tc>
      </w:tr>
    </w:tbl>
    <w:p w14:paraId="0D411753" w14:textId="77777777" w:rsidR="0097030D" w:rsidRPr="003A3854" w:rsidRDefault="0097030D" w:rsidP="003A3854">
      <w:pPr>
        <w:spacing w:line="360" w:lineRule="auto"/>
      </w:pPr>
    </w:p>
    <w:p w14:paraId="7CCC3C96" w14:textId="0BE28D22" w:rsidR="001A3BFB" w:rsidRPr="00222B5D" w:rsidRDefault="0097030D">
      <w:pPr>
        <w:spacing w:line="360" w:lineRule="auto"/>
        <w:jc w:val="both"/>
        <w:rPr>
          <w:lang w:val="en-US"/>
        </w:rPr>
      </w:pPr>
      <w:r>
        <w:rPr>
          <w:lang w:val="en-US"/>
        </w:rPr>
        <w:t xml:space="preserve">In the first step, </w:t>
      </w:r>
      <w:r w:rsidR="00FD5E5F" w:rsidRPr="00222B5D">
        <w:rPr>
          <w:lang w:val="en-US"/>
        </w:rPr>
        <w:t xml:space="preserve">4 portions of 1500 mg of </w:t>
      </w:r>
      <w:r w:rsidR="00FD5E5F" w:rsidRPr="003A3854">
        <w:rPr>
          <w:lang w:val="en-US"/>
        </w:rPr>
        <w:t>A. niger</w:t>
      </w:r>
      <w:r w:rsidR="00FD5E5F" w:rsidRPr="00222B5D">
        <w:rPr>
          <w:lang w:val="en-US"/>
        </w:rPr>
        <w:t xml:space="preserve"> mycelium suspension raw materials</w:t>
      </w:r>
      <w:r>
        <w:rPr>
          <w:lang w:val="en-US"/>
        </w:rPr>
        <w:t xml:space="preserve"> were weighted</w:t>
      </w:r>
      <w:r w:rsidR="00FD5E5F" w:rsidRPr="00222B5D">
        <w:rPr>
          <w:lang w:val="en-US"/>
        </w:rPr>
        <w:t xml:space="preserve">. One portion was not added with Nano-CaP and was called M-Prec-CaP 0. </w:t>
      </w:r>
      <w:r w:rsidR="001A3BFB" w:rsidRPr="00222B5D">
        <w:rPr>
          <w:lang w:val="en-US"/>
        </w:rPr>
        <w:t xml:space="preserve">Then </w:t>
      </w:r>
      <w:r w:rsidR="00FD5E5F" w:rsidRPr="00222B5D">
        <w:rPr>
          <w:lang w:val="en-US"/>
        </w:rPr>
        <w:t>1.31, 3.29 and 6.57 mL of Nano-CaP centrifugal precipitate were added to the remaining 3 portions of mycelium suspension and mixed using a Speedmixer</w:t>
      </w:r>
      <w:r w:rsidR="003936D0" w:rsidRPr="00222B5D">
        <w:rPr>
          <w:lang w:val="en-US"/>
        </w:rPr>
        <w:t xml:space="preserve"> at 3500 rpm for 20s</w:t>
      </w:r>
      <w:r w:rsidR="001A3BFB" w:rsidRPr="00222B5D">
        <w:rPr>
          <w:lang w:val="en-US"/>
        </w:rPr>
        <w:t xml:space="preserve">, named as M-Prec-CaP 10, M-Prec-CaP 25, M-Prec-CaP 50 respectively. The mixed suspension was placed in a mold, compacted with a stamp, and shaken to release as many bubbles as possible. After repeating several times, the excess sample on the surface was scraped off with a spatula and dried in a fume hood for 72 </w:t>
      </w:r>
      <w:r w:rsidR="00162B39" w:rsidRPr="00222B5D">
        <w:rPr>
          <w:lang w:val="en-US"/>
        </w:rPr>
        <w:t>h</w:t>
      </w:r>
      <w:r w:rsidR="001A3BFB" w:rsidRPr="00222B5D">
        <w:rPr>
          <w:lang w:val="en-US"/>
        </w:rPr>
        <w:t xml:space="preserve"> (3 days).</w:t>
      </w:r>
    </w:p>
    <w:p w14:paraId="4FC566EC" w14:textId="128215D2" w:rsidR="000C6328" w:rsidRPr="003A3854" w:rsidRDefault="001A3BFB" w:rsidP="003A3854">
      <w:pPr>
        <w:pStyle w:val="Heading2"/>
        <w:spacing w:line="480" w:lineRule="auto"/>
        <w:rPr>
          <w:b/>
          <w:bCs/>
          <w:color w:val="auto"/>
          <w:sz w:val="32"/>
          <w:szCs w:val="32"/>
          <w:lang w:val="en-US"/>
        </w:rPr>
      </w:pPr>
      <w:bookmarkStart w:id="544" w:name="_Toc176464922"/>
      <w:r w:rsidRPr="003A3854">
        <w:rPr>
          <w:b/>
          <w:bCs/>
          <w:color w:val="auto"/>
          <w:sz w:val="32"/>
          <w:szCs w:val="32"/>
          <w:lang w:val="en-US"/>
        </w:rPr>
        <w:lastRenderedPageBreak/>
        <w:t>3.4 Preparation of calcium phosphate and calcium carbonate mineralized composite materials in CNC matrix using precursor synthesis.</w:t>
      </w:r>
      <w:bookmarkEnd w:id="544"/>
    </w:p>
    <w:p w14:paraId="2FF0EBF4" w14:textId="4E9B22AB" w:rsidR="000C6328" w:rsidRPr="003A3854" w:rsidRDefault="00BD5865">
      <w:pPr>
        <w:spacing w:line="360" w:lineRule="auto"/>
        <w:jc w:val="both"/>
        <w:rPr>
          <w:sz w:val="24"/>
          <w:szCs w:val="24"/>
          <w:lang w:val="en-US"/>
        </w:rPr>
      </w:pPr>
      <w:r w:rsidRPr="00BD5865">
        <w:rPr>
          <w:sz w:val="24"/>
          <w:szCs w:val="24"/>
          <w:lang w:val="en-US"/>
        </w:rPr>
        <w:t xml:space="preserve">This section describes the preparation of mineralized composite materials of calcium phosphate and calcium carbonate in CNC matrix. Calcium phosphate nanoclusters and calcium carbonate nanoclusters were pre-synthesized by a precursor synthesis method and then added to the CNC matrix after centrifugation. The preparation of CNC </w:t>
      </w:r>
      <w:r>
        <w:rPr>
          <w:sz w:val="24"/>
          <w:szCs w:val="24"/>
          <w:lang w:val="en-US"/>
        </w:rPr>
        <w:t>composites</w:t>
      </w:r>
      <w:r w:rsidRPr="00BD5865">
        <w:rPr>
          <w:sz w:val="24"/>
          <w:szCs w:val="24"/>
          <w:lang w:val="en-US"/>
        </w:rPr>
        <w:t xml:space="preserve"> with different calcium phosphate mineralizations (20 wt.%, 33 wt.%, 50 wt.%, 66 wt.%, 75 wt.%) </w:t>
      </w:r>
      <w:r>
        <w:rPr>
          <w:sz w:val="24"/>
          <w:szCs w:val="24"/>
          <w:lang w:val="en-US"/>
        </w:rPr>
        <w:t xml:space="preserve">in two CNC matrix </w:t>
      </w:r>
      <w:r w:rsidRPr="00BD5865">
        <w:rPr>
          <w:sz w:val="24"/>
          <w:szCs w:val="24"/>
          <w:lang w:val="en-US"/>
        </w:rPr>
        <w:t xml:space="preserve">was described in Section 3.4.1. The preparation of two CNC </w:t>
      </w:r>
      <w:r>
        <w:rPr>
          <w:sz w:val="24"/>
          <w:szCs w:val="24"/>
          <w:lang w:val="en-US"/>
        </w:rPr>
        <w:t>composites</w:t>
      </w:r>
      <w:r w:rsidRPr="00BD5865">
        <w:rPr>
          <w:sz w:val="24"/>
          <w:szCs w:val="24"/>
          <w:lang w:val="en-US"/>
        </w:rPr>
        <w:t xml:space="preserve"> with different mineralizations (20 wt.%, 33 wt.%, 50 wt.%, 66 wt.%, 75 wt.%) </w:t>
      </w:r>
      <w:r>
        <w:rPr>
          <w:sz w:val="24"/>
          <w:szCs w:val="24"/>
          <w:lang w:val="en-US"/>
        </w:rPr>
        <w:t>in two CNC matrix</w:t>
      </w:r>
      <w:r w:rsidRPr="00BD5865">
        <w:rPr>
          <w:sz w:val="24"/>
          <w:szCs w:val="24"/>
          <w:lang w:val="en-US"/>
        </w:rPr>
        <w:t xml:space="preserve"> was described in </w:t>
      </w:r>
      <w:r>
        <w:rPr>
          <w:sz w:val="24"/>
          <w:szCs w:val="24"/>
          <w:lang w:val="en-US"/>
        </w:rPr>
        <w:t>s</w:t>
      </w:r>
      <w:r w:rsidRPr="00BD5865">
        <w:rPr>
          <w:sz w:val="24"/>
          <w:szCs w:val="24"/>
          <w:lang w:val="en-US"/>
        </w:rPr>
        <w:t>ection 3.4.2. The synthesis of calcium phosphate nanoclusters used in Section 3.4.1 has been described in Section 3.3.2.1 and will not be repeated in this section. The synthesis of calcium carbonate nanoclusters will be described in Section 3.4.2.1</w:t>
      </w:r>
      <w:r w:rsidR="004B4FB8" w:rsidRPr="003A3854">
        <w:rPr>
          <w:sz w:val="24"/>
          <w:szCs w:val="24"/>
          <w:lang w:val="en-US"/>
        </w:rPr>
        <w:t>.</w:t>
      </w:r>
    </w:p>
    <w:p w14:paraId="0F123A71" w14:textId="4BB319EB" w:rsidR="001A3BFB" w:rsidRPr="003A3854" w:rsidRDefault="001A3BFB" w:rsidP="003A3854">
      <w:pPr>
        <w:pStyle w:val="Heading3"/>
        <w:spacing w:line="360" w:lineRule="auto"/>
        <w:rPr>
          <w:b/>
          <w:bCs/>
          <w:sz w:val="28"/>
          <w:szCs w:val="28"/>
          <w:lang w:val="en-US"/>
        </w:rPr>
      </w:pPr>
      <w:bookmarkStart w:id="545" w:name="_Toc176464923"/>
      <w:r w:rsidRPr="003A3854">
        <w:rPr>
          <w:b/>
          <w:bCs/>
          <w:sz w:val="28"/>
          <w:szCs w:val="28"/>
          <w:lang w:val="en-US"/>
        </w:rPr>
        <w:t xml:space="preserve">3.4.1 Preparation of mineralized composites with different </w:t>
      </w:r>
      <w:r w:rsidR="00133057" w:rsidRPr="003A3854">
        <w:rPr>
          <w:b/>
          <w:bCs/>
          <w:sz w:val="28"/>
          <w:szCs w:val="28"/>
          <w:lang w:val="en-US"/>
        </w:rPr>
        <w:t>Ca</w:t>
      </w:r>
      <w:r w:rsidR="00133057">
        <w:rPr>
          <w:b/>
          <w:bCs/>
          <w:sz w:val="28"/>
          <w:szCs w:val="28"/>
          <w:lang w:val="en-US"/>
        </w:rPr>
        <w:t>P</w:t>
      </w:r>
      <w:r w:rsidR="00133057" w:rsidRPr="003A3854">
        <w:rPr>
          <w:b/>
          <w:bCs/>
          <w:sz w:val="28"/>
          <w:szCs w:val="28"/>
          <w:lang w:val="en-US"/>
        </w:rPr>
        <w:t xml:space="preserve"> </w:t>
      </w:r>
      <w:r w:rsidRPr="003A3854">
        <w:rPr>
          <w:b/>
          <w:bCs/>
          <w:sz w:val="28"/>
          <w:szCs w:val="28"/>
          <w:lang w:val="en-US"/>
        </w:rPr>
        <w:t xml:space="preserve">content </w:t>
      </w:r>
      <w:r w:rsidR="00133057">
        <w:rPr>
          <w:b/>
          <w:bCs/>
          <w:sz w:val="28"/>
          <w:szCs w:val="28"/>
          <w:lang w:val="en-US"/>
        </w:rPr>
        <w:t>in CNC matrix</w:t>
      </w:r>
      <w:r w:rsidRPr="003A3854">
        <w:rPr>
          <w:b/>
          <w:bCs/>
          <w:sz w:val="28"/>
          <w:szCs w:val="28"/>
          <w:lang w:val="en-US"/>
        </w:rPr>
        <w:t xml:space="preserve"> using precursor synthesis</w:t>
      </w:r>
      <w:bookmarkEnd w:id="545"/>
      <w:r w:rsidRPr="003A3854">
        <w:rPr>
          <w:b/>
          <w:bCs/>
          <w:sz w:val="28"/>
          <w:szCs w:val="28"/>
          <w:lang w:val="en-US"/>
        </w:rPr>
        <w:t xml:space="preserve"> </w:t>
      </w:r>
    </w:p>
    <w:p w14:paraId="7F75C766" w14:textId="65D6441E" w:rsidR="00133057" w:rsidRPr="00AF54DA" w:rsidRDefault="00133057" w:rsidP="00133057">
      <w:pPr>
        <w:spacing w:line="360" w:lineRule="auto"/>
        <w:jc w:val="both"/>
        <w:rPr>
          <w:lang w:val="en-US"/>
        </w:rPr>
      </w:pPr>
      <w:r w:rsidRPr="00AF54DA">
        <w:rPr>
          <w:sz w:val="24"/>
          <w:szCs w:val="24"/>
          <w:lang w:val="en-US"/>
        </w:rPr>
        <w:t>This section describes the process for preparing samples of two CNC suspensions (100 and 110) that were mineralized to 5 different degrees with calcium phosphate. The following table 3.1</w:t>
      </w:r>
      <w:r w:rsidR="009F6266">
        <w:rPr>
          <w:sz w:val="24"/>
          <w:szCs w:val="24"/>
          <w:lang w:val="en-US"/>
        </w:rPr>
        <w:t>2</w:t>
      </w:r>
      <w:r w:rsidRPr="00AF54DA">
        <w:rPr>
          <w:sz w:val="24"/>
          <w:szCs w:val="24"/>
          <w:lang w:val="en-US"/>
        </w:rPr>
        <w:t xml:space="preserve"> lists the amounts of CNC suspension and nano-CaP required for this experiment.</w:t>
      </w:r>
      <w:r w:rsidRPr="00133057">
        <w:rPr>
          <w:lang w:val="en-US"/>
        </w:rPr>
        <w:t xml:space="preserve"> </w:t>
      </w:r>
      <w:r w:rsidRPr="003A3854">
        <w:rPr>
          <w:sz w:val="24"/>
          <w:szCs w:val="24"/>
          <w:lang w:val="en-US"/>
        </w:rPr>
        <w:t>The added amount of calcium phosphate for composites consisting of 10 % to 75 % CaP of the dry CNC weight (named CNC-CaP0 to CNC-CaP75) is calculated according to the following formula and given by an example in Table 3.12.:</w:t>
      </w:r>
    </w:p>
    <w:p w14:paraId="3AB08753" w14:textId="49FD2C96" w:rsidR="00133057" w:rsidRDefault="001B6328" w:rsidP="003A3854">
      <w:pPr>
        <w:spacing w:line="360" w:lineRule="auto"/>
        <w:rPr>
          <w:sz w:val="24"/>
          <w:szCs w:val="24"/>
          <w:lang w:val="en-US"/>
        </w:rPr>
      </w:pPr>
      <m:oMathPara>
        <m:oMath>
          <m:sSub>
            <m:sSubPr>
              <m:ctrlPr>
                <w:rPr>
                  <w:rFonts w:ascii="Cambria Math" w:hAnsi="Cambria Math"/>
                  <w:sz w:val="24"/>
                  <w:szCs w:val="24"/>
                  <w:lang w:val="en-US"/>
                </w:rPr>
              </m:ctrlPr>
            </m:sSubPr>
            <m:e>
              <m:r>
                <w:rPr>
                  <w:rFonts w:ascii="Cambria Math" w:hAnsi="Cambria Math"/>
                  <w:sz w:val="24"/>
                  <w:szCs w:val="24"/>
                  <w:lang w:val="en-US"/>
                </w:rPr>
                <m:t>V</m:t>
              </m:r>
            </m:e>
            <m:sub>
              <m:r>
                <w:rPr>
                  <w:rFonts w:ascii="Cambria Math" w:hAnsi="Cambria Math"/>
                  <w:sz w:val="24"/>
                  <w:szCs w:val="24"/>
                  <w:lang w:val="en-US"/>
                </w:rPr>
                <m:t>Nano</m:t>
              </m:r>
              <m:r>
                <m:rPr>
                  <m:sty m:val="p"/>
                </m:rPr>
                <w:rPr>
                  <w:rFonts w:ascii="Cambria Math" w:hAnsi="Cambria Math"/>
                  <w:sz w:val="24"/>
                  <w:szCs w:val="24"/>
                  <w:lang w:val="en-US"/>
                </w:rPr>
                <m:t>-</m:t>
              </m:r>
              <m:r>
                <w:rPr>
                  <w:rFonts w:ascii="Cambria Math" w:hAnsi="Cambria Math"/>
                  <w:sz w:val="24"/>
                  <w:szCs w:val="24"/>
                  <w:lang w:val="en-US"/>
                </w:rPr>
                <m:t>CaP</m:t>
              </m:r>
            </m:sub>
          </m:sSub>
          <m:r>
            <m:rPr>
              <m:sty m:val="p"/>
            </m:rPr>
            <w:rPr>
              <w:rFonts w:ascii="Cambria Math" w:hAnsi="Cambria Math"/>
              <w:sz w:val="24"/>
              <w:szCs w:val="24"/>
              <w:lang w:val="en-US"/>
            </w:rPr>
            <m:t>=</m:t>
          </m:r>
          <m:f>
            <m:fPr>
              <m:ctrlPr>
                <w:rPr>
                  <w:rFonts w:ascii="Cambria Math" w:hAnsi="Cambria Math"/>
                  <w:sz w:val="24"/>
                  <w:szCs w:val="24"/>
                  <w:lang w:val="en-US"/>
                </w:rPr>
              </m:ctrlPr>
            </m:fPr>
            <m:num>
              <m:sSub>
                <m:sSubPr>
                  <m:ctrlPr>
                    <w:rPr>
                      <w:rFonts w:ascii="Cambria Math" w:hAnsi="Cambria Math"/>
                      <w:sz w:val="24"/>
                      <w:szCs w:val="24"/>
                      <w:lang w:val="en-US"/>
                    </w:rPr>
                  </m:ctrlPr>
                </m:sSubPr>
                <m:e>
                  <m:r>
                    <w:rPr>
                      <w:rFonts w:ascii="Cambria Math" w:hAnsi="Cambria Math"/>
                      <w:sz w:val="24"/>
                      <w:szCs w:val="24"/>
                      <w:lang w:val="en-US"/>
                    </w:rPr>
                    <m:t>m</m:t>
                  </m:r>
                </m:e>
                <m:sub>
                  <m:r>
                    <w:rPr>
                      <w:rFonts w:ascii="Cambria Math" w:hAnsi="Cambria Math"/>
                      <w:sz w:val="24"/>
                      <w:szCs w:val="24"/>
                      <w:lang w:val="en-US"/>
                    </w:rPr>
                    <m:t>CNC</m:t>
                  </m:r>
                  <m:r>
                    <m:rPr>
                      <m:sty m:val="p"/>
                    </m:rPr>
                    <w:rPr>
                      <w:rFonts w:ascii="Cambria Math" w:hAnsi="Cambria Math"/>
                      <w:sz w:val="24"/>
                      <w:szCs w:val="24"/>
                      <w:lang w:val="en-US"/>
                    </w:rPr>
                    <m:t xml:space="preserve"> </m:t>
                  </m:r>
                  <m:r>
                    <w:rPr>
                      <w:rFonts w:ascii="Cambria Math" w:hAnsi="Cambria Math"/>
                      <w:sz w:val="24"/>
                      <w:szCs w:val="24"/>
                      <w:lang w:val="en-US"/>
                    </w:rPr>
                    <m:t>suspension</m:t>
                  </m:r>
                </m:sub>
              </m:sSub>
              <m:r>
                <m:rPr>
                  <m:sty m:val="p"/>
                </m:rPr>
                <w:rPr>
                  <w:rFonts w:ascii="Cambria Math" w:hAnsi="Cambria Math"/>
                  <w:sz w:val="24"/>
                  <w:szCs w:val="24"/>
                  <w:lang w:val="en-US"/>
                </w:rPr>
                <m:t>×</m:t>
              </m:r>
              <m:sSub>
                <m:sSubPr>
                  <m:ctrlPr>
                    <w:rPr>
                      <w:rFonts w:ascii="Cambria Math" w:hAnsi="Cambria Math"/>
                      <w:sz w:val="24"/>
                      <w:szCs w:val="24"/>
                      <w:lang w:val="en-US"/>
                    </w:rPr>
                  </m:ctrlPr>
                </m:sSubPr>
                <m:e>
                  <m:r>
                    <w:rPr>
                      <w:rFonts w:ascii="Cambria Math" w:hAnsi="Cambria Math"/>
                      <w:sz w:val="24"/>
                      <w:szCs w:val="24"/>
                      <w:lang w:val="en-US"/>
                    </w:rPr>
                    <m:t>c</m:t>
                  </m:r>
                </m:e>
                <m:sub>
                  <m:r>
                    <w:rPr>
                      <w:rFonts w:ascii="Cambria Math" w:hAnsi="Cambria Math"/>
                      <w:sz w:val="24"/>
                      <w:szCs w:val="24"/>
                      <w:lang w:val="en-US"/>
                    </w:rPr>
                    <m:t>CNC</m:t>
                  </m:r>
                </m:sub>
              </m:sSub>
              <m:r>
                <m:rPr>
                  <m:sty m:val="p"/>
                </m:rPr>
                <w:rPr>
                  <w:rFonts w:ascii="Cambria Math" w:hAnsi="Cambria Math"/>
                  <w:sz w:val="24"/>
                  <w:szCs w:val="24"/>
                  <w:lang w:val="en-US"/>
                </w:rPr>
                <m:t>× χ%</m:t>
              </m:r>
            </m:num>
            <m:den>
              <m:sSub>
                <m:sSubPr>
                  <m:ctrlPr>
                    <w:rPr>
                      <w:rFonts w:ascii="Cambria Math" w:hAnsi="Cambria Math"/>
                      <w:sz w:val="24"/>
                      <w:szCs w:val="24"/>
                      <w:lang w:val="en-US"/>
                    </w:rPr>
                  </m:ctrlPr>
                </m:sSubPr>
                <m:e>
                  <m:r>
                    <w:rPr>
                      <w:rFonts w:ascii="Cambria Math" w:hAnsi="Cambria Math"/>
                      <w:sz w:val="24"/>
                      <w:szCs w:val="24"/>
                      <w:lang w:val="en-US"/>
                    </w:rPr>
                    <m:t>c</m:t>
                  </m:r>
                </m:e>
                <m:sub>
                  <m:r>
                    <w:rPr>
                      <w:rFonts w:ascii="Cambria Math" w:hAnsi="Cambria Math"/>
                      <w:sz w:val="24"/>
                      <w:szCs w:val="24"/>
                      <w:lang w:val="en-US"/>
                    </w:rPr>
                    <m:t>nano</m:t>
                  </m:r>
                  <m:r>
                    <m:rPr>
                      <m:sty m:val="p"/>
                    </m:rPr>
                    <w:rPr>
                      <w:rFonts w:ascii="Cambria Math" w:hAnsi="Cambria Math"/>
                      <w:sz w:val="24"/>
                      <w:szCs w:val="24"/>
                      <w:lang w:val="en-US"/>
                    </w:rPr>
                    <m:t>-</m:t>
                  </m:r>
                  <m:r>
                    <w:rPr>
                      <w:rFonts w:ascii="Cambria Math" w:hAnsi="Cambria Math"/>
                      <w:sz w:val="24"/>
                      <w:szCs w:val="24"/>
                      <w:lang w:val="en-US"/>
                    </w:rPr>
                    <m:t>CaP</m:t>
                  </m:r>
                </m:sub>
              </m:sSub>
            </m:den>
          </m:f>
        </m:oMath>
      </m:oMathPara>
    </w:p>
    <w:p w14:paraId="21445AB0" w14:textId="0B0F3A07" w:rsidR="00133057" w:rsidRPr="00AF54DA" w:rsidRDefault="00133057" w:rsidP="00133057">
      <w:pPr>
        <w:spacing w:line="360" w:lineRule="auto"/>
        <w:rPr>
          <w:lang w:val="en-US"/>
        </w:rPr>
      </w:pPr>
      <w:r w:rsidRPr="00AF54DA">
        <w:rPr>
          <w:lang w:val="en-US"/>
        </w:rPr>
        <w:t>Table 3.1</w:t>
      </w:r>
      <w:r>
        <w:rPr>
          <w:lang w:val="en-US"/>
        </w:rPr>
        <w:t>2</w:t>
      </w:r>
      <w:r w:rsidRPr="00AF54DA">
        <w:rPr>
          <w:lang w:val="en-US"/>
        </w:rPr>
        <w:t>.: The amounts of CNC suspension and nano-CaP required for five CNC-ACP composites with different mineralization degrees.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9"/>
        <w:gridCol w:w="1425"/>
        <w:gridCol w:w="1571"/>
        <w:gridCol w:w="1571"/>
        <w:gridCol w:w="1318"/>
        <w:gridCol w:w="1458"/>
      </w:tblGrid>
      <w:tr w:rsidR="00133057" w:rsidRPr="002625F0" w14:paraId="03A43DFF" w14:textId="77777777" w:rsidTr="00AF54DA">
        <w:tc>
          <w:tcPr>
            <w:tcW w:w="9072" w:type="dxa"/>
            <w:gridSpan w:val="6"/>
            <w:tcBorders>
              <w:top w:val="single" w:sz="12" w:space="0" w:color="auto"/>
              <w:bottom w:val="single" w:sz="12" w:space="0" w:color="auto"/>
            </w:tcBorders>
          </w:tcPr>
          <w:p w14:paraId="5657DC1E" w14:textId="2BFCE489" w:rsidR="00133057" w:rsidRPr="00AF54DA" w:rsidRDefault="00133057" w:rsidP="00AF54DA">
            <w:pPr>
              <w:spacing w:line="360" w:lineRule="auto"/>
              <w:rPr>
                <w:b/>
                <w:bCs/>
                <w:lang w:val="en-US"/>
              </w:rPr>
            </w:pPr>
            <w:r w:rsidRPr="00AF54DA">
              <w:rPr>
                <w:b/>
                <w:bCs/>
                <w:lang w:val="en-US"/>
              </w:rPr>
              <w:t>CNC suspension: weight percent of CNC</w:t>
            </w:r>
            <w:r w:rsidR="009F6266">
              <w:rPr>
                <w:b/>
                <w:bCs/>
                <w:lang w:val="en-US"/>
              </w:rPr>
              <w:t xml:space="preserve"> 100/110</w:t>
            </w:r>
            <w:r w:rsidRPr="00AF54DA">
              <w:rPr>
                <w:b/>
                <w:bCs/>
                <w:lang w:val="en-US"/>
              </w:rPr>
              <w:t xml:space="preserve"> is 6.4%. Nano-CaP: concentration of suspension is 17mg/mL.</w:t>
            </w:r>
          </w:p>
        </w:tc>
      </w:tr>
      <w:tr w:rsidR="00133057" w:rsidRPr="00AF54DA" w14:paraId="179D58D5" w14:textId="77777777" w:rsidTr="00AF54DA">
        <w:tc>
          <w:tcPr>
            <w:tcW w:w="1729" w:type="dxa"/>
            <w:tcBorders>
              <w:top w:val="single" w:sz="12" w:space="0" w:color="auto"/>
              <w:bottom w:val="double" w:sz="4" w:space="0" w:color="auto"/>
              <w:right w:val="single" w:sz="4" w:space="0" w:color="auto"/>
            </w:tcBorders>
            <w:shd w:val="clear" w:color="auto" w:fill="auto"/>
            <w:vAlign w:val="bottom"/>
          </w:tcPr>
          <w:p w14:paraId="4EEB23F9" w14:textId="77777777" w:rsidR="00133057" w:rsidRPr="00AF54DA" w:rsidRDefault="00133057" w:rsidP="00AF54DA">
            <w:pPr>
              <w:spacing w:line="360" w:lineRule="auto"/>
              <w:rPr>
                <w:b/>
                <w:bCs/>
                <w:lang w:val="en-US"/>
              </w:rPr>
            </w:pPr>
            <w:r w:rsidRPr="00AF54DA">
              <w:rPr>
                <w:b/>
                <w:bCs/>
                <w:lang w:val="en-US"/>
              </w:rPr>
              <w:lastRenderedPageBreak/>
              <w:t>Weight percent of CaP</w:t>
            </w:r>
          </w:p>
        </w:tc>
        <w:tc>
          <w:tcPr>
            <w:tcW w:w="1425" w:type="dxa"/>
            <w:tcBorders>
              <w:top w:val="single" w:sz="12" w:space="0" w:color="auto"/>
              <w:left w:val="single" w:sz="4" w:space="0" w:color="auto"/>
              <w:bottom w:val="double" w:sz="4" w:space="0" w:color="auto"/>
              <w:right w:val="single" w:sz="4" w:space="0" w:color="auto"/>
            </w:tcBorders>
            <w:shd w:val="clear" w:color="auto" w:fill="auto"/>
            <w:vAlign w:val="center"/>
          </w:tcPr>
          <w:p w14:paraId="2DCFD41C" w14:textId="77777777" w:rsidR="00133057" w:rsidRPr="00AF54DA" w:rsidRDefault="00133057" w:rsidP="00AF54DA">
            <w:pPr>
              <w:spacing w:line="360" w:lineRule="auto"/>
              <w:rPr>
                <w:b/>
                <w:bCs/>
                <w:lang w:val="en-US"/>
              </w:rPr>
            </w:pPr>
            <w:r w:rsidRPr="00AF54DA">
              <w:rPr>
                <w:b/>
                <w:bCs/>
                <w:lang w:val="en-US"/>
              </w:rPr>
              <w:t>20</w:t>
            </w:r>
            <w:r w:rsidRPr="00AF54DA">
              <w:rPr>
                <w:rFonts w:hint="eastAsia"/>
                <w:b/>
                <w:bCs/>
                <w:lang w:val="en-US"/>
              </w:rPr>
              <w:t>%</w:t>
            </w:r>
          </w:p>
        </w:tc>
        <w:tc>
          <w:tcPr>
            <w:tcW w:w="1571" w:type="dxa"/>
            <w:tcBorders>
              <w:top w:val="single" w:sz="12" w:space="0" w:color="auto"/>
              <w:left w:val="single" w:sz="4" w:space="0" w:color="auto"/>
              <w:bottom w:val="double" w:sz="4" w:space="0" w:color="auto"/>
              <w:right w:val="single" w:sz="4" w:space="0" w:color="auto"/>
            </w:tcBorders>
            <w:shd w:val="clear" w:color="auto" w:fill="auto"/>
            <w:vAlign w:val="center"/>
          </w:tcPr>
          <w:p w14:paraId="1909090C" w14:textId="77777777" w:rsidR="00133057" w:rsidRPr="00AF54DA" w:rsidRDefault="00133057" w:rsidP="00AF54DA">
            <w:pPr>
              <w:spacing w:line="360" w:lineRule="auto"/>
              <w:rPr>
                <w:b/>
                <w:bCs/>
                <w:lang w:val="en-US"/>
              </w:rPr>
            </w:pPr>
            <w:r w:rsidRPr="00AF54DA">
              <w:rPr>
                <w:b/>
                <w:bCs/>
                <w:lang w:val="en-US"/>
              </w:rPr>
              <w:t>33%</w:t>
            </w:r>
          </w:p>
        </w:tc>
        <w:tc>
          <w:tcPr>
            <w:tcW w:w="1571" w:type="dxa"/>
            <w:tcBorders>
              <w:top w:val="single" w:sz="12" w:space="0" w:color="auto"/>
              <w:left w:val="single" w:sz="4" w:space="0" w:color="auto"/>
              <w:bottom w:val="double" w:sz="4" w:space="0" w:color="auto"/>
              <w:right w:val="single" w:sz="4" w:space="0" w:color="auto"/>
            </w:tcBorders>
            <w:shd w:val="clear" w:color="auto" w:fill="auto"/>
            <w:vAlign w:val="center"/>
          </w:tcPr>
          <w:p w14:paraId="0AACC0CB" w14:textId="77777777" w:rsidR="00133057" w:rsidRPr="00AF54DA" w:rsidRDefault="00133057" w:rsidP="00AF54DA">
            <w:pPr>
              <w:spacing w:line="360" w:lineRule="auto"/>
              <w:rPr>
                <w:b/>
                <w:bCs/>
                <w:lang w:val="en-US"/>
              </w:rPr>
            </w:pPr>
            <w:r w:rsidRPr="00AF54DA">
              <w:rPr>
                <w:b/>
                <w:bCs/>
                <w:lang w:val="en-US"/>
              </w:rPr>
              <w:t>50%</w:t>
            </w:r>
          </w:p>
        </w:tc>
        <w:tc>
          <w:tcPr>
            <w:tcW w:w="1318" w:type="dxa"/>
            <w:tcBorders>
              <w:top w:val="single" w:sz="12" w:space="0" w:color="auto"/>
              <w:left w:val="single" w:sz="4" w:space="0" w:color="auto"/>
              <w:bottom w:val="double" w:sz="4" w:space="0" w:color="auto"/>
              <w:right w:val="single" w:sz="4" w:space="0" w:color="auto"/>
            </w:tcBorders>
            <w:vAlign w:val="center"/>
          </w:tcPr>
          <w:p w14:paraId="206CDE66" w14:textId="77777777" w:rsidR="00133057" w:rsidRPr="00AF54DA" w:rsidRDefault="00133057" w:rsidP="00AF54DA">
            <w:pPr>
              <w:spacing w:line="360" w:lineRule="auto"/>
              <w:rPr>
                <w:b/>
                <w:bCs/>
                <w:lang w:val="en-US"/>
              </w:rPr>
            </w:pPr>
            <w:r w:rsidRPr="00AF54DA">
              <w:rPr>
                <w:b/>
                <w:bCs/>
                <w:lang w:val="en-US"/>
              </w:rPr>
              <w:t>66%</w:t>
            </w:r>
          </w:p>
        </w:tc>
        <w:tc>
          <w:tcPr>
            <w:tcW w:w="1458" w:type="dxa"/>
            <w:tcBorders>
              <w:top w:val="single" w:sz="12" w:space="0" w:color="auto"/>
              <w:left w:val="single" w:sz="4" w:space="0" w:color="auto"/>
              <w:bottom w:val="double" w:sz="4" w:space="0" w:color="auto"/>
            </w:tcBorders>
            <w:shd w:val="clear" w:color="auto" w:fill="auto"/>
            <w:vAlign w:val="center"/>
          </w:tcPr>
          <w:p w14:paraId="0B9CC0CE" w14:textId="77777777" w:rsidR="00133057" w:rsidRPr="00AF54DA" w:rsidRDefault="00133057" w:rsidP="00AF54DA">
            <w:pPr>
              <w:spacing w:line="360" w:lineRule="auto"/>
              <w:rPr>
                <w:b/>
                <w:bCs/>
                <w:lang w:val="en-US"/>
              </w:rPr>
            </w:pPr>
            <w:r w:rsidRPr="00AF54DA">
              <w:rPr>
                <w:b/>
                <w:bCs/>
                <w:lang w:val="en-US"/>
              </w:rPr>
              <w:t>75%</w:t>
            </w:r>
          </w:p>
        </w:tc>
      </w:tr>
      <w:tr w:rsidR="00133057" w:rsidRPr="00AF54DA" w14:paraId="42251C5F" w14:textId="77777777" w:rsidTr="00AF54DA">
        <w:tc>
          <w:tcPr>
            <w:tcW w:w="1729" w:type="dxa"/>
            <w:tcBorders>
              <w:top w:val="single" w:sz="12" w:space="0" w:color="auto"/>
              <w:bottom w:val="double" w:sz="4" w:space="0" w:color="auto"/>
              <w:right w:val="single" w:sz="4" w:space="0" w:color="auto"/>
            </w:tcBorders>
            <w:shd w:val="clear" w:color="auto" w:fill="auto"/>
            <w:vAlign w:val="bottom"/>
          </w:tcPr>
          <w:p w14:paraId="0A65AD7D" w14:textId="77777777" w:rsidR="00133057" w:rsidRPr="00AF54DA" w:rsidRDefault="00133057" w:rsidP="00AF54DA">
            <w:pPr>
              <w:spacing w:line="360" w:lineRule="auto"/>
              <w:rPr>
                <w:lang w:val="en-US"/>
              </w:rPr>
            </w:pPr>
            <w:r w:rsidRPr="00AF54DA">
              <w:rPr>
                <w:lang w:val="en-US"/>
              </w:rPr>
              <w:t>CNC (100L, 110L)</w:t>
            </w:r>
          </w:p>
        </w:tc>
        <w:tc>
          <w:tcPr>
            <w:tcW w:w="1425" w:type="dxa"/>
            <w:tcBorders>
              <w:top w:val="single" w:sz="12" w:space="0" w:color="auto"/>
              <w:left w:val="single" w:sz="4" w:space="0" w:color="auto"/>
              <w:bottom w:val="double" w:sz="4" w:space="0" w:color="auto"/>
              <w:right w:val="single" w:sz="4" w:space="0" w:color="auto"/>
            </w:tcBorders>
            <w:shd w:val="clear" w:color="auto" w:fill="auto"/>
            <w:vAlign w:val="center"/>
          </w:tcPr>
          <w:p w14:paraId="79BD3A2C" w14:textId="77777777" w:rsidR="00133057" w:rsidRPr="00AF54DA" w:rsidRDefault="00133057" w:rsidP="00AF54DA">
            <w:pPr>
              <w:spacing w:line="360" w:lineRule="auto"/>
              <w:rPr>
                <w:lang w:val="en-US"/>
              </w:rPr>
            </w:pPr>
            <w:r w:rsidRPr="00AF54DA">
              <w:rPr>
                <w:lang w:val="en-US"/>
              </w:rPr>
              <w:t xml:space="preserve">2 </w:t>
            </w:r>
            <w:r w:rsidRPr="00AF54DA">
              <w:rPr>
                <w:rFonts w:hint="eastAsia"/>
                <w:lang w:val="en-US"/>
              </w:rPr>
              <w:t>g</w:t>
            </w:r>
          </w:p>
        </w:tc>
        <w:tc>
          <w:tcPr>
            <w:tcW w:w="1571" w:type="dxa"/>
            <w:tcBorders>
              <w:top w:val="single" w:sz="12" w:space="0" w:color="auto"/>
              <w:left w:val="single" w:sz="4" w:space="0" w:color="auto"/>
              <w:bottom w:val="double" w:sz="4" w:space="0" w:color="auto"/>
              <w:right w:val="single" w:sz="4" w:space="0" w:color="auto"/>
            </w:tcBorders>
            <w:shd w:val="clear" w:color="auto" w:fill="auto"/>
            <w:vAlign w:val="center"/>
          </w:tcPr>
          <w:p w14:paraId="6B6D98CD" w14:textId="77777777" w:rsidR="00133057" w:rsidRPr="00AF54DA" w:rsidRDefault="00133057" w:rsidP="00AF54DA">
            <w:pPr>
              <w:spacing w:line="360" w:lineRule="auto"/>
              <w:rPr>
                <w:lang w:val="en-US"/>
              </w:rPr>
            </w:pPr>
            <w:r w:rsidRPr="00AF54DA">
              <w:rPr>
                <w:lang w:val="en-US"/>
              </w:rPr>
              <w:t xml:space="preserve">2 </w:t>
            </w:r>
            <w:r w:rsidRPr="00AF54DA">
              <w:rPr>
                <w:rFonts w:hint="eastAsia"/>
                <w:lang w:val="en-US"/>
              </w:rPr>
              <w:t>g</w:t>
            </w:r>
          </w:p>
        </w:tc>
        <w:tc>
          <w:tcPr>
            <w:tcW w:w="1571" w:type="dxa"/>
            <w:tcBorders>
              <w:top w:val="single" w:sz="12" w:space="0" w:color="auto"/>
              <w:left w:val="single" w:sz="4" w:space="0" w:color="auto"/>
              <w:bottom w:val="double" w:sz="4" w:space="0" w:color="auto"/>
              <w:right w:val="single" w:sz="4" w:space="0" w:color="auto"/>
            </w:tcBorders>
            <w:shd w:val="clear" w:color="auto" w:fill="auto"/>
            <w:vAlign w:val="center"/>
          </w:tcPr>
          <w:p w14:paraId="668BE330" w14:textId="77777777" w:rsidR="00133057" w:rsidRPr="00AF54DA" w:rsidRDefault="00133057" w:rsidP="00AF54DA">
            <w:pPr>
              <w:spacing w:line="360" w:lineRule="auto"/>
              <w:rPr>
                <w:lang w:val="en-US"/>
              </w:rPr>
            </w:pPr>
            <w:r w:rsidRPr="00AF54DA">
              <w:rPr>
                <w:lang w:val="en-US"/>
              </w:rPr>
              <w:t xml:space="preserve">2 </w:t>
            </w:r>
            <w:r w:rsidRPr="00AF54DA">
              <w:rPr>
                <w:rFonts w:hint="eastAsia"/>
                <w:lang w:val="en-US"/>
              </w:rPr>
              <w:t>g</w:t>
            </w:r>
          </w:p>
        </w:tc>
        <w:tc>
          <w:tcPr>
            <w:tcW w:w="1318" w:type="dxa"/>
            <w:tcBorders>
              <w:top w:val="single" w:sz="12" w:space="0" w:color="auto"/>
              <w:left w:val="single" w:sz="4" w:space="0" w:color="auto"/>
              <w:bottom w:val="double" w:sz="4" w:space="0" w:color="auto"/>
              <w:right w:val="single" w:sz="4" w:space="0" w:color="auto"/>
            </w:tcBorders>
            <w:vAlign w:val="center"/>
          </w:tcPr>
          <w:p w14:paraId="1F9785E0" w14:textId="77777777" w:rsidR="00133057" w:rsidRPr="00AF54DA" w:rsidRDefault="00133057" w:rsidP="00AF54DA">
            <w:pPr>
              <w:spacing w:line="360" w:lineRule="auto"/>
              <w:rPr>
                <w:lang w:val="en-US"/>
              </w:rPr>
            </w:pPr>
            <w:r w:rsidRPr="00AF54DA">
              <w:rPr>
                <w:lang w:val="en-US"/>
              </w:rPr>
              <w:t xml:space="preserve">2 </w:t>
            </w:r>
            <w:r w:rsidRPr="00AF54DA">
              <w:rPr>
                <w:rFonts w:hint="eastAsia"/>
                <w:lang w:val="en-US"/>
              </w:rPr>
              <w:t>g</w:t>
            </w:r>
          </w:p>
        </w:tc>
        <w:tc>
          <w:tcPr>
            <w:tcW w:w="1458" w:type="dxa"/>
            <w:tcBorders>
              <w:top w:val="single" w:sz="12" w:space="0" w:color="auto"/>
              <w:left w:val="single" w:sz="4" w:space="0" w:color="auto"/>
              <w:bottom w:val="double" w:sz="4" w:space="0" w:color="auto"/>
            </w:tcBorders>
            <w:shd w:val="clear" w:color="auto" w:fill="auto"/>
            <w:vAlign w:val="center"/>
          </w:tcPr>
          <w:p w14:paraId="12F7A943" w14:textId="77777777" w:rsidR="00133057" w:rsidRPr="00AF54DA" w:rsidRDefault="00133057" w:rsidP="00AF54DA">
            <w:pPr>
              <w:spacing w:line="360" w:lineRule="auto"/>
              <w:rPr>
                <w:lang w:val="en-US"/>
              </w:rPr>
            </w:pPr>
            <w:r w:rsidRPr="00AF54DA">
              <w:rPr>
                <w:lang w:val="en-US"/>
              </w:rPr>
              <w:t xml:space="preserve">2 </w:t>
            </w:r>
            <w:r w:rsidRPr="00AF54DA">
              <w:rPr>
                <w:rFonts w:hint="eastAsia"/>
                <w:lang w:val="en-US"/>
              </w:rPr>
              <w:t>g</w:t>
            </w:r>
          </w:p>
        </w:tc>
      </w:tr>
      <w:tr w:rsidR="00133057" w:rsidRPr="00AF54DA" w14:paraId="66F67029" w14:textId="77777777" w:rsidTr="00AF54DA">
        <w:tc>
          <w:tcPr>
            <w:tcW w:w="1729" w:type="dxa"/>
            <w:tcBorders>
              <w:bottom w:val="double" w:sz="4" w:space="0" w:color="auto"/>
              <w:right w:val="single" w:sz="4" w:space="0" w:color="auto"/>
            </w:tcBorders>
            <w:shd w:val="clear" w:color="auto" w:fill="auto"/>
            <w:vAlign w:val="bottom"/>
          </w:tcPr>
          <w:p w14:paraId="24BE48B9" w14:textId="77777777" w:rsidR="00133057" w:rsidRPr="00AF54DA" w:rsidRDefault="00133057" w:rsidP="00AF54DA">
            <w:pPr>
              <w:spacing w:line="360" w:lineRule="auto"/>
              <w:rPr>
                <w:lang w:val="en-US"/>
              </w:rPr>
            </w:pPr>
            <w:r w:rsidRPr="00AF54DA">
              <w:rPr>
                <w:lang w:val="en-US"/>
              </w:rPr>
              <w:t>Nano-CaP</w:t>
            </w:r>
          </w:p>
        </w:tc>
        <w:tc>
          <w:tcPr>
            <w:tcW w:w="1425" w:type="dxa"/>
            <w:tcBorders>
              <w:left w:val="single" w:sz="4" w:space="0" w:color="auto"/>
              <w:bottom w:val="double" w:sz="4" w:space="0" w:color="auto"/>
              <w:right w:val="single" w:sz="4" w:space="0" w:color="auto"/>
            </w:tcBorders>
            <w:shd w:val="clear" w:color="auto" w:fill="auto"/>
            <w:vAlign w:val="center"/>
          </w:tcPr>
          <w:p w14:paraId="32F89D60" w14:textId="77777777" w:rsidR="00133057" w:rsidRPr="00AF54DA" w:rsidRDefault="00133057" w:rsidP="00AF54DA">
            <w:pPr>
              <w:spacing w:line="360" w:lineRule="auto"/>
              <w:rPr>
                <w:lang w:val="en-US"/>
              </w:rPr>
            </w:pPr>
            <w:r w:rsidRPr="00AF54DA">
              <w:rPr>
                <w:lang w:val="en-US"/>
              </w:rPr>
              <w:t>1.51 mL</w:t>
            </w:r>
          </w:p>
        </w:tc>
        <w:tc>
          <w:tcPr>
            <w:tcW w:w="1571" w:type="dxa"/>
            <w:tcBorders>
              <w:left w:val="single" w:sz="4" w:space="0" w:color="auto"/>
              <w:bottom w:val="double" w:sz="4" w:space="0" w:color="auto"/>
              <w:right w:val="single" w:sz="4" w:space="0" w:color="auto"/>
            </w:tcBorders>
            <w:shd w:val="clear" w:color="auto" w:fill="auto"/>
            <w:vAlign w:val="center"/>
          </w:tcPr>
          <w:p w14:paraId="06BA4040" w14:textId="77777777" w:rsidR="00133057" w:rsidRPr="00AF54DA" w:rsidRDefault="00133057" w:rsidP="00AF54DA">
            <w:pPr>
              <w:spacing w:line="360" w:lineRule="auto"/>
              <w:rPr>
                <w:lang w:val="en-US"/>
              </w:rPr>
            </w:pPr>
            <w:r w:rsidRPr="00AF54DA">
              <w:rPr>
                <w:lang w:val="en-US"/>
              </w:rPr>
              <w:t>2.51 mL</w:t>
            </w:r>
          </w:p>
        </w:tc>
        <w:tc>
          <w:tcPr>
            <w:tcW w:w="1571" w:type="dxa"/>
            <w:tcBorders>
              <w:left w:val="single" w:sz="4" w:space="0" w:color="auto"/>
              <w:bottom w:val="double" w:sz="4" w:space="0" w:color="auto"/>
              <w:right w:val="single" w:sz="4" w:space="0" w:color="auto"/>
            </w:tcBorders>
            <w:shd w:val="clear" w:color="auto" w:fill="auto"/>
            <w:vAlign w:val="center"/>
          </w:tcPr>
          <w:p w14:paraId="323F7898" w14:textId="77777777" w:rsidR="00133057" w:rsidRPr="00AF54DA" w:rsidRDefault="00133057" w:rsidP="00AF54DA">
            <w:pPr>
              <w:spacing w:line="360" w:lineRule="auto"/>
              <w:rPr>
                <w:lang w:val="en-US"/>
              </w:rPr>
            </w:pPr>
            <w:r w:rsidRPr="00AF54DA">
              <w:rPr>
                <w:lang w:val="en-US"/>
              </w:rPr>
              <w:t>3.76 mL</w:t>
            </w:r>
          </w:p>
        </w:tc>
        <w:tc>
          <w:tcPr>
            <w:tcW w:w="1318" w:type="dxa"/>
            <w:tcBorders>
              <w:left w:val="single" w:sz="4" w:space="0" w:color="auto"/>
              <w:bottom w:val="double" w:sz="4" w:space="0" w:color="auto"/>
              <w:right w:val="single" w:sz="4" w:space="0" w:color="auto"/>
            </w:tcBorders>
            <w:vAlign w:val="center"/>
          </w:tcPr>
          <w:p w14:paraId="4802328A" w14:textId="77777777" w:rsidR="00133057" w:rsidRPr="00AF54DA" w:rsidRDefault="00133057" w:rsidP="00AF54DA">
            <w:pPr>
              <w:spacing w:line="360" w:lineRule="auto"/>
              <w:rPr>
                <w:lang w:val="en-US"/>
              </w:rPr>
            </w:pPr>
            <w:r w:rsidRPr="00AF54DA">
              <w:rPr>
                <w:lang w:val="en-US"/>
              </w:rPr>
              <w:t>5.02 mL</w:t>
            </w:r>
          </w:p>
        </w:tc>
        <w:tc>
          <w:tcPr>
            <w:tcW w:w="1458" w:type="dxa"/>
            <w:tcBorders>
              <w:left w:val="single" w:sz="4" w:space="0" w:color="auto"/>
              <w:bottom w:val="double" w:sz="4" w:space="0" w:color="auto"/>
            </w:tcBorders>
            <w:shd w:val="clear" w:color="auto" w:fill="auto"/>
            <w:vAlign w:val="center"/>
          </w:tcPr>
          <w:p w14:paraId="1759B160" w14:textId="77777777" w:rsidR="00133057" w:rsidRPr="00AF54DA" w:rsidRDefault="00133057" w:rsidP="00AF54DA">
            <w:pPr>
              <w:spacing w:line="360" w:lineRule="auto"/>
              <w:rPr>
                <w:lang w:val="en-US"/>
              </w:rPr>
            </w:pPr>
            <w:r w:rsidRPr="00AF54DA">
              <w:rPr>
                <w:lang w:val="en-US"/>
              </w:rPr>
              <w:t>5.65 mL</w:t>
            </w:r>
          </w:p>
        </w:tc>
      </w:tr>
    </w:tbl>
    <w:p w14:paraId="42EAD8AC" w14:textId="77777777" w:rsidR="009F6266" w:rsidRPr="009F6266" w:rsidRDefault="009F6266">
      <w:pPr>
        <w:spacing w:line="360" w:lineRule="auto"/>
        <w:jc w:val="both"/>
        <w:rPr>
          <w:sz w:val="24"/>
          <w:szCs w:val="24"/>
          <w:lang w:val="en-US"/>
        </w:rPr>
      </w:pPr>
    </w:p>
    <w:p w14:paraId="3809F07C" w14:textId="6A6F97F7" w:rsidR="00847669" w:rsidRPr="003A3854" w:rsidRDefault="009F6266">
      <w:pPr>
        <w:spacing w:line="360" w:lineRule="auto"/>
        <w:jc w:val="both"/>
        <w:rPr>
          <w:rFonts w:asciiTheme="majorHAnsi" w:eastAsiaTheme="majorEastAsia" w:hAnsiTheme="majorHAnsi" w:cstheme="majorBidi"/>
          <w:b/>
          <w:bCs/>
          <w:sz w:val="32"/>
          <w:szCs w:val="32"/>
          <w:lang w:val="en-US"/>
        </w:rPr>
      </w:pPr>
      <w:r w:rsidRPr="003A3854">
        <w:rPr>
          <w:sz w:val="24"/>
          <w:szCs w:val="24"/>
          <w:lang w:val="en-US"/>
        </w:rPr>
        <w:t xml:space="preserve">In the first step, 2 g of each of the two CNC suspensions was weighed, and 5 portions were prepared. </w:t>
      </w:r>
      <w:r w:rsidR="009C672E" w:rsidRPr="009C672E">
        <w:rPr>
          <w:sz w:val="24"/>
          <w:szCs w:val="24"/>
          <w:lang w:val="en-US"/>
        </w:rPr>
        <w:t>The needed amount of CaP for composites consisting of 10 % to 75 % CaP of the dry CNC weight (named CNC-CaP10 to CNC-CaP75) is listed in Table 3.1</w:t>
      </w:r>
      <w:r w:rsidR="009C672E">
        <w:rPr>
          <w:sz w:val="24"/>
          <w:szCs w:val="24"/>
          <w:lang w:val="en-US"/>
        </w:rPr>
        <w:t xml:space="preserve">2. </w:t>
      </w:r>
      <w:r w:rsidRPr="003A3854">
        <w:rPr>
          <w:sz w:val="24"/>
          <w:szCs w:val="24"/>
          <w:lang w:val="en-US"/>
        </w:rPr>
        <w:t>1.51 mL, 2.51 mL, 3.75 mL, 5.02 mL and 5.65 mL of the nano-CaP suspension were weighed</w:t>
      </w:r>
      <w:r w:rsidR="009C672E">
        <w:rPr>
          <w:sz w:val="24"/>
          <w:szCs w:val="24"/>
          <w:lang w:val="en-US"/>
        </w:rPr>
        <w:t xml:space="preserve"> in </w:t>
      </w:r>
      <w:r w:rsidR="009C672E" w:rsidRPr="009C672E">
        <w:rPr>
          <w:sz w:val="24"/>
          <w:szCs w:val="24"/>
          <w:lang w:val="en-US"/>
        </w:rPr>
        <w:t>centrifugal tube</w:t>
      </w:r>
      <w:r w:rsidR="009C672E">
        <w:rPr>
          <w:sz w:val="24"/>
          <w:szCs w:val="24"/>
          <w:lang w:val="en-US"/>
        </w:rPr>
        <w:t xml:space="preserve"> and then </w:t>
      </w:r>
      <w:r w:rsidRPr="003A3854">
        <w:rPr>
          <w:sz w:val="24"/>
          <w:szCs w:val="24"/>
          <w:lang w:val="en-US"/>
        </w:rPr>
        <w:t>centrifuged at 8000 rpm for 3 min and the supernatant was discarded. 1.51 mL suspension centrifugal precipitates were added to the CNC suspensions, named as CNC-CaP20</w:t>
      </w:r>
      <w:r>
        <w:rPr>
          <w:sz w:val="24"/>
          <w:szCs w:val="24"/>
          <w:lang w:val="en-US"/>
        </w:rPr>
        <w:t xml:space="preserve"> </w:t>
      </w:r>
      <w:r w:rsidRPr="009F6266">
        <w:rPr>
          <w:sz w:val="24"/>
          <w:szCs w:val="24"/>
          <w:lang w:val="en-US"/>
        </w:rPr>
        <w:t>100/110. 2.51 mL and 3.75 mL suspension centrifugal precipitates were added to the CNC suspensions, named as CNC-CaP33</w:t>
      </w:r>
      <w:r>
        <w:rPr>
          <w:sz w:val="24"/>
          <w:szCs w:val="24"/>
          <w:lang w:val="en-US"/>
        </w:rPr>
        <w:t xml:space="preserve"> </w:t>
      </w:r>
      <w:r w:rsidRPr="009F6266">
        <w:rPr>
          <w:sz w:val="24"/>
          <w:szCs w:val="24"/>
          <w:lang w:val="en-US"/>
        </w:rPr>
        <w:t>100/110 and CNC-CaP50</w:t>
      </w:r>
      <w:r>
        <w:rPr>
          <w:sz w:val="24"/>
          <w:szCs w:val="24"/>
          <w:lang w:val="en-US"/>
        </w:rPr>
        <w:t xml:space="preserve"> </w:t>
      </w:r>
      <w:r w:rsidRPr="009F6266">
        <w:rPr>
          <w:sz w:val="24"/>
          <w:szCs w:val="24"/>
          <w:lang w:val="en-US"/>
        </w:rPr>
        <w:t>100/110. The remaining 5.02 mL and 5.65 mL suspension centrifugal precipitates were added to the two CNC suspensions, named as CNC-CaP66</w:t>
      </w:r>
      <w:r>
        <w:rPr>
          <w:sz w:val="24"/>
          <w:szCs w:val="24"/>
          <w:lang w:val="en-US"/>
        </w:rPr>
        <w:t xml:space="preserve"> </w:t>
      </w:r>
      <w:r w:rsidRPr="009F6266">
        <w:rPr>
          <w:sz w:val="24"/>
          <w:szCs w:val="24"/>
          <w:lang w:val="en-US"/>
        </w:rPr>
        <w:t>100/110 and CNC-CaP75</w:t>
      </w:r>
      <w:r>
        <w:rPr>
          <w:sz w:val="24"/>
          <w:szCs w:val="24"/>
          <w:lang w:val="en-US"/>
        </w:rPr>
        <w:t xml:space="preserve"> </w:t>
      </w:r>
      <w:r w:rsidRPr="009F6266">
        <w:rPr>
          <w:sz w:val="24"/>
          <w:szCs w:val="24"/>
          <w:lang w:val="en-US"/>
        </w:rPr>
        <w:t xml:space="preserve">100/110. </w:t>
      </w:r>
      <w:r w:rsidR="009C672E" w:rsidRPr="009C672E">
        <w:rPr>
          <w:sz w:val="24"/>
          <w:szCs w:val="24"/>
          <w:lang w:val="en-US"/>
        </w:rPr>
        <w:t>Remaining CaP in the centrifugal tube was taken up with a smaller spatula.</w:t>
      </w:r>
      <w:r w:rsidR="009C672E">
        <w:rPr>
          <w:sz w:val="24"/>
          <w:szCs w:val="24"/>
          <w:lang w:val="en-US"/>
        </w:rPr>
        <w:t xml:space="preserve"> </w:t>
      </w:r>
      <w:r w:rsidRPr="009F6266">
        <w:rPr>
          <w:sz w:val="24"/>
          <w:szCs w:val="24"/>
          <w:lang w:val="en-US"/>
        </w:rPr>
        <w:t>Finally, all samples were uniformly mixed by Speedmixer at 3500 rpm for 2 min.</w:t>
      </w:r>
    </w:p>
    <w:p w14:paraId="26502BCD" w14:textId="7C5B4B8E" w:rsidR="000C6328" w:rsidRPr="003A3854" w:rsidRDefault="000C6328" w:rsidP="003A3854">
      <w:pPr>
        <w:pStyle w:val="Heading4"/>
        <w:spacing w:line="360" w:lineRule="auto"/>
        <w:rPr>
          <w:i w:val="0"/>
          <w:iCs w:val="0"/>
          <w:sz w:val="24"/>
          <w:szCs w:val="24"/>
          <w:lang w:val="en-US"/>
        </w:rPr>
      </w:pPr>
      <w:r w:rsidRPr="003A3854">
        <w:rPr>
          <w:i w:val="0"/>
          <w:iCs w:val="0"/>
          <w:sz w:val="24"/>
          <w:szCs w:val="24"/>
          <w:lang w:val="en-US"/>
        </w:rPr>
        <w:t xml:space="preserve">Fabrication of calcium phosphate mineralized CNC composite materials </w:t>
      </w:r>
    </w:p>
    <w:p w14:paraId="7B441FE0" w14:textId="1DE84127" w:rsidR="003824BE" w:rsidRDefault="009F6266" w:rsidP="00BE342B">
      <w:pPr>
        <w:spacing w:line="360" w:lineRule="auto"/>
        <w:jc w:val="both"/>
        <w:rPr>
          <w:sz w:val="24"/>
          <w:szCs w:val="24"/>
          <w:lang w:val="en-US"/>
        </w:rPr>
      </w:pPr>
      <w:r>
        <w:rPr>
          <w:sz w:val="24"/>
          <w:szCs w:val="24"/>
          <w:lang w:val="en-US"/>
        </w:rPr>
        <w:t>Firstly, m</w:t>
      </w:r>
      <w:commentRangeStart w:id="546"/>
      <w:r w:rsidR="003936D0" w:rsidRPr="003A3854">
        <w:rPr>
          <w:sz w:val="24"/>
          <w:szCs w:val="24"/>
          <w:lang w:val="en-US"/>
        </w:rPr>
        <w:t xml:space="preserve">icroscope slides were subsequently cleaned with DW, acetone, DW, and isopropanol, and then dried. </w:t>
      </w:r>
      <w:commentRangeEnd w:id="546"/>
      <w:r w:rsidR="00A97ECE" w:rsidRPr="003A3854">
        <w:rPr>
          <w:sz w:val="24"/>
          <w:szCs w:val="24"/>
          <w:lang w:val="en-US"/>
        </w:rPr>
        <w:commentReference w:id="546"/>
      </w:r>
      <w:r w:rsidR="001C6E89" w:rsidRPr="003A3854">
        <w:rPr>
          <w:lang w:val="en-US"/>
        </w:rPr>
        <w:t xml:space="preserve"> </w:t>
      </w:r>
      <w:r w:rsidR="001C6E89" w:rsidRPr="001C6E89">
        <w:rPr>
          <w:sz w:val="24"/>
          <w:szCs w:val="24"/>
          <w:lang w:val="en-US"/>
        </w:rPr>
        <w:t>A utility knife was used to cut window molds from three types of 1mm thick red silicone mats. The center of the mold was a circle with a diameter of 2cm and a square frame</w:t>
      </w:r>
      <w:r w:rsidR="003936D0" w:rsidRPr="003A3854">
        <w:rPr>
          <w:sz w:val="24"/>
          <w:szCs w:val="24"/>
          <w:lang w:val="en-US"/>
        </w:rPr>
        <w:t xml:space="preserve">. </w:t>
      </w:r>
      <w:r w:rsidR="001C6E89" w:rsidRPr="001C6E89">
        <w:rPr>
          <w:sz w:val="24"/>
          <w:szCs w:val="24"/>
          <w:lang w:val="en-US"/>
        </w:rPr>
        <w:t xml:space="preserve">Two silicone molds were placed on microscope slides. These combinations were used as </w:t>
      </w:r>
      <w:r w:rsidR="001C6E89">
        <w:rPr>
          <w:sz w:val="24"/>
          <w:szCs w:val="24"/>
          <w:lang w:val="en-US"/>
        </w:rPr>
        <w:t>mold</w:t>
      </w:r>
      <w:r w:rsidR="001C6E89" w:rsidRPr="001C6E89">
        <w:rPr>
          <w:sz w:val="24"/>
          <w:szCs w:val="24"/>
          <w:lang w:val="en-US"/>
        </w:rPr>
        <w:t xml:space="preserve"> to hold the composite mixtures. For each mixture, a spatula was used to place the mixture into the window mold</w:t>
      </w:r>
      <w:r w:rsidR="001C6E89">
        <w:rPr>
          <w:sz w:val="24"/>
          <w:szCs w:val="24"/>
          <w:lang w:val="en-US"/>
        </w:rPr>
        <w:t>s</w:t>
      </w:r>
      <w:r w:rsidR="00D909A2" w:rsidRPr="003A3854">
        <w:rPr>
          <w:lang w:val="en-US"/>
        </w:rPr>
        <w:t xml:space="preserve"> (see </w:t>
      </w:r>
      <w:r w:rsidR="00D909A2" w:rsidRPr="003A3854">
        <w:rPr>
          <w:sz w:val="23"/>
          <w:szCs w:val="23"/>
          <w:lang w:val="en-US"/>
        </w:rPr>
        <w:t xml:space="preserve">Figure </w:t>
      </w:r>
      <w:r w:rsidR="00D909A2">
        <w:rPr>
          <w:sz w:val="23"/>
          <w:szCs w:val="23"/>
          <w:lang w:val="en-US"/>
        </w:rPr>
        <w:t>3.5</w:t>
      </w:r>
      <w:r w:rsidR="00D909A2" w:rsidRPr="003A3854">
        <w:rPr>
          <w:sz w:val="23"/>
          <w:szCs w:val="23"/>
          <w:lang w:val="en-US"/>
        </w:rPr>
        <w:t>)</w:t>
      </w:r>
      <w:r w:rsidR="001C6E89" w:rsidRPr="001C6E89">
        <w:rPr>
          <w:sz w:val="24"/>
          <w:szCs w:val="24"/>
          <w:lang w:val="en-US"/>
        </w:rPr>
        <w:t>. The mixture was placed in an incubator to dry. The incubator temperature was adjusted to 24°C and the relative humidity was adjusted to 70%</w:t>
      </w:r>
      <w:r w:rsidR="003824BE" w:rsidRPr="003A3854">
        <w:rPr>
          <w:sz w:val="24"/>
          <w:szCs w:val="24"/>
          <w:lang w:val="en-US"/>
        </w:rPr>
        <w:t>.</w:t>
      </w:r>
    </w:p>
    <w:p w14:paraId="551F1ACD" w14:textId="798F2B15" w:rsidR="00D909A2" w:rsidDel="00362B8B" w:rsidRDefault="00D502EA" w:rsidP="00BE342B">
      <w:pPr>
        <w:spacing w:line="360" w:lineRule="auto"/>
        <w:jc w:val="both"/>
        <w:rPr>
          <w:del w:id="547" w:author="Fan, Qi" w:date="2024-09-06T11:58:00Z"/>
          <w:sz w:val="24"/>
          <w:szCs w:val="24"/>
          <w:lang w:val="en-US"/>
        </w:rPr>
      </w:pPr>
      <w:ins w:id="548" w:author="Fan, Qi" w:date="2024-09-06T13:08:00Z">
        <w:r w:rsidRPr="00D502EA">
          <w:rPr>
            <w:noProof/>
            <w:sz w:val="24"/>
            <w:szCs w:val="24"/>
            <w:lang w:val="en-US"/>
          </w:rPr>
          <w:lastRenderedPageBreak/>
          <w:drawing>
            <wp:inline distT="0" distB="0" distL="0" distR="0" wp14:anchorId="0474C549" wp14:editId="670C1002">
              <wp:extent cx="5760720" cy="2202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02180"/>
                      </a:xfrm>
                      <a:prstGeom prst="rect">
                        <a:avLst/>
                      </a:prstGeom>
                    </pic:spPr>
                  </pic:pic>
                </a:graphicData>
              </a:graphic>
            </wp:inline>
          </w:drawing>
        </w:r>
      </w:ins>
    </w:p>
    <w:p w14:paraId="262A40B9" w14:textId="68E5460E" w:rsidR="00D909A2" w:rsidRDefault="00D909A2" w:rsidP="00BE342B">
      <w:pPr>
        <w:spacing w:line="360" w:lineRule="auto"/>
        <w:jc w:val="both"/>
        <w:rPr>
          <w:sz w:val="24"/>
          <w:szCs w:val="24"/>
          <w:lang w:val="en-US"/>
        </w:rPr>
      </w:pPr>
    </w:p>
    <w:p w14:paraId="3EBD6F76" w14:textId="11DE4F27" w:rsidR="00D909A2" w:rsidRPr="003A3854" w:rsidRDefault="00D909A2" w:rsidP="003A3854">
      <w:pPr>
        <w:spacing w:line="360" w:lineRule="auto"/>
        <w:jc w:val="center"/>
        <w:rPr>
          <w:rStyle w:val="SubtleEmphasis"/>
          <w:sz w:val="18"/>
          <w:szCs w:val="18"/>
          <w:lang w:val="en-US"/>
        </w:rPr>
      </w:pPr>
      <w:r w:rsidRPr="003A3854">
        <w:rPr>
          <w:rStyle w:val="SubtleEmphasis"/>
          <w:sz w:val="18"/>
          <w:szCs w:val="18"/>
          <w:lang w:val="en-US"/>
        </w:rPr>
        <w:t>Figure 3.5.: Schematic diagram of CNC composite film production. a) The window mold is cutted out using a utility knife. b) The CNC-CaP mixture is poured into the mold and smoothed.</w:t>
      </w:r>
    </w:p>
    <w:p w14:paraId="77BA96ED" w14:textId="0A188866" w:rsidR="000C6328" w:rsidRPr="003A3854" w:rsidRDefault="000C6328" w:rsidP="003A3854">
      <w:pPr>
        <w:pStyle w:val="Heading3"/>
        <w:spacing w:line="360" w:lineRule="auto"/>
        <w:rPr>
          <w:b/>
          <w:bCs/>
          <w:sz w:val="28"/>
          <w:szCs w:val="28"/>
          <w:lang w:val="en-US"/>
        </w:rPr>
      </w:pPr>
      <w:bookmarkStart w:id="549" w:name="_Toc176464924"/>
      <w:r w:rsidRPr="003A3854">
        <w:rPr>
          <w:b/>
          <w:bCs/>
          <w:sz w:val="28"/>
          <w:szCs w:val="28"/>
          <w:lang w:val="en-US"/>
        </w:rPr>
        <w:t>3.4.</w:t>
      </w:r>
      <w:r w:rsidR="001C6E89" w:rsidRPr="003A3854">
        <w:rPr>
          <w:b/>
          <w:bCs/>
          <w:sz w:val="28"/>
          <w:szCs w:val="28"/>
          <w:lang w:val="en-US"/>
        </w:rPr>
        <w:t xml:space="preserve">2 </w:t>
      </w:r>
      <w:r w:rsidRPr="003A3854">
        <w:rPr>
          <w:b/>
          <w:bCs/>
          <w:sz w:val="28"/>
          <w:szCs w:val="28"/>
          <w:lang w:val="en-US"/>
        </w:rPr>
        <w:t>Preparation of mineralized composites with different calcium carbonate content using precursor synthesis</w:t>
      </w:r>
      <w:bookmarkEnd w:id="549"/>
    </w:p>
    <w:p w14:paraId="453DFA41" w14:textId="2D7B478D" w:rsidR="000C6328" w:rsidRPr="003A3854" w:rsidRDefault="00467052">
      <w:pPr>
        <w:spacing w:line="360" w:lineRule="auto"/>
        <w:jc w:val="both"/>
        <w:rPr>
          <w:sz w:val="24"/>
          <w:szCs w:val="24"/>
          <w:lang w:val="en-US"/>
        </w:rPr>
      </w:pPr>
      <w:r w:rsidRPr="003A3854">
        <w:rPr>
          <w:sz w:val="24"/>
          <w:szCs w:val="24"/>
          <w:lang w:val="en-US"/>
        </w:rPr>
        <w:t>In this section the process for preparing samples of two CNC suspensions (100 and 110) that were mineralized to 5 different degrees with calcium carbonate was described. The following table 3.1</w:t>
      </w:r>
      <w:r w:rsidR="001C6E89">
        <w:rPr>
          <w:sz w:val="24"/>
          <w:szCs w:val="24"/>
          <w:lang w:val="en-US"/>
        </w:rPr>
        <w:t>3</w:t>
      </w:r>
      <w:r w:rsidRPr="003A3854">
        <w:rPr>
          <w:sz w:val="24"/>
          <w:szCs w:val="24"/>
          <w:lang w:val="en-US"/>
        </w:rPr>
        <w:t xml:space="preserve"> lists the amounts of CNC suspension and nano-CaP required for this experiment.</w:t>
      </w:r>
    </w:p>
    <w:p w14:paraId="5AD704F4" w14:textId="4779A0A3" w:rsidR="000C6328" w:rsidRPr="003A3854" w:rsidRDefault="000C6328" w:rsidP="003A3854">
      <w:pPr>
        <w:pStyle w:val="Heading4"/>
        <w:spacing w:line="360" w:lineRule="auto"/>
        <w:rPr>
          <w:i w:val="0"/>
          <w:iCs w:val="0"/>
          <w:sz w:val="24"/>
          <w:szCs w:val="24"/>
          <w:lang w:val="en-US"/>
        </w:rPr>
      </w:pPr>
      <w:r w:rsidRPr="003A3854">
        <w:rPr>
          <w:i w:val="0"/>
          <w:iCs w:val="0"/>
          <w:sz w:val="24"/>
          <w:szCs w:val="24"/>
          <w:lang w:val="en-US"/>
        </w:rPr>
        <w:t>3.4.</w:t>
      </w:r>
      <w:r w:rsidR="00D909A2" w:rsidRPr="003A3854">
        <w:rPr>
          <w:i w:val="0"/>
          <w:iCs w:val="0"/>
          <w:sz w:val="24"/>
          <w:szCs w:val="24"/>
          <w:lang w:val="en-US"/>
        </w:rPr>
        <w:t>2</w:t>
      </w:r>
      <w:r w:rsidRPr="003A3854">
        <w:rPr>
          <w:i w:val="0"/>
          <w:iCs w:val="0"/>
          <w:sz w:val="24"/>
          <w:szCs w:val="24"/>
          <w:lang w:val="en-US"/>
        </w:rPr>
        <w:t xml:space="preserve">.1 Preparation of calcium carbonate </w:t>
      </w:r>
      <w:ins w:id="550" w:author="Fan, Qi" w:date="2024-09-06T12:29:00Z">
        <w:r w:rsidR="003F038A" w:rsidRPr="003F038A">
          <w:rPr>
            <w:i w:val="0"/>
            <w:iCs w:val="0"/>
            <w:sz w:val="24"/>
            <w:szCs w:val="24"/>
            <w:lang w:val="en-US"/>
          </w:rPr>
          <w:t xml:space="preserve">oligomer </w:t>
        </w:r>
      </w:ins>
      <w:del w:id="551" w:author="Fan, Qi" w:date="2024-09-06T12:29:00Z">
        <w:r w:rsidRPr="003A3854" w:rsidDel="003F038A">
          <w:rPr>
            <w:i w:val="0"/>
            <w:iCs w:val="0"/>
            <w:sz w:val="24"/>
            <w:szCs w:val="24"/>
            <w:lang w:val="en-US"/>
          </w:rPr>
          <w:delText>nanoclusters</w:delText>
        </w:r>
      </w:del>
      <w:r w:rsidRPr="003A3854">
        <w:rPr>
          <w:i w:val="0"/>
          <w:iCs w:val="0"/>
          <w:sz w:val="24"/>
          <w:szCs w:val="24"/>
          <w:lang w:val="en-US"/>
        </w:rPr>
        <w:t>.</w:t>
      </w:r>
    </w:p>
    <w:p w14:paraId="6975D516" w14:textId="338BC93C" w:rsidR="00BB4AD2" w:rsidRPr="003A3854" w:rsidRDefault="00144C04">
      <w:pPr>
        <w:spacing w:line="360" w:lineRule="auto"/>
        <w:jc w:val="both"/>
        <w:rPr>
          <w:sz w:val="24"/>
          <w:szCs w:val="24"/>
          <w:lang w:val="en-US"/>
        </w:rPr>
      </w:pPr>
      <w:r w:rsidRPr="003A3854">
        <w:rPr>
          <w:sz w:val="24"/>
          <w:szCs w:val="24"/>
          <w:lang w:val="en-US"/>
        </w:rPr>
        <w:t>The synthesis of the calcium carbonate oligomer (CCO) was carried out according to the group of Tang et al. [82]. This calcium carbonate oligomer is synthesized by bubbling carbon dioxide into a solution containing calcium. First, weigh 0.6 g of calcium chloride dihydrate (CaCl2 x 2H2O) and then dissolve it in 100 mL of ethanol. After it is fully dissolved, it is introduced into a neck flask with a stirring bar, and 11.4 mL of triethylamine (TEA) is added. They are prepared into a mixed solution and accompanied by continuous stirring at 300 rpm. Then, 100 ml min</w:t>
      </w:r>
      <w:r w:rsidRPr="003F038A">
        <w:rPr>
          <w:sz w:val="24"/>
          <w:szCs w:val="24"/>
          <w:vertAlign w:val="superscript"/>
          <w:lang w:val="en-US"/>
          <w:rPrChange w:id="552" w:author="Fan, Qi" w:date="2024-09-06T12:20:00Z">
            <w:rPr>
              <w:sz w:val="24"/>
              <w:szCs w:val="24"/>
              <w:lang w:val="en-US"/>
            </w:rPr>
          </w:rPrChange>
        </w:rPr>
        <w:t>−1</w:t>
      </w:r>
      <w:r w:rsidRPr="003A3854">
        <w:rPr>
          <w:sz w:val="24"/>
          <w:szCs w:val="24"/>
          <w:lang w:val="en-US"/>
        </w:rPr>
        <w:t xml:space="preserve"> of carbon dioxide was bubbled into the mixed solution through a glass gas tube for 10 min. The solution turned milky white. The neck flask is sealed with a silicone plug and fixed. And the stirring speed of the stirring bar is adjusted to 300 rpm. Then the solution was stirred for 24 h until it became semi-transparent</w:t>
      </w:r>
      <w:r w:rsidR="00CC372A" w:rsidRPr="003A3854">
        <w:rPr>
          <w:sz w:val="24"/>
          <w:szCs w:val="24"/>
          <w:lang w:val="en-US"/>
        </w:rPr>
        <w:t xml:space="preserve">. </w:t>
      </w:r>
    </w:p>
    <w:p w14:paraId="74AD19A4" w14:textId="545842EA" w:rsidR="000C6328" w:rsidRDefault="00CC372A">
      <w:pPr>
        <w:spacing w:line="360" w:lineRule="auto"/>
        <w:jc w:val="both"/>
        <w:rPr>
          <w:ins w:id="553" w:author="Fan, Qi" w:date="2024-09-06T12:01:00Z"/>
          <w:sz w:val="24"/>
          <w:szCs w:val="24"/>
          <w:lang w:val="en-US"/>
        </w:rPr>
      </w:pPr>
      <w:r w:rsidRPr="003A3854">
        <w:rPr>
          <w:sz w:val="24"/>
          <w:szCs w:val="24"/>
          <w:lang w:val="en-US"/>
        </w:rPr>
        <w:t>At last,</w:t>
      </w:r>
      <w:r w:rsidR="00BB4AD2" w:rsidRPr="003A3854">
        <w:rPr>
          <w:sz w:val="24"/>
          <w:szCs w:val="24"/>
          <w:lang w:val="en-US"/>
        </w:rPr>
        <w:t xml:space="preserve"> more than 1</w:t>
      </w:r>
      <w:r w:rsidRPr="003A3854">
        <w:rPr>
          <w:sz w:val="24"/>
          <w:szCs w:val="24"/>
          <w:lang w:val="en-US"/>
        </w:rPr>
        <w:t>1</w:t>
      </w:r>
      <w:r w:rsidR="00BB4AD2" w:rsidRPr="003A3854">
        <w:rPr>
          <w:sz w:val="24"/>
          <w:szCs w:val="24"/>
          <w:lang w:val="en-US"/>
        </w:rPr>
        <w:t xml:space="preserve">0 ml of </w:t>
      </w:r>
      <w:r w:rsidRPr="003A3854">
        <w:rPr>
          <w:sz w:val="24"/>
          <w:szCs w:val="24"/>
          <w:lang w:val="en-US"/>
        </w:rPr>
        <w:t>CCO</w:t>
      </w:r>
      <w:r w:rsidR="00BB4AD2" w:rsidRPr="003A3854">
        <w:rPr>
          <w:sz w:val="24"/>
          <w:szCs w:val="24"/>
          <w:lang w:val="en-US"/>
        </w:rPr>
        <w:t xml:space="preserve"> suspension was formed. The suspension was evenly divided into 4 centrifuge tubes and centrifuged at 7840 rpm for 10 minutes. After removing the supernatant, 15 mL of ethanol was injected into each of the 4 centrifuge tubes and resuspended by shaking with a vortex mixer. The suspensions from two of the centrifuge tubes were added to the other two centrifuge tubes respectively, and the ethanol washing step was </w:t>
      </w:r>
      <w:r w:rsidR="00BB4AD2" w:rsidRPr="003A3854">
        <w:rPr>
          <w:sz w:val="24"/>
          <w:szCs w:val="24"/>
          <w:lang w:val="en-US"/>
        </w:rPr>
        <w:lastRenderedPageBreak/>
        <w:t xml:space="preserve">repeated twice. That is, a total of 3 ethanol washings were performed to wash away TEA. After the last wash, add </w:t>
      </w:r>
      <w:r w:rsidRPr="003A3854">
        <w:rPr>
          <w:sz w:val="24"/>
          <w:szCs w:val="24"/>
          <w:lang w:val="en-US"/>
        </w:rPr>
        <w:t>15</w:t>
      </w:r>
      <w:r w:rsidR="00BB4AD2" w:rsidRPr="003A3854">
        <w:rPr>
          <w:sz w:val="24"/>
          <w:szCs w:val="24"/>
          <w:lang w:val="en-US"/>
        </w:rPr>
        <w:t xml:space="preserve"> mL ethanol to each of the two centrifuge tubes and resuspend them by shaking. Mix the suspensions in the two centrifuge tubes and pour a total of </w:t>
      </w:r>
      <w:r w:rsidRPr="003A3854">
        <w:rPr>
          <w:sz w:val="24"/>
          <w:szCs w:val="24"/>
          <w:lang w:val="en-US"/>
        </w:rPr>
        <w:t>30</w:t>
      </w:r>
      <w:r w:rsidR="00BB4AD2" w:rsidRPr="003A3854">
        <w:rPr>
          <w:sz w:val="24"/>
          <w:szCs w:val="24"/>
          <w:lang w:val="en-US"/>
        </w:rPr>
        <w:t xml:space="preserve"> mL into a glass bottle. 500 μL of the suspension</w:t>
      </w:r>
      <w:r w:rsidRPr="003A3854">
        <w:rPr>
          <w:sz w:val="24"/>
          <w:szCs w:val="24"/>
          <w:lang w:val="en-US"/>
        </w:rPr>
        <w:t xml:space="preserve"> should be taken,</w:t>
      </w:r>
      <w:r w:rsidR="00BB4AD2" w:rsidRPr="003A3854">
        <w:rPr>
          <w:sz w:val="24"/>
          <w:szCs w:val="24"/>
          <w:lang w:val="en-US"/>
        </w:rPr>
        <w:t xml:space="preserve"> dr</w:t>
      </w:r>
      <w:r w:rsidRPr="003A3854">
        <w:rPr>
          <w:sz w:val="24"/>
          <w:szCs w:val="24"/>
          <w:lang w:val="en-US"/>
        </w:rPr>
        <w:t xml:space="preserve">ied. And the net weight of the precipitate was </w:t>
      </w:r>
      <w:r w:rsidR="00BB4AD2" w:rsidRPr="003A3854">
        <w:rPr>
          <w:sz w:val="24"/>
          <w:szCs w:val="24"/>
          <w:lang w:val="en-US"/>
        </w:rPr>
        <w:t>weigh</w:t>
      </w:r>
      <w:r w:rsidRPr="003A3854">
        <w:rPr>
          <w:sz w:val="24"/>
          <w:szCs w:val="24"/>
          <w:lang w:val="en-US"/>
        </w:rPr>
        <w:t>ted</w:t>
      </w:r>
      <w:r w:rsidR="00BB4AD2" w:rsidRPr="003A3854">
        <w:rPr>
          <w:sz w:val="24"/>
          <w:szCs w:val="24"/>
          <w:lang w:val="en-US"/>
        </w:rPr>
        <w:t xml:space="preserve"> </w:t>
      </w:r>
      <w:r w:rsidRPr="003A3854">
        <w:rPr>
          <w:sz w:val="24"/>
          <w:szCs w:val="24"/>
          <w:lang w:val="en-US"/>
        </w:rPr>
        <w:t>to</w:t>
      </w:r>
      <w:r w:rsidR="00BB4AD2" w:rsidRPr="003A3854">
        <w:rPr>
          <w:sz w:val="24"/>
          <w:szCs w:val="24"/>
          <w:lang w:val="en-US"/>
        </w:rPr>
        <w:t xml:space="preserve"> determine the concentration. The general concentration is </w:t>
      </w:r>
      <w:r w:rsidRPr="003A3854">
        <w:rPr>
          <w:sz w:val="24"/>
          <w:szCs w:val="24"/>
          <w:lang w:val="en-US"/>
        </w:rPr>
        <w:t>about 6</w:t>
      </w:r>
      <w:r w:rsidR="00BB4AD2" w:rsidRPr="003A3854">
        <w:rPr>
          <w:sz w:val="24"/>
          <w:szCs w:val="24"/>
          <w:lang w:val="en-US"/>
        </w:rPr>
        <w:t xml:space="preserve"> mg/mL. Then put it in the refrigerator to freeze for storage.</w:t>
      </w:r>
    </w:p>
    <w:p w14:paraId="650D46FA" w14:textId="1BC4991F" w:rsidR="00A31FAC" w:rsidRDefault="003F038A">
      <w:pPr>
        <w:spacing w:line="360" w:lineRule="auto"/>
        <w:jc w:val="both"/>
        <w:rPr>
          <w:ins w:id="554" w:author="Fan, Qi" w:date="2024-09-06T12:01:00Z"/>
          <w:sz w:val="24"/>
          <w:szCs w:val="24"/>
          <w:lang w:val="en-US"/>
        </w:rPr>
      </w:pPr>
      <w:ins w:id="555" w:author="Fan, Qi" w:date="2024-09-06T12:29:00Z">
        <w:r w:rsidRPr="003F038A">
          <w:rPr>
            <w:noProof/>
            <w:sz w:val="24"/>
            <w:szCs w:val="24"/>
            <w:lang w:val="en-US"/>
          </w:rPr>
          <w:drawing>
            <wp:inline distT="0" distB="0" distL="0" distR="0" wp14:anchorId="15D5AF51" wp14:editId="4DADB34E">
              <wp:extent cx="5760720" cy="2950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0210"/>
                      </a:xfrm>
                      <a:prstGeom prst="rect">
                        <a:avLst/>
                      </a:prstGeom>
                    </pic:spPr>
                  </pic:pic>
                </a:graphicData>
              </a:graphic>
            </wp:inline>
          </w:drawing>
        </w:r>
      </w:ins>
    </w:p>
    <w:p w14:paraId="48D51723" w14:textId="49487DA0" w:rsidR="00A31FAC" w:rsidRPr="003A3854" w:rsidRDefault="00A31FAC" w:rsidP="00A31FAC">
      <w:pPr>
        <w:spacing w:line="360" w:lineRule="auto"/>
        <w:jc w:val="center"/>
        <w:rPr>
          <w:ins w:id="556" w:author="Fan, Qi" w:date="2024-09-06T12:01:00Z"/>
          <w:rStyle w:val="SubtleEmphasis"/>
          <w:sz w:val="18"/>
          <w:szCs w:val="18"/>
          <w:lang w:val="en-US"/>
        </w:rPr>
      </w:pPr>
      <w:ins w:id="557" w:author="Fan, Qi" w:date="2024-09-06T12:01:00Z">
        <w:r>
          <w:rPr>
            <w:rStyle w:val="SubtleEmphasis"/>
            <w:sz w:val="18"/>
            <w:szCs w:val="18"/>
            <w:lang w:val="en-US"/>
          </w:rPr>
          <w:t>F</w:t>
        </w:r>
        <w:r>
          <w:rPr>
            <w:rStyle w:val="SubtleEmphasis"/>
            <w:rFonts w:hint="eastAsia"/>
            <w:sz w:val="18"/>
            <w:szCs w:val="18"/>
            <w:lang w:val="en-US"/>
          </w:rPr>
          <w:t>igure</w:t>
        </w:r>
        <w:r>
          <w:rPr>
            <w:rStyle w:val="SubtleEmphasis"/>
            <w:sz w:val="18"/>
            <w:szCs w:val="18"/>
            <w:lang w:val="en-US"/>
          </w:rPr>
          <w:t xml:space="preserve"> 3.6.: </w:t>
        </w:r>
        <w:r w:rsidRPr="003A3854">
          <w:rPr>
            <w:rStyle w:val="SubtleEmphasis"/>
            <w:sz w:val="18"/>
            <w:szCs w:val="18"/>
            <w:lang w:val="en-US"/>
          </w:rPr>
          <w:t xml:space="preserve">Experimental setup for the synthesis of the calcium </w:t>
        </w:r>
      </w:ins>
      <w:ins w:id="558" w:author="Fan, Qi" w:date="2024-09-06T12:29:00Z">
        <w:r w:rsidR="003F038A">
          <w:rPr>
            <w:rStyle w:val="SubtleEmphasis"/>
            <w:sz w:val="18"/>
            <w:szCs w:val="18"/>
            <w:lang w:val="en-US"/>
          </w:rPr>
          <w:t>carbonate</w:t>
        </w:r>
      </w:ins>
      <w:ins w:id="559" w:author="Fan, Qi" w:date="2024-09-06T12:01:00Z">
        <w:r w:rsidRPr="003A3854">
          <w:rPr>
            <w:rStyle w:val="SubtleEmphasis"/>
            <w:sz w:val="18"/>
            <w:szCs w:val="18"/>
            <w:lang w:val="en-US"/>
          </w:rPr>
          <w:t xml:space="preserve"> </w:t>
        </w:r>
      </w:ins>
      <w:ins w:id="560" w:author="Fan, Qi" w:date="2024-09-06T12:29:00Z">
        <w:r w:rsidR="003F038A" w:rsidRPr="003F038A">
          <w:rPr>
            <w:rStyle w:val="SubtleEmphasis"/>
            <w:sz w:val="18"/>
            <w:szCs w:val="18"/>
            <w:lang w:val="en-US"/>
          </w:rPr>
          <w:t xml:space="preserve">oligomer </w:t>
        </w:r>
      </w:ins>
      <w:ins w:id="561" w:author="Fan, Qi" w:date="2024-09-06T12:01:00Z">
        <w:r w:rsidRPr="003A3854">
          <w:rPr>
            <w:rStyle w:val="SubtleEmphasis"/>
            <w:sz w:val="18"/>
            <w:szCs w:val="18"/>
            <w:lang w:val="en-US"/>
          </w:rPr>
          <w:t>(</w:t>
        </w:r>
      </w:ins>
      <w:ins w:id="562" w:author="Fan, Qi" w:date="2024-09-06T12:29:00Z">
        <w:r w:rsidR="003F038A">
          <w:rPr>
            <w:rStyle w:val="SubtleEmphasis"/>
            <w:sz w:val="18"/>
            <w:szCs w:val="18"/>
            <w:lang w:val="en-US"/>
          </w:rPr>
          <w:t>CCO</w:t>
        </w:r>
      </w:ins>
      <w:ins w:id="563" w:author="Fan, Qi" w:date="2024-09-06T12:01:00Z">
        <w:r w:rsidRPr="003A3854">
          <w:rPr>
            <w:rStyle w:val="SubtleEmphasis"/>
            <w:sz w:val="18"/>
            <w:szCs w:val="18"/>
            <w:lang w:val="en-US"/>
          </w:rPr>
          <w:t xml:space="preserve">). </w:t>
        </w:r>
        <w:r>
          <w:rPr>
            <w:rStyle w:val="SubtleEmphasis"/>
            <w:sz w:val="18"/>
            <w:szCs w:val="18"/>
            <w:lang w:val="en-US"/>
          </w:rPr>
          <w:t>a)</w:t>
        </w:r>
        <w:r w:rsidRPr="003A3854">
          <w:rPr>
            <w:rStyle w:val="SubtleEmphasis"/>
            <w:sz w:val="18"/>
            <w:szCs w:val="18"/>
            <w:lang w:val="en-US"/>
          </w:rPr>
          <w:t xml:space="preserve"> </w:t>
        </w:r>
      </w:ins>
      <w:ins w:id="564" w:author="Fan, Qi" w:date="2024-09-06T12:31:00Z">
        <w:r w:rsidR="003F038A" w:rsidRPr="003F038A">
          <w:rPr>
            <w:rStyle w:val="SubtleEmphasis"/>
            <w:sz w:val="18"/>
            <w:szCs w:val="18"/>
            <w:lang w:val="en-US"/>
          </w:rPr>
          <w:t xml:space="preserve">Gas </w:t>
        </w:r>
        <w:r w:rsidR="003F038A">
          <w:rPr>
            <w:rStyle w:val="SubtleEmphasis"/>
            <w:sz w:val="18"/>
            <w:szCs w:val="18"/>
            <w:lang w:val="en-US"/>
          </w:rPr>
          <w:t>d</w:t>
        </w:r>
        <w:r w:rsidR="003F038A" w:rsidRPr="003F038A">
          <w:rPr>
            <w:rStyle w:val="SubtleEmphasis"/>
            <w:sz w:val="18"/>
            <w:szCs w:val="18"/>
            <w:lang w:val="en-US"/>
          </w:rPr>
          <w:t>istributor</w:t>
        </w:r>
      </w:ins>
      <w:ins w:id="565" w:author="Fan, Qi" w:date="2024-09-06T12:01:00Z">
        <w:r w:rsidRPr="003A3854">
          <w:rPr>
            <w:rStyle w:val="SubtleEmphasis"/>
            <w:sz w:val="18"/>
            <w:szCs w:val="18"/>
            <w:lang w:val="en-US"/>
          </w:rPr>
          <w:t xml:space="preserve"> (</w:t>
        </w:r>
      </w:ins>
      <w:ins w:id="566" w:author="Fan, Qi" w:date="2024-09-06T12:32:00Z">
        <w:r w:rsidR="00FC0D8E">
          <w:rPr>
            <w:rStyle w:val="SubtleEmphasis"/>
            <w:sz w:val="18"/>
            <w:szCs w:val="18"/>
            <w:lang w:val="en-US"/>
          </w:rPr>
          <w:t>3</w:t>
        </w:r>
      </w:ins>
      <w:ins w:id="567" w:author="Fan, Qi" w:date="2024-09-06T12:01:00Z">
        <w:r w:rsidRPr="003A3854">
          <w:rPr>
            <w:rStyle w:val="SubtleEmphasis"/>
            <w:sz w:val="18"/>
            <w:szCs w:val="18"/>
            <w:lang w:val="en-US"/>
          </w:rPr>
          <w:t xml:space="preserve">, </w:t>
        </w:r>
      </w:ins>
      <w:ins w:id="568" w:author="Fan, Qi" w:date="2024-09-06T12:32:00Z">
        <w:r w:rsidR="00FC0D8E">
          <w:rPr>
            <w:rStyle w:val="SubtleEmphasis"/>
            <w:sz w:val="18"/>
            <w:szCs w:val="18"/>
            <w:lang w:val="en-US"/>
          </w:rPr>
          <w:t>4</w:t>
        </w:r>
      </w:ins>
      <w:ins w:id="569" w:author="Fan, Qi" w:date="2024-09-06T12:01:00Z">
        <w:r w:rsidRPr="003A3854">
          <w:rPr>
            <w:rStyle w:val="SubtleEmphasis"/>
            <w:sz w:val="18"/>
            <w:szCs w:val="18"/>
            <w:lang w:val="en-US"/>
          </w:rPr>
          <w:t xml:space="preserve">), round neck flask (2) and magnetic stirrer (1). </w:t>
        </w:r>
        <w:r>
          <w:rPr>
            <w:rStyle w:val="SubtleEmphasis"/>
            <w:sz w:val="18"/>
            <w:szCs w:val="18"/>
            <w:lang w:val="en-US"/>
          </w:rPr>
          <w:t>b)</w:t>
        </w:r>
        <w:r w:rsidRPr="00AF54DA">
          <w:rPr>
            <w:rStyle w:val="SubtleEmphasis"/>
            <w:sz w:val="18"/>
            <w:szCs w:val="18"/>
            <w:lang w:val="en-US"/>
          </w:rPr>
          <w:t xml:space="preserve"> </w:t>
        </w:r>
        <w:r w:rsidRPr="003A3854">
          <w:rPr>
            <w:rStyle w:val="SubtleEmphasis"/>
            <w:sz w:val="18"/>
            <w:szCs w:val="18"/>
            <w:lang w:val="en-US"/>
          </w:rPr>
          <w:t xml:space="preserve">Centrifugation at </w:t>
        </w:r>
      </w:ins>
      <w:ins w:id="570" w:author="Fan, Qi" w:date="2024-09-06T12:32:00Z">
        <w:r w:rsidR="00FC0D8E">
          <w:rPr>
            <w:rStyle w:val="SubtleEmphasis"/>
            <w:sz w:val="18"/>
            <w:szCs w:val="18"/>
            <w:lang w:val="en-US"/>
          </w:rPr>
          <w:t>7840</w:t>
        </w:r>
      </w:ins>
      <w:ins w:id="571" w:author="Fan, Qi" w:date="2024-09-06T12:01:00Z">
        <w:r w:rsidRPr="003A3854">
          <w:rPr>
            <w:rStyle w:val="SubtleEmphasis"/>
            <w:sz w:val="18"/>
            <w:szCs w:val="18"/>
            <w:lang w:val="en-US"/>
          </w:rPr>
          <w:t xml:space="preserve"> rpm for </w:t>
        </w:r>
      </w:ins>
      <w:ins w:id="572" w:author="Fan, Qi" w:date="2024-09-06T12:32:00Z">
        <w:r w:rsidR="00FC0D8E">
          <w:rPr>
            <w:rStyle w:val="SubtleEmphasis"/>
            <w:sz w:val="18"/>
            <w:szCs w:val="18"/>
            <w:lang w:val="en-US"/>
          </w:rPr>
          <w:t>10</w:t>
        </w:r>
      </w:ins>
      <w:ins w:id="573" w:author="Fan, Qi" w:date="2024-09-06T12:01:00Z">
        <w:r w:rsidRPr="003A3854">
          <w:rPr>
            <w:rStyle w:val="SubtleEmphasis"/>
            <w:sz w:val="18"/>
            <w:szCs w:val="18"/>
            <w:lang w:val="en-US"/>
          </w:rPr>
          <w:t xml:space="preserve"> min. c</w:t>
        </w:r>
        <w:r>
          <w:rPr>
            <w:rStyle w:val="SubtleEmphasis"/>
            <w:sz w:val="18"/>
            <w:szCs w:val="18"/>
            <w:lang w:val="en-US"/>
          </w:rPr>
          <w:t>)</w:t>
        </w:r>
        <w:r w:rsidRPr="003A3854">
          <w:rPr>
            <w:rStyle w:val="SubtleEmphasis"/>
            <w:sz w:val="18"/>
            <w:szCs w:val="18"/>
            <w:lang w:val="en-US"/>
          </w:rPr>
          <w:t xml:space="preserve"> Storage of the </w:t>
        </w:r>
      </w:ins>
      <w:ins w:id="574" w:author="Fan, Qi" w:date="2024-09-06T12:32:00Z">
        <w:r w:rsidR="00FC0D8E">
          <w:rPr>
            <w:rStyle w:val="SubtleEmphasis"/>
            <w:sz w:val="18"/>
            <w:szCs w:val="18"/>
            <w:lang w:val="en-US"/>
          </w:rPr>
          <w:t>CCO</w:t>
        </w:r>
      </w:ins>
      <w:ins w:id="575" w:author="Fan, Qi" w:date="2024-09-06T12:01:00Z">
        <w:r w:rsidRPr="003A3854">
          <w:rPr>
            <w:rStyle w:val="SubtleEmphasis"/>
            <w:sz w:val="18"/>
            <w:szCs w:val="18"/>
            <w:lang w:val="en-US"/>
          </w:rPr>
          <w:t xml:space="preserve"> suspension in a concentration of </w:t>
        </w:r>
      </w:ins>
      <w:ins w:id="576" w:author="Fan, Qi" w:date="2024-09-06T12:32:00Z">
        <w:r w:rsidR="00FC0D8E">
          <w:rPr>
            <w:rStyle w:val="SubtleEmphasis"/>
            <w:sz w:val="18"/>
            <w:szCs w:val="18"/>
            <w:lang w:val="en-US"/>
          </w:rPr>
          <w:t>6</w:t>
        </w:r>
      </w:ins>
      <w:ins w:id="577" w:author="Fan, Qi" w:date="2024-09-06T12:01:00Z">
        <w:r w:rsidRPr="003A3854">
          <w:rPr>
            <w:rStyle w:val="SubtleEmphasis"/>
            <w:sz w:val="18"/>
            <w:szCs w:val="18"/>
            <w:lang w:val="en-US"/>
          </w:rPr>
          <w:t xml:space="preserve"> mg/mL in a glass sample container.</w:t>
        </w:r>
      </w:ins>
    </w:p>
    <w:p w14:paraId="549A91B8" w14:textId="77777777" w:rsidR="00A31FAC" w:rsidRPr="003A3854" w:rsidRDefault="00A31FAC">
      <w:pPr>
        <w:spacing w:line="360" w:lineRule="auto"/>
        <w:jc w:val="both"/>
        <w:rPr>
          <w:sz w:val="24"/>
          <w:szCs w:val="24"/>
          <w:lang w:val="en-US"/>
        </w:rPr>
      </w:pPr>
    </w:p>
    <w:p w14:paraId="05E5FE54" w14:textId="14B3E0AF" w:rsidR="000C6328" w:rsidRPr="003A3854" w:rsidRDefault="000C6328" w:rsidP="003A3854">
      <w:pPr>
        <w:pStyle w:val="Heading4"/>
        <w:spacing w:line="360" w:lineRule="auto"/>
        <w:rPr>
          <w:i w:val="0"/>
          <w:iCs w:val="0"/>
          <w:lang w:val="en-US"/>
        </w:rPr>
      </w:pPr>
      <w:r w:rsidRPr="003A3854">
        <w:rPr>
          <w:i w:val="0"/>
          <w:iCs w:val="0"/>
          <w:sz w:val="24"/>
          <w:szCs w:val="24"/>
          <w:lang w:val="en-US"/>
        </w:rPr>
        <w:t>3.4.</w:t>
      </w:r>
      <w:r w:rsidR="00D909A2" w:rsidRPr="003A3854">
        <w:rPr>
          <w:i w:val="0"/>
          <w:iCs w:val="0"/>
          <w:sz w:val="24"/>
          <w:szCs w:val="24"/>
          <w:lang w:val="en-US"/>
        </w:rPr>
        <w:t>2</w:t>
      </w:r>
      <w:r w:rsidRPr="003A3854">
        <w:rPr>
          <w:i w:val="0"/>
          <w:iCs w:val="0"/>
          <w:sz w:val="24"/>
          <w:szCs w:val="24"/>
          <w:lang w:val="en-US"/>
        </w:rPr>
        <w:t xml:space="preserve">.2 Fabrication of calcium carbonate mineralized CNC composite materials </w:t>
      </w:r>
    </w:p>
    <w:p w14:paraId="1724B80A" w14:textId="52A3137F" w:rsidR="00CC372A" w:rsidRPr="003A3854" w:rsidRDefault="00CC372A" w:rsidP="003A3854">
      <w:pPr>
        <w:spacing w:line="360" w:lineRule="auto"/>
        <w:jc w:val="both"/>
        <w:rPr>
          <w:sz w:val="24"/>
          <w:szCs w:val="24"/>
          <w:lang w:val="en-US"/>
        </w:rPr>
      </w:pPr>
      <w:r w:rsidRPr="003A3854">
        <w:rPr>
          <w:sz w:val="24"/>
          <w:szCs w:val="24"/>
          <w:lang w:val="en-US"/>
        </w:rPr>
        <w:t>This section describes the process for preparing samples of two CNC suspensions (100L and 110L) that were mineralized to 5 different degrees with calcium carbonate. The following table 3.15 lists the amounts of CNC suspension and CCO suspension required for this experiment.</w:t>
      </w:r>
    </w:p>
    <w:p w14:paraId="552FBE69" w14:textId="78F39D3E" w:rsidR="00BE342B" w:rsidRPr="00222B5D" w:rsidRDefault="00BE342B" w:rsidP="003A3854">
      <w:pPr>
        <w:spacing w:line="360" w:lineRule="auto"/>
        <w:rPr>
          <w:lang w:val="en-US"/>
        </w:rPr>
      </w:pPr>
      <w:r w:rsidRPr="003A3854">
        <w:rPr>
          <w:lang w:val="en-US"/>
        </w:rPr>
        <w:t>Table 3.1</w:t>
      </w:r>
      <w:r w:rsidR="001C6E89">
        <w:rPr>
          <w:lang w:val="en-US"/>
        </w:rPr>
        <w:t>3</w:t>
      </w:r>
      <w:r w:rsidRPr="003A3854">
        <w:rPr>
          <w:lang w:val="en-US"/>
        </w:rPr>
        <w:t>.: The amounts of CNC suspension and CCO suspension required for five CNC-CaC composites with different mineralization degrees.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9"/>
        <w:gridCol w:w="1425"/>
        <w:gridCol w:w="1571"/>
        <w:gridCol w:w="1571"/>
        <w:gridCol w:w="1318"/>
        <w:gridCol w:w="1458"/>
      </w:tblGrid>
      <w:tr w:rsidR="00CC372A" w:rsidRPr="002625F0" w14:paraId="1C10307B" w14:textId="77777777" w:rsidTr="003A3854">
        <w:tc>
          <w:tcPr>
            <w:tcW w:w="9072" w:type="dxa"/>
            <w:gridSpan w:val="6"/>
            <w:tcBorders>
              <w:top w:val="single" w:sz="12" w:space="0" w:color="auto"/>
              <w:bottom w:val="single" w:sz="12" w:space="0" w:color="auto"/>
            </w:tcBorders>
            <w:vAlign w:val="center"/>
          </w:tcPr>
          <w:p w14:paraId="76B515BF" w14:textId="3182DF18" w:rsidR="00CC372A" w:rsidRPr="003A3854" w:rsidRDefault="00CC372A" w:rsidP="003A3854">
            <w:pPr>
              <w:spacing w:line="360" w:lineRule="auto"/>
              <w:rPr>
                <w:b/>
                <w:bCs/>
                <w:lang w:val="en-US"/>
              </w:rPr>
            </w:pPr>
            <w:r w:rsidRPr="003A3854">
              <w:rPr>
                <w:b/>
                <w:bCs/>
                <w:lang w:val="en-US"/>
              </w:rPr>
              <w:t xml:space="preserve">CNC suspension: weight percent of CNC is 6.4%. CCO: concentration of suspension is </w:t>
            </w:r>
            <w:r w:rsidR="0087031D" w:rsidRPr="003A3854">
              <w:rPr>
                <w:b/>
                <w:bCs/>
                <w:lang w:val="en-US"/>
              </w:rPr>
              <w:t>6</w:t>
            </w:r>
            <w:r w:rsidR="00144C04" w:rsidRPr="003A3854">
              <w:rPr>
                <w:b/>
                <w:bCs/>
                <w:lang w:val="en-US"/>
              </w:rPr>
              <w:t xml:space="preserve"> </w:t>
            </w:r>
            <w:r w:rsidRPr="003A3854">
              <w:rPr>
                <w:b/>
                <w:bCs/>
                <w:lang w:val="en-US"/>
              </w:rPr>
              <w:t>mg/mL.</w:t>
            </w:r>
          </w:p>
        </w:tc>
      </w:tr>
      <w:tr w:rsidR="00CC372A" w:rsidRPr="00222B5D" w14:paraId="1B89D854" w14:textId="77777777" w:rsidTr="003A3854">
        <w:tc>
          <w:tcPr>
            <w:tcW w:w="1729" w:type="dxa"/>
            <w:tcBorders>
              <w:top w:val="single" w:sz="12" w:space="0" w:color="auto"/>
              <w:bottom w:val="double" w:sz="4" w:space="0" w:color="auto"/>
              <w:right w:val="single" w:sz="4" w:space="0" w:color="auto"/>
            </w:tcBorders>
            <w:shd w:val="clear" w:color="auto" w:fill="auto"/>
            <w:vAlign w:val="center"/>
          </w:tcPr>
          <w:p w14:paraId="3420AE55" w14:textId="5EAA90AF" w:rsidR="00CC372A" w:rsidRPr="003A3854" w:rsidRDefault="00CC372A" w:rsidP="003A3854">
            <w:pPr>
              <w:spacing w:line="360" w:lineRule="auto"/>
              <w:rPr>
                <w:b/>
                <w:bCs/>
                <w:lang w:val="en-US"/>
              </w:rPr>
            </w:pPr>
            <w:r w:rsidRPr="003A3854">
              <w:rPr>
                <w:b/>
                <w:bCs/>
                <w:lang w:val="en-US"/>
              </w:rPr>
              <w:t>Weight percent of CCO</w:t>
            </w:r>
          </w:p>
        </w:tc>
        <w:tc>
          <w:tcPr>
            <w:tcW w:w="1425" w:type="dxa"/>
            <w:tcBorders>
              <w:top w:val="single" w:sz="12" w:space="0" w:color="auto"/>
              <w:left w:val="single" w:sz="4" w:space="0" w:color="auto"/>
              <w:bottom w:val="double" w:sz="4" w:space="0" w:color="auto"/>
              <w:right w:val="single" w:sz="4" w:space="0" w:color="auto"/>
            </w:tcBorders>
            <w:shd w:val="clear" w:color="auto" w:fill="auto"/>
            <w:vAlign w:val="center"/>
          </w:tcPr>
          <w:p w14:paraId="64CCCFF0" w14:textId="77777777" w:rsidR="00CC372A" w:rsidRPr="003A3854" w:rsidRDefault="00CC372A" w:rsidP="003A3854">
            <w:pPr>
              <w:spacing w:line="360" w:lineRule="auto"/>
              <w:jc w:val="center"/>
              <w:rPr>
                <w:b/>
                <w:bCs/>
                <w:lang w:val="en-US"/>
              </w:rPr>
            </w:pPr>
            <w:r w:rsidRPr="003A3854">
              <w:rPr>
                <w:b/>
                <w:bCs/>
                <w:lang w:val="en-US"/>
              </w:rPr>
              <w:t>20%</w:t>
            </w:r>
          </w:p>
        </w:tc>
        <w:tc>
          <w:tcPr>
            <w:tcW w:w="1571" w:type="dxa"/>
            <w:tcBorders>
              <w:top w:val="single" w:sz="12" w:space="0" w:color="auto"/>
              <w:left w:val="single" w:sz="4" w:space="0" w:color="auto"/>
              <w:bottom w:val="double" w:sz="4" w:space="0" w:color="auto"/>
              <w:right w:val="single" w:sz="4" w:space="0" w:color="auto"/>
            </w:tcBorders>
            <w:shd w:val="clear" w:color="auto" w:fill="auto"/>
            <w:vAlign w:val="center"/>
          </w:tcPr>
          <w:p w14:paraId="20521AF5" w14:textId="77777777" w:rsidR="00CC372A" w:rsidRPr="003A3854" w:rsidRDefault="00CC372A" w:rsidP="003A3854">
            <w:pPr>
              <w:spacing w:line="360" w:lineRule="auto"/>
              <w:jc w:val="center"/>
              <w:rPr>
                <w:b/>
                <w:bCs/>
                <w:lang w:val="en-US"/>
              </w:rPr>
            </w:pPr>
            <w:r w:rsidRPr="003A3854">
              <w:rPr>
                <w:b/>
                <w:bCs/>
                <w:lang w:val="en-US"/>
              </w:rPr>
              <w:t>33%</w:t>
            </w:r>
          </w:p>
        </w:tc>
        <w:tc>
          <w:tcPr>
            <w:tcW w:w="1571" w:type="dxa"/>
            <w:tcBorders>
              <w:top w:val="single" w:sz="12" w:space="0" w:color="auto"/>
              <w:left w:val="single" w:sz="4" w:space="0" w:color="auto"/>
              <w:bottom w:val="double" w:sz="4" w:space="0" w:color="auto"/>
              <w:right w:val="single" w:sz="4" w:space="0" w:color="auto"/>
            </w:tcBorders>
            <w:shd w:val="clear" w:color="auto" w:fill="auto"/>
            <w:vAlign w:val="center"/>
          </w:tcPr>
          <w:p w14:paraId="08E0EAA5" w14:textId="77777777" w:rsidR="00CC372A" w:rsidRPr="003A3854" w:rsidRDefault="00CC372A" w:rsidP="003A3854">
            <w:pPr>
              <w:spacing w:line="360" w:lineRule="auto"/>
              <w:jc w:val="center"/>
              <w:rPr>
                <w:b/>
                <w:bCs/>
                <w:lang w:val="en-US"/>
              </w:rPr>
            </w:pPr>
            <w:r w:rsidRPr="003A3854">
              <w:rPr>
                <w:b/>
                <w:bCs/>
                <w:lang w:val="en-US"/>
              </w:rPr>
              <w:t>50%</w:t>
            </w:r>
          </w:p>
        </w:tc>
        <w:tc>
          <w:tcPr>
            <w:tcW w:w="1318" w:type="dxa"/>
            <w:tcBorders>
              <w:top w:val="single" w:sz="12" w:space="0" w:color="auto"/>
              <w:left w:val="single" w:sz="4" w:space="0" w:color="auto"/>
              <w:bottom w:val="double" w:sz="4" w:space="0" w:color="auto"/>
              <w:right w:val="single" w:sz="4" w:space="0" w:color="auto"/>
            </w:tcBorders>
            <w:vAlign w:val="center"/>
          </w:tcPr>
          <w:p w14:paraId="379673EA" w14:textId="77777777" w:rsidR="00CC372A" w:rsidRPr="003A3854" w:rsidRDefault="00CC372A" w:rsidP="003A3854">
            <w:pPr>
              <w:spacing w:line="360" w:lineRule="auto"/>
              <w:jc w:val="center"/>
              <w:rPr>
                <w:b/>
                <w:bCs/>
                <w:lang w:val="en-US"/>
              </w:rPr>
            </w:pPr>
            <w:r w:rsidRPr="003A3854">
              <w:rPr>
                <w:b/>
                <w:bCs/>
                <w:lang w:val="en-US"/>
              </w:rPr>
              <w:t>66%</w:t>
            </w:r>
          </w:p>
        </w:tc>
        <w:tc>
          <w:tcPr>
            <w:tcW w:w="1458" w:type="dxa"/>
            <w:tcBorders>
              <w:top w:val="single" w:sz="12" w:space="0" w:color="auto"/>
              <w:left w:val="single" w:sz="4" w:space="0" w:color="auto"/>
              <w:bottom w:val="double" w:sz="4" w:space="0" w:color="auto"/>
            </w:tcBorders>
            <w:shd w:val="clear" w:color="auto" w:fill="auto"/>
            <w:vAlign w:val="center"/>
          </w:tcPr>
          <w:p w14:paraId="21E9A5C9" w14:textId="77777777" w:rsidR="00CC372A" w:rsidRPr="003A3854" w:rsidRDefault="00CC372A" w:rsidP="003A3854">
            <w:pPr>
              <w:spacing w:line="360" w:lineRule="auto"/>
              <w:jc w:val="center"/>
              <w:rPr>
                <w:b/>
                <w:bCs/>
                <w:lang w:val="en-US"/>
              </w:rPr>
            </w:pPr>
            <w:r w:rsidRPr="003A3854">
              <w:rPr>
                <w:b/>
                <w:bCs/>
                <w:lang w:val="en-US"/>
              </w:rPr>
              <w:t>75%</w:t>
            </w:r>
          </w:p>
        </w:tc>
      </w:tr>
      <w:tr w:rsidR="00CC372A" w:rsidRPr="00222B5D" w14:paraId="39173073" w14:textId="77777777" w:rsidTr="003A3854">
        <w:tc>
          <w:tcPr>
            <w:tcW w:w="1729" w:type="dxa"/>
            <w:tcBorders>
              <w:top w:val="single" w:sz="12" w:space="0" w:color="auto"/>
              <w:bottom w:val="double" w:sz="4" w:space="0" w:color="auto"/>
              <w:right w:val="single" w:sz="4" w:space="0" w:color="auto"/>
            </w:tcBorders>
            <w:shd w:val="clear" w:color="auto" w:fill="auto"/>
            <w:vAlign w:val="center"/>
          </w:tcPr>
          <w:p w14:paraId="123CCCDC" w14:textId="77777777" w:rsidR="00CC372A" w:rsidRPr="003A3854" w:rsidRDefault="00CC372A" w:rsidP="003A3854">
            <w:pPr>
              <w:spacing w:line="360" w:lineRule="auto"/>
              <w:rPr>
                <w:sz w:val="20"/>
                <w:szCs w:val="20"/>
                <w:lang w:val="en-US"/>
              </w:rPr>
            </w:pPr>
            <w:r w:rsidRPr="003A3854">
              <w:rPr>
                <w:sz w:val="20"/>
                <w:szCs w:val="20"/>
                <w:lang w:val="en-US"/>
              </w:rPr>
              <w:t>CNC (100L, 110L)</w:t>
            </w:r>
          </w:p>
        </w:tc>
        <w:tc>
          <w:tcPr>
            <w:tcW w:w="1425" w:type="dxa"/>
            <w:tcBorders>
              <w:top w:val="single" w:sz="12" w:space="0" w:color="auto"/>
              <w:left w:val="single" w:sz="4" w:space="0" w:color="auto"/>
              <w:bottom w:val="double" w:sz="4" w:space="0" w:color="auto"/>
              <w:right w:val="single" w:sz="4" w:space="0" w:color="auto"/>
            </w:tcBorders>
            <w:shd w:val="clear" w:color="auto" w:fill="auto"/>
            <w:vAlign w:val="center"/>
          </w:tcPr>
          <w:p w14:paraId="418BCC31" w14:textId="53BF63E7" w:rsidR="00CC372A" w:rsidRPr="003A3854" w:rsidRDefault="00C14765" w:rsidP="003A3854">
            <w:pPr>
              <w:spacing w:line="360" w:lineRule="auto"/>
              <w:jc w:val="center"/>
              <w:rPr>
                <w:lang w:val="en-US"/>
              </w:rPr>
            </w:pPr>
            <w:r>
              <w:rPr>
                <w:lang w:val="en-US"/>
              </w:rPr>
              <w:t>1</w:t>
            </w:r>
            <w:r w:rsidRPr="003A3854">
              <w:rPr>
                <w:lang w:val="en-US"/>
              </w:rPr>
              <w:t xml:space="preserve"> </w:t>
            </w:r>
            <w:r w:rsidR="00CC372A" w:rsidRPr="003A3854">
              <w:rPr>
                <w:lang w:val="en-US"/>
              </w:rPr>
              <w:t>g</w:t>
            </w:r>
          </w:p>
        </w:tc>
        <w:tc>
          <w:tcPr>
            <w:tcW w:w="1571" w:type="dxa"/>
            <w:tcBorders>
              <w:top w:val="single" w:sz="12" w:space="0" w:color="auto"/>
              <w:left w:val="single" w:sz="4" w:space="0" w:color="auto"/>
              <w:bottom w:val="double" w:sz="4" w:space="0" w:color="auto"/>
              <w:right w:val="single" w:sz="4" w:space="0" w:color="auto"/>
            </w:tcBorders>
            <w:shd w:val="clear" w:color="auto" w:fill="auto"/>
            <w:vAlign w:val="center"/>
          </w:tcPr>
          <w:p w14:paraId="2B255D74" w14:textId="706875F3" w:rsidR="00CC372A" w:rsidRPr="003A3854" w:rsidRDefault="00C14765" w:rsidP="003A3854">
            <w:pPr>
              <w:spacing w:line="360" w:lineRule="auto"/>
              <w:jc w:val="center"/>
              <w:rPr>
                <w:lang w:val="en-US"/>
              </w:rPr>
            </w:pPr>
            <w:r>
              <w:rPr>
                <w:lang w:val="en-US"/>
              </w:rPr>
              <w:t>1</w:t>
            </w:r>
            <w:r w:rsidRPr="003A3854">
              <w:rPr>
                <w:lang w:val="en-US"/>
              </w:rPr>
              <w:t xml:space="preserve"> </w:t>
            </w:r>
            <w:r w:rsidR="00CC372A" w:rsidRPr="003A3854">
              <w:rPr>
                <w:lang w:val="en-US"/>
              </w:rPr>
              <w:t>g</w:t>
            </w:r>
          </w:p>
        </w:tc>
        <w:tc>
          <w:tcPr>
            <w:tcW w:w="1571" w:type="dxa"/>
            <w:tcBorders>
              <w:top w:val="single" w:sz="12" w:space="0" w:color="auto"/>
              <w:left w:val="single" w:sz="4" w:space="0" w:color="auto"/>
              <w:bottom w:val="double" w:sz="4" w:space="0" w:color="auto"/>
              <w:right w:val="single" w:sz="4" w:space="0" w:color="auto"/>
            </w:tcBorders>
            <w:shd w:val="clear" w:color="auto" w:fill="auto"/>
            <w:vAlign w:val="center"/>
          </w:tcPr>
          <w:p w14:paraId="537EE2F6" w14:textId="7281CDBB" w:rsidR="00CC372A" w:rsidRPr="003A3854" w:rsidRDefault="00C14765" w:rsidP="003A3854">
            <w:pPr>
              <w:spacing w:line="360" w:lineRule="auto"/>
              <w:jc w:val="center"/>
              <w:rPr>
                <w:lang w:val="en-US"/>
              </w:rPr>
            </w:pPr>
            <w:r>
              <w:rPr>
                <w:lang w:val="en-US"/>
              </w:rPr>
              <w:t>1</w:t>
            </w:r>
            <w:r w:rsidRPr="003A3854">
              <w:rPr>
                <w:lang w:val="en-US"/>
              </w:rPr>
              <w:t xml:space="preserve"> </w:t>
            </w:r>
            <w:r w:rsidR="00CC372A" w:rsidRPr="003A3854">
              <w:rPr>
                <w:lang w:val="en-US"/>
              </w:rPr>
              <w:t>g</w:t>
            </w:r>
          </w:p>
        </w:tc>
        <w:tc>
          <w:tcPr>
            <w:tcW w:w="1318" w:type="dxa"/>
            <w:tcBorders>
              <w:top w:val="single" w:sz="12" w:space="0" w:color="auto"/>
              <w:left w:val="single" w:sz="4" w:space="0" w:color="auto"/>
              <w:bottom w:val="double" w:sz="4" w:space="0" w:color="auto"/>
              <w:right w:val="single" w:sz="4" w:space="0" w:color="auto"/>
            </w:tcBorders>
            <w:vAlign w:val="center"/>
          </w:tcPr>
          <w:p w14:paraId="45D5DD92" w14:textId="78BE72D8" w:rsidR="00CC372A" w:rsidRPr="003A3854" w:rsidRDefault="00C14765" w:rsidP="003A3854">
            <w:pPr>
              <w:spacing w:line="360" w:lineRule="auto"/>
              <w:jc w:val="center"/>
              <w:rPr>
                <w:lang w:val="en-US"/>
              </w:rPr>
            </w:pPr>
            <w:r>
              <w:rPr>
                <w:lang w:val="en-US"/>
              </w:rPr>
              <w:t>1</w:t>
            </w:r>
            <w:r w:rsidRPr="003A3854">
              <w:rPr>
                <w:lang w:val="en-US"/>
              </w:rPr>
              <w:t xml:space="preserve"> </w:t>
            </w:r>
            <w:r w:rsidR="00CC372A" w:rsidRPr="003A3854">
              <w:rPr>
                <w:lang w:val="en-US"/>
              </w:rPr>
              <w:t>g</w:t>
            </w:r>
          </w:p>
        </w:tc>
        <w:tc>
          <w:tcPr>
            <w:tcW w:w="1458" w:type="dxa"/>
            <w:tcBorders>
              <w:top w:val="single" w:sz="12" w:space="0" w:color="auto"/>
              <w:left w:val="single" w:sz="4" w:space="0" w:color="auto"/>
              <w:bottom w:val="double" w:sz="4" w:space="0" w:color="auto"/>
            </w:tcBorders>
            <w:shd w:val="clear" w:color="auto" w:fill="auto"/>
            <w:vAlign w:val="center"/>
          </w:tcPr>
          <w:p w14:paraId="38A1FA96" w14:textId="3D48C8AC" w:rsidR="00CC372A" w:rsidRPr="003A3854" w:rsidRDefault="00C14765" w:rsidP="003A3854">
            <w:pPr>
              <w:spacing w:line="360" w:lineRule="auto"/>
              <w:jc w:val="center"/>
              <w:rPr>
                <w:lang w:val="en-US"/>
              </w:rPr>
            </w:pPr>
            <w:r>
              <w:rPr>
                <w:lang w:val="en-US"/>
              </w:rPr>
              <w:t>1</w:t>
            </w:r>
            <w:r w:rsidRPr="003A3854">
              <w:rPr>
                <w:lang w:val="en-US"/>
              </w:rPr>
              <w:t xml:space="preserve"> </w:t>
            </w:r>
            <w:r w:rsidR="00CC372A" w:rsidRPr="003A3854">
              <w:rPr>
                <w:lang w:val="en-US"/>
              </w:rPr>
              <w:t>g</w:t>
            </w:r>
          </w:p>
        </w:tc>
      </w:tr>
      <w:tr w:rsidR="00CC372A" w:rsidRPr="00222B5D" w14:paraId="0A719DDF" w14:textId="77777777" w:rsidTr="003A3854">
        <w:tc>
          <w:tcPr>
            <w:tcW w:w="1729" w:type="dxa"/>
            <w:tcBorders>
              <w:bottom w:val="double" w:sz="4" w:space="0" w:color="auto"/>
              <w:right w:val="single" w:sz="4" w:space="0" w:color="auto"/>
            </w:tcBorders>
            <w:shd w:val="clear" w:color="auto" w:fill="auto"/>
            <w:vAlign w:val="center"/>
          </w:tcPr>
          <w:p w14:paraId="49AA6B17" w14:textId="639A7F67" w:rsidR="00CC372A" w:rsidRPr="003A3854" w:rsidRDefault="00CC372A" w:rsidP="003A3854">
            <w:pPr>
              <w:spacing w:line="360" w:lineRule="auto"/>
              <w:rPr>
                <w:sz w:val="20"/>
                <w:szCs w:val="20"/>
                <w:lang w:val="en-US"/>
              </w:rPr>
            </w:pPr>
            <w:r w:rsidRPr="003A3854">
              <w:rPr>
                <w:sz w:val="20"/>
                <w:szCs w:val="20"/>
                <w:lang w:val="en-US"/>
              </w:rPr>
              <w:lastRenderedPageBreak/>
              <w:t>CCO suspension</w:t>
            </w:r>
          </w:p>
        </w:tc>
        <w:tc>
          <w:tcPr>
            <w:tcW w:w="1425" w:type="dxa"/>
            <w:tcBorders>
              <w:left w:val="single" w:sz="4" w:space="0" w:color="auto"/>
              <w:bottom w:val="double" w:sz="4" w:space="0" w:color="auto"/>
              <w:right w:val="single" w:sz="4" w:space="0" w:color="auto"/>
            </w:tcBorders>
            <w:shd w:val="clear" w:color="auto" w:fill="auto"/>
            <w:vAlign w:val="center"/>
          </w:tcPr>
          <w:p w14:paraId="29DB3DDA" w14:textId="4477F7CB" w:rsidR="00CC372A" w:rsidRPr="003A3854" w:rsidRDefault="00C14765" w:rsidP="003A3854">
            <w:pPr>
              <w:spacing w:line="360" w:lineRule="auto"/>
              <w:jc w:val="center"/>
              <w:rPr>
                <w:lang w:val="en-US"/>
              </w:rPr>
            </w:pPr>
            <w:r>
              <w:rPr>
                <w:lang w:val="en-US"/>
              </w:rPr>
              <w:t>2</w:t>
            </w:r>
            <w:r w:rsidR="00CC372A" w:rsidRPr="003A3854">
              <w:rPr>
                <w:lang w:val="en-US"/>
              </w:rPr>
              <w:t>.</w:t>
            </w:r>
            <w:r>
              <w:rPr>
                <w:lang w:val="en-US"/>
              </w:rPr>
              <w:t>13</w:t>
            </w:r>
            <w:r w:rsidR="00CC372A" w:rsidRPr="003A3854">
              <w:rPr>
                <w:lang w:val="en-US"/>
              </w:rPr>
              <w:t xml:space="preserve"> mL</w:t>
            </w:r>
          </w:p>
        </w:tc>
        <w:tc>
          <w:tcPr>
            <w:tcW w:w="1571" w:type="dxa"/>
            <w:tcBorders>
              <w:left w:val="single" w:sz="4" w:space="0" w:color="auto"/>
              <w:bottom w:val="double" w:sz="4" w:space="0" w:color="auto"/>
              <w:right w:val="single" w:sz="4" w:space="0" w:color="auto"/>
            </w:tcBorders>
            <w:shd w:val="clear" w:color="auto" w:fill="auto"/>
            <w:vAlign w:val="center"/>
          </w:tcPr>
          <w:p w14:paraId="5AE0AEA2" w14:textId="0049A754" w:rsidR="00CC372A" w:rsidRPr="003A3854" w:rsidRDefault="00C14765" w:rsidP="003A3854">
            <w:pPr>
              <w:spacing w:line="360" w:lineRule="auto"/>
              <w:jc w:val="center"/>
              <w:rPr>
                <w:lang w:val="en-US"/>
              </w:rPr>
            </w:pPr>
            <w:r>
              <w:rPr>
                <w:lang w:val="en-US"/>
              </w:rPr>
              <w:t>3</w:t>
            </w:r>
            <w:r w:rsidR="00CC372A" w:rsidRPr="003A3854">
              <w:rPr>
                <w:lang w:val="en-US"/>
              </w:rPr>
              <w:t>.</w:t>
            </w:r>
            <w:r>
              <w:rPr>
                <w:lang w:val="en-US"/>
              </w:rPr>
              <w:t>56</w:t>
            </w:r>
            <w:r w:rsidR="00CC372A" w:rsidRPr="003A3854">
              <w:rPr>
                <w:lang w:val="en-US"/>
              </w:rPr>
              <w:t xml:space="preserve"> mL</w:t>
            </w:r>
          </w:p>
        </w:tc>
        <w:tc>
          <w:tcPr>
            <w:tcW w:w="1571" w:type="dxa"/>
            <w:tcBorders>
              <w:left w:val="single" w:sz="4" w:space="0" w:color="auto"/>
              <w:bottom w:val="double" w:sz="4" w:space="0" w:color="auto"/>
              <w:right w:val="single" w:sz="4" w:space="0" w:color="auto"/>
            </w:tcBorders>
            <w:shd w:val="clear" w:color="auto" w:fill="auto"/>
            <w:vAlign w:val="center"/>
          </w:tcPr>
          <w:p w14:paraId="78985FE7" w14:textId="24A4E39C" w:rsidR="00CC372A" w:rsidRPr="003A3854" w:rsidRDefault="00C14765" w:rsidP="003A3854">
            <w:pPr>
              <w:spacing w:line="360" w:lineRule="auto"/>
              <w:jc w:val="center"/>
              <w:rPr>
                <w:lang w:val="en-US"/>
              </w:rPr>
            </w:pPr>
            <w:r>
              <w:rPr>
                <w:lang w:val="en-US"/>
              </w:rPr>
              <w:t>5.33</w:t>
            </w:r>
            <w:r w:rsidR="00CC372A" w:rsidRPr="003A3854">
              <w:rPr>
                <w:lang w:val="en-US"/>
              </w:rPr>
              <w:t xml:space="preserve"> mL</w:t>
            </w:r>
          </w:p>
        </w:tc>
        <w:tc>
          <w:tcPr>
            <w:tcW w:w="1318" w:type="dxa"/>
            <w:tcBorders>
              <w:left w:val="single" w:sz="4" w:space="0" w:color="auto"/>
              <w:bottom w:val="double" w:sz="4" w:space="0" w:color="auto"/>
              <w:right w:val="single" w:sz="4" w:space="0" w:color="auto"/>
            </w:tcBorders>
            <w:vAlign w:val="center"/>
          </w:tcPr>
          <w:p w14:paraId="08A42612" w14:textId="33EA860F" w:rsidR="00CC372A" w:rsidRPr="003A3854" w:rsidRDefault="00C14765" w:rsidP="003A3854">
            <w:pPr>
              <w:spacing w:line="360" w:lineRule="auto"/>
              <w:jc w:val="center"/>
              <w:rPr>
                <w:lang w:val="en-US"/>
              </w:rPr>
            </w:pPr>
            <w:r>
              <w:rPr>
                <w:lang w:val="en-US"/>
              </w:rPr>
              <w:t>7</w:t>
            </w:r>
            <w:r w:rsidR="00EC28C0" w:rsidRPr="003A3854">
              <w:rPr>
                <w:lang w:val="en-US"/>
              </w:rPr>
              <w:t>.</w:t>
            </w:r>
            <w:r>
              <w:rPr>
                <w:lang w:val="en-US"/>
              </w:rPr>
              <w:t>1</w:t>
            </w:r>
            <w:r w:rsidR="00EC28C0" w:rsidRPr="003A3854">
              <w:rPr>
                <w:lang w:val="en-US"/>
              </w:rPr>
              <w:t xml:space="preserve"> </w:t>
            </w:r>
            <w:r w:rsidR="00CC372A" w:rsidRPr="003A3854">
              <w:rPr>
                <w:lang w:val="en-US"/>
              </w:rPr>
              <w:t>mL</w:t>
            </w:r>
          </w:p>
        </w:tc>
        <w:tc>
          <w:tcPr>
            <w:tcW w:w="1458" w:type="dxa"/>
            <w:tcBorders>
              <w:left w:val="single" w:sz="4" w:space="0" w:color="auto"/>
              <w:bottom w:val="double" w:sz="4" w:space="0" w:color="auto"/>
            </w:tcBorders>
            <w:shd w:val="clear" w:color="auto" w:fill="auto"/>
            <w:vAlign w:val="center"/>
          </w:tcPr>
          <w:p w14:paraId="1C552B7A" w14:textId="0B5EC178" w:rsidR="00CC372A" w:rsidRPr="003A3854" w:rsidRDefault="00C14765" w:rsidP="003A3854">
            <w:pPr>
              <w:spacing w:line="360" w:lineRule="auto"/>
              <w:jc w:val="center"/>
              <w:rPr>
                <w:lang w:val="en-US"/>
              </w:rPr>
            </w:pPr>
            <w:r>
              <w:rPr>
                <w:lang w:val="en-US"/>
              </w:rPr>
              <w:t>8</w:t>
            </w:r>
            <w:r w:rsidRPr="003A3854">
              <w:rPr>
                <w:lang w:val="en-US"/>
              </w:rPr>
              <w:t xml:space="preserve"> </w:t>
            </w:r>
            <w:r w:rsidR="00CC372A" w:rsidRPr="003A3854">
              <w:rPr>
                <w:lang w:val="en-US"/>
              </w:rPr>
              <w:t>mL</w:t>
            </w:r>
          </w:p>
        </w:tc>
      </w:tr>
    </w:tbl>
    <w:p w14:paraId="4BDD59C5" w14:textId="77777777" w:rsidR="00BE342B" w:rsidRPr="003A3854" w:rsidRDefault="00BE342B" w:rsidP="003A3854">
      <w:pPr>
        <w:spacing w:line="360" w:lineRule="auto"/>
      </w:pPr>
    </w:p>
    <w:p w14:paraId="0BCAA891" w14:textId="2CC02D2E" w:rsidR="00CC372A" w:rsidRPr="003A3854" w:rsidRDefault="00CC372A">
      <w:pPr>
        <w:spacing w:line="360" w:lineRule="auto"/>
        <w:jc w:val="both"/>
        <w:rPr>
          <w:sz w:val="24"/>
          <w:szCs w:val="24"/>
          <w:lang w:val="en-US"/>
        </w:rPr>
      </w:pPr>
      <w:r w:rsidRPr="003A3854">
        <w:rPr>
          <w:sz w:val="24"/>
          <w:szCs w:val="24"/>
          <w:lang w:val="en-US"/>
        </w:rPr>
        <w:t xml:space="preserve">First, </w:t>
      </w:r>
      <w:r w:rsidR="009C672E">
        <w:rPr>
          <w:sz w:val="24"/>
          <w:szCs w:val="24"/>
          <w:lang w:val="en-US"/>
        </w:rPr>
        <w:t>1</w:t>
      </w:r>
      <w:r w:rsidRPr="003A3854">
        <w:rPr>
          <w:sz w:val="24"/>
          <w:szCs w:val="24"/>
          <w:lang w:val="en-US"/>
        </w:rPr>
        <w:t xml:space="preserve"> g of each of the two CNC suspensions was weighed, and 5 portions were prepared. </w:t>
      </w:r>
      <w:r w:rsidR="009C672E" w:rsidRPr="009C672E">
        <w:rPr>
          <w:sz w:val="24"/>
          <w:szCs w:val="24"/>
          <w:lang w:val="en-US"/>
        </w:rPr>
        <w:t>The needed amount of CaP for composites consisting of 10 % to 75 % Ca</w:t>
      </w:r>
      <w:r w:rsidR="009D17F3">
        <w:rPr>
          <w:sz w:val="24"/>
          <w:szCs w:val="24"/>
          <w:lang w:val="en-US"/>
        </w:rPr>
        <w:t>C</w:t>
      </w:r>
      <w:r w:rsidR="009C672E" w:rsidRPr="009C672E">
        <w:rPr>
          <w:sz w:val="24"/>
          <w:szCs w:val="24"/>
          <w:lang w:val="en-US"/>
        </w:rPr>
        <w:t xml:space="preserve"> of the dry CNC weight (named CNC-Ca</w:t>
      </w:r>
      <w:r w:rsidR="009D17F3">
        <w:rPr>
          <w:sz w:val="24"/>
          <w:szCs w:val="24"/>
          <w:lang w:val="en-US"/>
        </w:rPr>
        <w:t>C</w:t>
      </w:r>
      <w:r w:rsidR="009C672E" w:rsidRPr="009C672E">
        <w:rPr>
          <w:sz w:val="24"/>
          <w:szCs w:val="24"/>
          <w:lang w:val="en-US"/>
        </w:rPr>
        <w:t>10 to CNC-Ca</w:t>
      </w:r>
      <w:r w:rsidR="009D17F3">
        <w:rPr>
          <w:sz w:val="24"/>
          <w:szCs w:val="24"/>
          <w:lang w:val="en-US"/>
        </w:rPr>
        <w:t>C</w:t>
      </w:r>
      <w:r w:rsidR="009C672E" w:rsidRPr="009C672E">
        <w:rPr>
          <w:sz w:val="24"/>
          <w:szCs w:val="24"/>
          <w:lang w:val="en-US"/>
        </w:rPr>
        <w:t xml:space="preserve">75) is listed in Table 3.13. The corresponding volume of the previously synthesized </w:t>
      </w:r>
      <w:r w:rsidR="009D17F3">
        <w:rPr>
          <w:sz w:val="24"/>
          <w:szCs w:val="24"/>
          <w:lang w:val="en-US"/>
        </w:rPr>
        <w:t>CCO</w:t>
      </w:r>
      <w:r w:rsidR="009C672E" w:rsidRPr="009C672E">
        <w:rPr>
          <w:sz w:val="24"/>
          <w:szCs w:val="24"/>
          <w:lang w:val="en-US"/>
        </w:rPr>
        <w:t xml:space="preserve"> solution was centrifuged for 3 min at 8 000 rpm and the supernatant was removed. The residual gel-like C</w:t>
      </w:r>
      <w:r w:rsidR="009D17F3">
        <w:rPr>
          <w:sz w:val="24"/>
          <w:szCs w:val="24"/>
          <w:lang w:val="en-US"/>
        </w:rPr>
        <w:t>CO</w:t>
      </w:r>
      <w:r w:rsidR="009C672E" w:rsidRPr="009C672E">
        <w:rPr>
          <w:sz w:val="24"/>
          <w:szCs w:val="24"/>
          <w:lang w:val="en-US"/>
        </w:rPr>
        <w:t xml:space="preserve"> was then transferred in the CNC suspensions with a spatula. Remaining CaP in the centrifugal tube was taken up with a smaller spatula</w:t>
      </w:r>
      <w:r w:rsidRPr="003A3854">
        <w:rPr>
          <w:sz w:val="24"/>
          <w:szCs w:val="24"/>
          <w:lang w:val="en-US"/>
        </w:rPr>
        <w:t>.</w:t>
      </w:r>
      <w:r w:rsidR="009D17F3">
        <w:rPr>
          <w:sz w:val="24"/>
          <w:szCs w:val="24"/>
          <w:lang w:val="en-US"/>
        </w:rPr>
        <w:t xml:space="preserve"> Then </w:t>
      </w:r>
      <w:r w:rsidR="009D17F3" w:rsidRPr="009F6266">
        <w:rPr>
          <w:sz w:val="24"/>
          <w:szCs w:val="24"/>
          <w:lang w:val="en-US"/>
        </w:rPr>
        <w:t>all samples were uniformly mixed by Speedmixer at 3500 rpm for 2 min.</w:t>
      </w:r>
    </w:p>
    <w:p w14:paraId="78B179E5" w14:textId="78A6E675" w:rsidR="00CC372A" w:rsidRPr="003A3854" w:rsidRDefault="00CC372A">
      <w:pPr>
        <w:spacing w:line="360" w:lineRule="auto"/>
        <w:jc w:val="both"/>
        <w:rPr>
          <w:sz w:val="24"/>
          <w:szCs w:val="24"/>
          <w:lang w:val="en-US"/>
        </w:rPr>
      </w:pPr>
      <w:r w:rsidRPr="003A3854">
        <w:rPr>
          <w:sz w:val="24"/>
          <w:szCs w:val="24"/>
          <w:lang w:val="en-US"/>
        </w:rPr>
        <w:t>Two 1 mm thick window molds were placed on clean microscope slides as described in Section 3.4.1</w:t>
      </w:r>
      <w:r w:rsidR="00D909A2">
        <w:rPr>
          <w:sz w:val="24"/>
          <w:szCs w:val="24"/>
          <w:lang w:val="en-US"/>
        </w:rPr>
        <w:t xml:space="preserve"> and in figure 3.5</w:t>
      </w:r>
      <w:r w:rsidRPr="003A3854">
        <w:rPr>
          <w:sz w:val="24"/>
          <w:szCs w:val="24"/>
          <w:lang w:val="en-US"/>
        </w:rPr>
        <w:t xml:space="preserve">. Then a spatula </w:t>
      </w:r>
      <w:r w:rsidR="00D909A2" w:rsidRPr="003A3854">
        <w:rPr>
          <w:sz w:val="24"/>
          <w:szCs w:val="24"/>
          <w:lang w:val="en-US"/>
        </w:rPr>
        <w:t xml:space="preserve">was used </w:t>
      </w:r>
      <w:r w:rsidRPr="003A3854">
        <w:rPr>
          <w:sz w:val="24"/>
          <w:szCs w:val="24"/>
          <w:lang w:val="en-US"/>
        </w:rPr>
        <w:t xml:space="preserve">to fill the mixture into the mold, compact it lightly, smooth the surface and scrape off the excess mixture on the surface. </w:t>
      </w:r>
      <w:r w:rsidR="00D909A2" w:rsidRPr="003A3854">
        <w:rPr>
          <w:sz w:val="24"/>
          <w:szCs w:val="24"/>
          <w:lang w:val="en-US"/>
        </w:rPr>
        <w:t>I</w:t>
      </w:r>
      <w:r w:rsidRPr="003A3854">
        <w:rPr>
          <w:sz w:val="24"/>
          <w:szCs w:val="24"/>
          <w:lang w:val="en-US"/>
        </w:rPr>
        <w:t xml:space="preserve">t </w:t>
      </w:r>
      <w:r w:rsidR="00D909A2" w:rsidRPr="003A3854">
        <w:rPr>
          <w:sz w:val="24"/>
          <w:szCs w:val="24"/>
          <w:lang w:val="en-US"/>
        </w:rPr>
        <w:t xml:space="preserve">was then placed </w:t>
      </w:r>
      <w:r w:rsidRPr="003A3854">
        <w:rPr>
          <w:sz w:val="24"/>
          <w:szCs w:val="24"/>
          <w:lang w:val="en-US"/>
        </w:rPr>
        <w:t xml:space="preserve">in an incubator </w:t>
      </w:r>
      <w:r w:rsidR="00D909A2" w:rsidRPr="003A3854">
        <w:rPr>
          <w:sz w:val="24"/>
          <w:szCs w:val="24"/>
          <w:lang w:val="en-US"/>
        </w:rPr>
        <w:t>in order to</w:t>
      </w:r>
      <w:r w:rsidRPr="003A3854">
        <w:rPr>
          <w:sz w:val="24"/>
          <w:szCs w:val="24"/>
          <w:lang w:val="en-US"/>
        </w:rPr>
        <w:t xml:space="preserve"> dry for 72 hours. </w:t>
      </w:r>
      <w:r w:rsidR="00D616E8" w:rsidRPr="003A3854">
        <w:rPr>
          <w:sz w:val="24"/>
          <w:szCs w:val="24"/>
          <w:lang w:val="en-US"/>
        </w:rPr>
        <w:t>T</w:t>
      </w:r>
      <w:r w:rsidRPr="003A3854">
        <w:rPr>
          <w:sz w:val="24"/>
          <w:szCs w:val="24"/>
          <w:lang w:val="en-US"/>
        </w:rPr>
        <w:t xml:space="preserve">he incubator temperature </w:t>
      </w:r>
      <w:r w:rsidR="00D616E8" w:rsidRPr="003A3854">
        <w:rPr>
          <w:sz w:val="24"/>
          <w:szCs w:val="24"/>
          <w:lang w:val="en-US"/>
        </w:rPr>
        <w:t xml:space="preserve">and relative humidity was set </w:t>
      </w:r>
      <w:r w:rsidRPr="003A3854">
        <w:rPr>
          <w:sz w:val="24"/>
          <w:szCs w:val="24"/>
          <w:lang w:val="en-US"/>
        </w:rPr>
        <w:t>to 24°C to 70%</w:t>
      </w:r>
      <w:r w:rsidR="00D616E8" w:rsidRPr="003A3854">
        <w:rPr>
          <w:sz w:val="24"/>
          <w:szCs w:val="24"/>
          <w:lang w:val="en-US"/>
        </w:rPr>
        <w:t xml:space="preserve"> respectively</w:t>
      </w:r>
      <w:r w:rsidRPr="003A3854">
        <w:rPr>
          <w:sz w:val="24"/>
          <w:szCs w:val="24"/>
          <w:lang w:val="en-US"/>
        </w:rPr>
        <w:t>.</w:t>
      </w:r>
    </w:p>
    <w:p w14:paraId="35D12498" w14:textId="70707710" w:rsidR="00F568FE" w:rsidRPr="003A3854" w:rsidRDefault="00F568FE">
      <w:pPr>
        <w:pStyle w:val="Heading3"/>
        <w:spacing w:line="360" w:lineRule="auto"/>
        <w:rPr>
          <w:b/>
          <w:bCs/>
          <w:color w:val="auto"/>
          <w:sz w:val="32"/>
          <w:szCs w:val="32"/>
          <w:lang w:val="en-US"/>
        </w:rPr>
      </w:pPr>
      <w:bookmarkStart w:id="578" w:name="_Toc176464925"/>
      <w:r w:rsidRPr="003A3854">
        <w:rPr>
          <w:b/>
          <w:bCs/>
          <w:color w:val="auto"/>
          <w:sz w:val="32"/>
          <w:szCs w:val="32"/>
          <w:lang w:val="en-US"/>
        </w:rPr>
        <w:t>3.5 Samples preparation for characterization</w:t>
      </w:r>
      <w:bookmarkEnd w:id="578"/>
    </w:p>
    <w:p w14:paraId="4B0033B0" w14:textId="400090F8" w:rsidR="00F568FE" w:rsidRPr="003A3854" w:rsidRDefault="00F568FE" w:rsidP="003A3854">
      <w:pPr>
        <w:pStyle w:val="Heading3"/>
        <w:spacing w:line="360" w:lineRule="auto"/>
        <w:rPr>
          <w:b/>
          <w:bCs/>
          <w:sz w:val="28"/>
          <w:szCs w:val="28"/>
          <w:lang w:val="en-US"/>
        </w:rPr>
      </w:pPr>
      <w:bookmarkStart w:id="579" w:name="_Toc176464926"/>
      <w:r w:rsidRPr="003A3854">
        <w:rPr>
          <w:b/>
          <w:bCs/>
          <w:sz w:val="28"/>
          <w:szCs w:val="28"/>
          <w:lang w:val="en-US"/>
        </w:rPr>
        <w:t>3.5.1 Preparation of samples for PXRD and FTIR</w:t>
      </w:r>
      <w:bookmarkEnd w:id="579"/>
    </w:p>
    <w:p w14:paraId="5036F05C" w14:textId="32354ACD" w:rsidR="00F568FE" w:rsidRPr="003A3854" w:rsidRDefault="00F568FE">
      <w:pPr>
        <w:spacing w:line="360" w:lineRule="auto"/>
        <w:jc w:val="both"/>
        <w:rPr>
          <w:sz w:val="24"/>
          <w:szCs w:val="24"/>
          <w:lang w:val="en-US"/>
        </w:rPr>
      </w:pPr>
      <w:r w:rsidRPr="003A3854">
        <w:rPr>
          <w:sz w:val="24"/>
          <w:szCs w:val="24"/>
          <w:lang w:val="en-US"/>
        </w:rPr>
        <w:t xml:space="preserve">The CNC composite samples were required to be pulverized to perform PXRD and FTIR. samples </w:t>
      </w:r>
      <w:r w:rsidR="005B6A3F" w:rsidRPr="003A3854">
        <w:rPr>
          <w:sz w:val="24"/>
          <w:szCs w:val="24"/>
          <w:lang w:val="en-US"/>
        </w:rPr>
        <w:t>were ground</w:t>
      </w:r>
      <w:r w:rsidRPr="003A3854">
        <w:rPr>
          <w:sz w:val="24"/>
          <w:szCs w:val="24"/>
          <w:lang w:val="en-US"/>
        </w:rPr>
        <w:t xml:space="preserve"> into fine powder using pestle and mortar</w:t>
      </w:r>
      <w:r w:rsidR="00D204B1">
        <w:rPr>
          <w:sz w:val="24"/>
          <w:szCs w:val="24"/>
          <w:lang w:val="en-US"/>
        </w:rPr>
        <w:t xml:space="preserve"> (</w:t>
      </w:r>
      <w:r w:rsidR="00D204B1" w:rsidRPr="003A3854">
        <w:rPr>
          <w:rFonts w:cstheme="minorHAnsi"/>
          <w:sz w:val="24"/>
          <w:szCs w:val="24"/>
          <w:lang w:val="en-US"/>
        </w:rPr>
        <w:t>＜</w:t>
      </w:r>
      <w:r w:rsidR="00D204B1" w:rsidRPr="003A3854">
        <w:rPr>
          <w:rFonts w:cstheme="minorHAnsi"/>
          <w:sz w:val="24"/>
          <w:szCs w:val="24"/>
          <w:lang w:val="en-US"/>
        </w:rPr>
        <w:t>1</w:t>
      </w:r>
      <w:r w:rsidR="00D204B1" w:rsidRPr="00C049E0">
        <w:rPr>
          <w:rFonts w:cstheme="minorHAnsi"/>
          <w:sz w:val="24"/>
          <w:szCs w:val="24"/>
          <w:lang w:val="en-US"/>
        </w:rPr>
        <w:t xml:space="preserve">0 </w:t>
      </w:r>
      <w:r w:rsidR="00D204B1" w:rsidRPr="003A3854">
        <w:rPr>
          <w:rFonts w:cstheme="minorHAnsi"/>
          <w:sz w:val="24"/>
          <w:szCs w:val="24"/>
          <w:lang w:val="en-US"/>
        </w:rPr>
        <w:t>μm</w:t>
      </w:r>
      <w:r w:rsidR="00D204B1">
        <w:rPr>
          <w:sz w:val="24"/>
          <w:szCs w:val="24"/>
          <w:lang w:val="en-US"/>
        </w:rPr>
        <w:t xml:space="preserve"> particle size)</w:t>
      </w:r>
      <w:commentRangeStart w:id="580"/>
      <w:r w:rsidR="005B6A3F" w:rsidRPr="003A3854">
        <w:rPr>
          <w:sz w:val="24"/>
          <w:szCs w:val="24"/>
          <w:lang w:val="en-US"/>
        </w:rPr>
        <w:t xml:space="preserve">. </w:t>
      </w:r>
      <w:commentRangeEnd w:id="580"/>
      <w:r w:rsidR="00532A80" w:rsidRPr="003A3854">
        <w:rPr>
          <w:sz w:val="24"/>
          <w:szCs w:val="24"/>
          <w:lang w:val="en-US"/>
        </w:rPr>
        <w:commentReference w:id="580"/>
      </w:r>
      <w:r w:rsidR="005B6A3F" w:rsidRPr="003A3854">
        <w:rPr>
          <w:sz w:val="24"/>
          <w:szCs w:val="24"/>
          <w:lang w:val="en-US"/>
        </w:rPr>
        <w:t>To avoid cross-contamination, the mortar has to be washed with water</w:t>
      </w:r>
      <w:r w:rsidR="00D0484F" w:rsidRPr="003A3854">
        <w:rPr>
          <w:sz w:val="24"/>
          <w:szCs w:val="24"/>
          <w:lang w:val="en-US"/>
        </w:rPr>
        <w:t xml:space="preserve"> and ethanol</w:t>
      </w:r>
      <w:r w:rsidR="005B6A3F" w:rsidRPr="003A3854">
        <w:rPr>
          <w:sz w:val="24"/>
          <w:szCs w:val="24"/>
          <w:lang w:val="en-US"/>
        </w:rPr>
        <w:t xml:space="preserve"> after</w:t>
      </w:r>
      <w:r w:rsidR="00D0484F" w:rsidRPr="003A3854">
        <w:rPr>
          <w:sz w:val="24"/>
          <w:szCs w:val="24"/>
          <w:lang w:val="en-US"/>
        </w:rPr>
        <w:t xml:space="preserve"> </w:t>
      </w:r>
      <w:r w:rsidR="005B6A3F" w:rsidRPr="003A3854">
        <w:rPr>
          <w:sz w:val="24"/>
          <w:szCs w:val="24"/>
          <w:lang w:val="en-US"/>
        </w:rPr>
        <w:t>pulverizing a previous sample.</w:t>
      </w:r>
      <w:r w:rsidR="00D0484F" w:rsidRPr="003A3854">
        <w:rPr>
          <w:sz w:val="24"/>
          <w:szCs w:val="24"/>
          <w:lang w:val="en-US"/>
        </w:rPr>
        <w:t xml:space="preserve"> The A. niger mycelium sample also needs to be pulverized for PXRD, and the preparation process is the same. But no requirement of pulverization for FTIR.</w:t>
      </w:r>
    </w:p>
    <w:p w14:paraId="40F3953A" w14:textId="66B5AD4C" w:rsidR="00252E63" w:rsidRPr="007B3A86" w:rsidRDefault="00EC28C0">
      <w:pPr>
        <w:pStyle w:val="Heading2"/>
        <w:spacing w:line="360" w:lineRule="auto"/>
        <w:jc w:val="both"/>
        <w:rPr>
          <w:b/>
          <w:bCs/>
          <w:lang w:val="en-US"/>
        </w:rPr>
      </w:pPr>
      <w:bookmarkStart w:id="581" w:name="_Toc176464927"/>
      <w:r w:rsidRPr="003A3854">
        <w:rPr>
          <w:b/>
          <w:bCs/>
          <w:color w:val="auto"/>
          <w:sz w:val="32"/>
          <w:szCs w:val="32"/>
          <w:lang w:val="en-US"/>
        </w:rPr>
        <w:t>3.</w:t>
      </w:r>
      <w:r w:rsidR="00F568FE" w:rsidRPr="003A3854">
        <w:rPr>
          <w:b/>
          <w:bCs/>
          <w:color w:val="auto"/>
          <w:sz w:val="32"/>
          <w:szCs w:val="32"/>
          <w:lang w:val="en-US"/>
        </w:rPr>
        <w:t>6</w:t>
      </w:r>
      <w:r w:rsidRPr="003A3854">
        <w:rPr>
          <w:b/>
          <w:bCs/>
          <w:color w:val="auto"/>
          <w:sz w:val="32"/>
          <w:szCs w:val="32"/>
          <w:lang w:val="en-US"/>
        </w:rPr>
        <w:t xml:space="preserve"> Characterization</w:t>
      </w:r>
      <w:bookmarkEnd w:id="581"/>
    </w:p>
    <w:p w14:paraId="3CC13D2A" w14:textId="6AAD7BC8" w:rsidR="00EC28C0" w:rsidRPr="003A3854" w:rsidRDefault="00EC28C0" w:rsidP="003A3854">
      <w:pPr>
        <w:pStyle w:val="Heading3"/>
        <w:spacing w:line="360" w:lineRule="auto"/>
        <w:rPr>
          <w:b/>
          <w:bCs/>
          <w:sz w:val="28"/>
          <w:szCs w:val="28"/>
          <w:lang w:val="en-US"/>
        </w:rPr>
      </w:pPr>
      <w:bookmarkStart w:id="582" w:name="_Toc176464928"/>
      <w:commentRangeStart w:id="583"/>
      <w:r w:rsidRPr="003A3854">
        <w:rPr>
          <w:b/>
          <w:bCs/>
          <w:sz w:val="28"/>
          <w:szCs w:val="28"/>
          <w:lang w:val="en-US"/>
        </w:rPr>
        <w:t>3.</w:t>
      </w:r>
      <w:r w:rsidR="00F568FE" w:rsidRPr="003A3854">
        <w:rPr>
          <w:b/>
          <w:bCs/>
          <w:sz w:val="28"/>
          <w:szCs w:val="28"/>
          <w:lang w:val="en-US"/>
        </w:rPr>
        <w:t>6</w:t>
      </w:r>
      <w:r w:rsidRPr="003A3854">
        <w:rPr>
          <w:b/>
          <w:bCs/>
          <w:sz w:val="28"/>
          <w:szCs w:val="28"/>
          <w:lang w:val="en-US"/>
        </w:rPr>
        <w:t>.1 Thickness measurement</w:t>
      </w:r>
      <w:commentRangeEnd w:id="583"/>
      <w:r w:rsidR="00532A80" w:rsidRPr="003A3854">
        <w:rPr>
          <w:rStyle w:val="CommentReference"/>
          <w:b/>
          <w:bCs/>
          <w:sz w:val="28"/>
          <w:szCs w:val="28"/>
        </w:rPr>
        <w:commentReference w:id="583"/>
      </w:r>
      <w:bookmarkEnd w:id="582"/>
    </w:p>
    <w:p w14:paraId="2110DA3A" w14:textId="5BE6CD58" w:rsidR="00252E63" w:rsidRPr="003A3854" w:rsidRDefault="008C625B" w:rsidP="000C52A6">
      <w:pPr>
        <w:spacing w:line="360" w:lineRule="auto"/>
        <w:jc w:val="both"/>
        <w:rPr>
          <w:sz w:val="24"/>
          <w:szCs w:val="24"/>
          <w:lang w:val="en-US"/>
        </w:rPr>
      </w:pPr>
      <w:r w:rsidRPr="003A3854">
        <w:rPr>
          <w:sz w:val="24"/>
          <w:szCs w:val="24"/>
          <w:lang w:val="en-US"/>
        </w:rPr>
        <w:t xml:space="preserve">The thickness of the films was measured with a thickness gauge (). </w:t>
      </w:r>
      <w:r w:rsidRPr="008C625B">
        <w:rPr>
          <w:sz w:val="24"/>
          <w:szCs w:val="24"/>
          <w:lang w:val="en-US"/>
        </w:rPr>
        <w:t>The composite film was separated from the glass slide and placed in a thickness gauge for measurement.</w:t>
      </w:r>
      <w:r>
        <w:rPr>
          <w:sz w:val="24"/>
          <w:szCs w:val="24"/>
          <w:lang w:val="en-US"/>
        </w:rPr>
        <w:t xml:space="preserve"> </w:t>
      </w:r>
      <w:r w:rsidRPr="003A3854">
        <w:rPr>
          <w:sz w:val="24"/>
          <w:szCs w:val="24"/>
          <w:lang w:val="en-US"/>
        </w:rPr>
        <w:t>Three measuring points were taken on different spots and the mean value and standard deviation was calculated.</w:t>
      </w:r>
    </w:p>
    <w:p w14:paraId="700966EB" w14:textId="53FB17E5" w:rsidR="00EC28C0" w:rsidRPr="003A3854" w:rsidRDefault="00EC28C0" w:rsidP="003A3854">
      <w:pPr>
        <w:pStyle w:val="Heading3"/>
        <w:spacing w:line="360" w:lineRule="auto"/>
        <w:rPr>
          <w:b/>
          <w:bCs/>
          <w:sz w:val="28"/>
          <w:szCs w:val="28"/>
          <w:lang w:val="en-US"/>
        </w:rPr>
      </w:pPr>
      <w:bookmarkStart w:id="584" w:name="_Toc176464929"/>
      <w:r w:rsidRPr="003A3854">
        <w:rPr>
          <w:b/>
          <w:bCs/>
          <w:sz w:val="28"/>
          <w:szCs w:val="28"/>
          <w:lang w:val="en-US"/>
        </w:rPr>
        <w:lastRenderedPageBreak/>
        <w:t>3.</w:t>
      </w:r>
      <w:r w:rsidR="00F568FE" w:rsidRPr="003A3854">
        <w:rPr>
          <w:b/>
          <w:bCs/>
          <w:sz w:val="28"/>
          <w:szCs w:val="28"/>
          <w:lang w:val="en-US"/>
        </w:rPr>
        <w:t>6</w:t>
      </w:r>
      <w:r w:rsidRPr="003A3854">
        <w:rPr>
          <w:b/>
          <w:bCs/>
          <w:sz w:val="28"/>
          <w:szCs w:val="28"/>
          <w:lang w:val="en-US"/>
        </w:rPr>
        <w:t>.2 Nanoindentation</w:t>
      </w:r>
      <w:bookmarkEnd w:id="584"/>
    </w:p>
    <w:p w14:paraId="2FBABEB1" w14:textId="03C14038" w:rsidR="00252E63" w:rsidRPr="003A3854" w:rsidRDefault="00D0484F">
      <w:pPr>
        <w:spacing w:line="360" w:lineRule="auto"/>
        <w:jc w:val="both"/>
        <w:rPr>
          <w:sz w:val="24"/>
          <w:szCs w:val="24"/>
          <w:lang w:val="en-US"/>
        </w:rPr>
      </w:pPr>
      <w:r w:rsidRPr="003A3854">
        <w:rPr>
          <w:sz w:val="24"/>
          <w:szCs w:val="24"/>
          <w:lang w:val="en-US"/>
        </w:rPr>
        <w:t>Nanoindentation experiments were executed to determine the Martens hardness HM and the indentation elastic modulus (E</w:t>
      </w:r>
      <w:r w:rsidRPr="003A3854">
        <w:rPr>
          <w:sz w:val="24"/>
          <w:szCs w:val="24"/>
          <w:vertAlign w:val="subscript"/>
          <w:lang w:val="en-US"/>
        </w:rPr>
        <w:t>IT</w:t>
      </w:r>
      <w:r w:rsidRPr="003A3854">
        <w:rPr>
          <w:sz w:val="24"/>
          <w:szCs w:val="24"/>
          <w:lang w:val="en-US"/>
        </w:rPr>
        <w:t>) of the specimens, using a nanoindenter (FISCHERSCOPE H100 XYp, Helmut Fischer GmbH). The applied maximum of indentation depth was set to 1/15 of the film thickness for CNC composite samples. For mycelium smapes, the applied maximum indentation depth was set to 8 µm. When the maximum indentation depth was reached after a 20-second ramp, the force was maintained for 15 seconds before initiating the unloading phase. Each samples HM and E</w:t>
      </w:r>
      <w:r w:rsidRPr="003A3854">
        <w:rPr>
          <w:sz w:val="24"/>
          <w:szCs w:val="24"/>
          <w:vertAlign w:val="subscript"/>
          <w:lang w:val="en-US"/>
        </w:rPr>
        <w:t>IT</w:t>
      </w:r>
      <w:r w:rsidRPr="003A3854">
        <w:rPr>
          <w:sz w:val="24"/>
          <w:szCs w:val="24"/>
          <w:lang w:val="en-US"/>
        </w:rPr>
        <w:t xml:space="preserve"> were determined through six measurements within a single cycle, providing an average value along with its standard deviation. A diamond Vickers indenter was used for all indentations. Indentation results were analyzed and calculated from the measured load-displacement curves with WINHCU ® software and a Python script, followed by further analysis and visualization using the Origin software.</w:t>
      </w:r>
    </w:p>
    <w:p w14:paraId="42CD575E" w14:textId="5EA403F8" w:rsidR="00EC28C0" w:rsidRPr="003A3854" w:rsidRDefault="00EC28C0" w:rsidP="003A3854">
      <w:pPr>
        <w:pStyle w:val="Heading3"/>
        <w:spacing w:line="360" w:lineRule="auto"/>
        <w:rPr>
          <w:b/>
          <w:bCs/>
          <w:sz w:val="28"/>
          <w:szCs w:val="28"/>
          <w:lang w:val="en-US"/>
        </w:rPr>
      </w:pPr>
      <w:bookmarkStart w:id="585" w:name="_Toc176464930"/>
      <w:r w:rsidRPr="003A3854">
        <w:rPr>
          <w:b/>
          <w:bCs/>
          <w:sz w:val="28"/>
          <w:szCs w:val="28"/>
          <w:lang w:val="en-US"/>
        </w:rPr>
        <w:t>3.</w:t>
      </w:r>
      <w:r w:rsidR="00F568FE" w:rsidRPr="003A3854">
        <w:rPr>
          <w:b/>
          <w:bCs/>
          <w:sz w:val="28"/>
          <w:szCs w:val="28"/>
          <w:lang w:val="en-US"/>
        </w:rPr>
        <w:t>6</w:t>
      </w:r>
      <w:r w:rsidRPr="003A3854">
        <w:rPr>
          <w:b/>
          <w:bCs/>
          <w:sz w:val="28"/>
          <w:szCs w:val="28"/>
          <w:lang w:val="en-US"/>
        </w:rPr>
        <w:t>.3 Compression testing</w:t>
      </w:r>
      <w:bookmarkEnd w:id="585"/>
    </w:p>
    <w:p w14:paraId="680FC112" w14:textId="3B1B764E" w:rsidR="00252E63" w:rsidRPr="003A3854" w:rsidRDefault="003F1982">
      <w:pPr>
        <w:spacing w:line="360" w:lineRule="auto"/>
        <w:jc w:val="both"/>
        <w:rPr>
          <w:sz w:val="24"/>
          <w:szCs w:val="24"/>
          <w:lang w:val="en-US"/>
        </w:rPr>
      </w:pPr>
      <w:r w:rsidRPr="003F1982">
        <w:rPr>
          <w:sz w:val="24"/>
          <w:szCs w:val="24"/>
          <w:lang w:val="en-US"/>
        </w:rPr>
        <w:t xml:space="preserve">The thickness of the CNC composite film was measured by a thickness </w:t>
      </w:r>
      <w:r>
        <w:rPr>
          <w:sz w:val="24"/>
          <w:szCs w:val="24"/>
          <w:lang w:val="en-US"/>
        </w:rPr>
        <w:t>gauge</w:t>
      </w:r>
      <w:r w:rsidRPr="003F1982">
        <w:rPr>
          <w:sz w:val="24"/>
          <w:szCs w:val="24"/>
          <w:lang w:val="en-US"/>
        </w:rPr>
        <w:t>.</w:t>
      </w:r>
      <w:r>
        <w:rPr>
          <w:sz w:val="24"/>
          <w:szCs w:val="24"/>
          <w:lang w:val="en-US"/>
        </w:rPr>
        <w:t xml:space="preserve"> </w:t>
      </w:r>
      <w:r w:rsidRPr="003F1982">
        <w:rPr>
          <w:sz w:val="24"/>
          <w:szCs w:val="24"/>
          <w:lang w:val="en-US"/>
        </w:rPr>
        <w:t>The composite film was separated from the glass slide and placed in a thickness gauge for measurement.</w:t>
      </w:r>
      <w:r>
        <w:rPr>
          <w:sz w:val="24"/>
          <w:szCs w:val="24"/>
          <w:lang w:val="en-US"/>
        </w:rPr>
        <w:t xml:space="preserve"> </w:t>
      </w:r>
      <w:r w:rsidRPr="003A3854">
        <w:rPr>
          <w:sz w:val="24"/>
          <w:szCs w:val="24"/>
          <w:lang w:val="en-US"/>
        </w:rPr>
        <w:t>Three measuring points were taken on different spots and the mean value and standard deviation was calculated.</w:t>
      </w:r>
    </w:p>
    <w:p w14:paraId="1658BDE6" w14:textId="573D3E9E" w:rsidR="00252E63" w:rsidRPr="003A3854" w:rsidRDefault="00EC28C0" w:rsidP="003A3854">
      <w:pPr>
        <w:pStyle w:val="Heading3"/>
        <w:spacing w:line="360" w:lineRule="auto"/>
        <w:rPr>
          <w:b/>
          <w:bCs/>
          <w:sz w:val="28"/>
          <w:szCs w:val="28"/>
          <w:lang w:val="en-US"/>
        </w:rPr>
      </w:pPr>
      <w:bookmarkStart w:id="586" w:name="_Toc176464931"/>
      <w:r w:rsidRPr="003A3854">
        <w:rPr>
          <w:b/>
          <w:bCs/>
          <w:sz w:val="28"/>
          <w:szCs w:val="28"/>
          <w:lang w:val="en-US"/>
        </w:rPr>
        <w:t>3.</w:t>
      </w:r>
      <w:r w:rsidR="00F568FE" w:rsidRPr="003A3854">
        <w:rPr>
          <w:b/>
          <w:bCs/>
          <w:sz w:val="28"/>
          <w:szCs w:val="28"/>
          <w:lang w:val="en-US"/>
        </w:rPr>
        <w:t>6</w:t>
      </w:r>
      <w:r w:rsidRPr="003A3854">
        <w:rPr>
          <w:b/>
          <w:bCs/>
          <w:sz w:val="28"/>
          <w:szCs w:val="28"/>
          <w:lang w:val="en-US"/>
        </w:rPr>
        <w:t>.4 Microscopic analysis</w:t>
      </w:r>
      <w:bookmarkEnd w:id="586"/>
    </w:p>
    <w:p w14:paraId="7538EFBC" w14:textId="61321671" w:rsidR="00EC28C0" w:rsidRPr="003A3854" w:rsidRDefault="00EC28C0">
      <w:pPr>
        <w:pStyle w:val="Heading4"/>
        <w:spacing w:line="360" w:lineRule="auto"/>
        <w:jc w:val="both"/>
        <w:rPr>
          <w:i w:val="0"/>
          <w:iCs w:val="0"/>
          <w:sz w:val="24"/>
          <w:szCs w:val="24"/>
          <w:lang w:val="en-US"/>
        </w:rPr>
      </w:pPr>
      <w:r w:rsidRPr="003A3854">
        <w:rPr>
          <w:i w:val="0"/>
          <w:iCs w:val="0"/>
          <w:sz w:val="24"/>
          <w:szCs w:val="24"/>
          <w:lang w:val="en-US"/>
        </w:rPr>
        <w:t>3.</w:t>
      </w:r>
      <w:r w:rsidR="00F568FE" w:rsidRPr="003A3854">
        <w:rPr>
          <w:i w:val="0"/>
          <w:iCs w:val="0"/>
          <w:sz w:val="24"/>
          <w:szCs w:val="24"/>
          <w:lang w:val="en-US"/>
        </w:rPr>
        <w:t>6</w:t>
      </w:r>
      <w:r w:rsidRPr="003A3854">
        <w:rPr>
          <w:i w:val="0"/>
          <w:iCs w:val="0"/>
          <w:sz w:val="24"/>
          <w:szCs w:val="24"/>
          <w:lang w:val="en-US"/>
        </w:rPr>
        <w:t>.4.1 Light microscope</w:t>
      </w:r>
    </w:p>
    <w:p w14:paraId="1203B7D3" w14:textId="56001AFC" w:rsidR="00252E63" w:rsidRPr="003A3854" w:rsidRDefault="00D0484F">
      <w:pPr>
        <w:spacing w:line="360" w:lineRule="auto"/>
        <w:jc w:val="both"/>
        <w:rPr>
          <w:sz w:val="24"/>
          <w:szCs w:val="24"/>
          <w:lang w:val="en-US"/>
        </w:rPr>
      </w:pPr>
      <w:r w:rsidRPr="003A3854">
        <w:rPr>
          <w:sz w:val="24"/>
          <w:szCs w:val="24"/>
          <w:lang w:val="en-US"/>
        </w:rPr>
        <w:t xml:space="preserve">For the first evaluation of the structure changes </w:t>
      </w:r>
      <w:r w:rsidR="00D476B6" w:rsidRPr="003A3854">
        <w:rPr>
          <w:sz w:val="24"/>
          <w:szCs w:val="24"/>
          <w:lang w:val="en-US"/>
        </w:rPr>
        <w:t>of</w:t>
      </w:r>
      <w:r w:rsidRPr="003A3854">
        <w:rPr>
          <w:sz w:val="24"/>
          <w:szCs w:val="24"/>
          <w:lang w:val="en-US"/>
        </w:rPr>
        <w:t xml:space="preserve"> p</w:t>
      </w:r>
      <w:r w:rsidR="00D476B6" w:rsidRPr="003A3854">
        <w:rPr>
          <w:sz w:val="24"/>
          <w:szCs w:val="24"/>
          <w:lang w:val="en-US"/>
        </w:rPr>
        <w:t>ellet-</w:t>
      </w:r>
      <w:r w:rsidRPr="003A3854">
        <w:rPr>
          <w:sz w:val="24"/>
          <w:szCs w:val="24"/>
          <w:lang w:val="en-US"/>
        </w:rPr>
        <w:t>structure in myceli</w:t>
      </w:r>
      <w:r w:rsidR="00D476B6" w:rsidRPr="003A3854">
        <w:rPr>
          <w:sz w:val="24"/>
          <w:szCs w:val="24"/>
          <w:lang w:val="en-US"/>
        </w:rPr>
        <w:t>um</w:t>
      </w:r>
      <w:r w:rsidRPr="003A3854">
        <w:rPr>
          <w:sz w:val="24"/>
          <w:szCs w:val="24"/>
          <w:lang w:val="en-US"/>
        </w:rPr>
        <w:t xml:space="preserve"> suspensions</w:t>
      </w:r>
      <w:r w:rsidR="00D476B6" w:rsidRPr="003A3854">
        <w:rPr>
          <w:sz w:val="24"/>
          <w:szCs w:val="24"/>
          <w:lang w:val="en-US"/>
        </w:rPr>
        <w:t xml:space="preserve">, a light microscope was taken. Eyepieces with 10x and objective with 5x and 10x magnification were used. </w:t>
      </w:r>
    </w:p>
    <w:p w14:paraId="753062EB" w14:textId="16A65A77" w:rsidR="00EC28C0" w:rsidRPr="003A3854" w:rsidRDefault="00EC28C0">
      <w:pPr>
        <w:pStyle w:val="Heading4"/>
        <w:spacing w:line="360" w:lineRule="auto"/>
        <w:jc w:val="both"/>
        <w:rPr>
          <w:i w:val="0"/>
          <w:iCs w:val="0"/>
          <w:sz w:val="24"/>
          <w:szCs w:val="24"/>
          <w:lang w:val="en-US"/>
        </w:rPr>
      </w:pPr>
      <w:r w:rsidRPr="003A3854">
        <w:rPr>
          <w:i w:val="0"/>
          <w:iCs w:val="0"/>
          <w:sz w:val="24"/>
          <w:szCs w:val="24"/>
          <w:lang w:val="en-US"/>
        </w:rPr>
        <w:t>3.</w:t>
      </w:r>
      <w:r w:rsidR="00F568FE" w:rsidRPr="003A3854">
        <w:rPr>
          <w:i w:val="0"/>
          <w:iCs w:val="0"/>
          <w:sz w:val="24"/>
          <w:szCs w:val="24"/>
          <w:lang w:val="en-US"/>
        </w:rPr>
        <w:t>6</w:t>
      </w:r>
      <w:r w:rsidRPr="003A3854">
        <w:rPr>
          <w:i w:val="0"/>
          <w:iCs w:val="0"/>
          <w:sz w:val="24"/>
          <w:szCs w:val="24"/>
          <w:lang w:val="en-US"/>
        </w:rPr>
        <w:t>.4.2 Scanning electron microscope</w:t>
      </w:r>
    </w:p>
    <w:p w14:paraId="7D2EBC32" w14:textId="139D5F8A" w:rsidR="00252E63" w:rsidRPr="003A3854" w:rsidRDefault="00D476B6">
      <w:pPr>
        <w:spacing w:line="360" w:lineRule="auto"/>
        <w:jc w:val="both"/>
        <w:rPr>
          <w:sz w:val="24"/>
          <w:szCs w:val="24"/>
          <w:lang w:val="en-US"/>
        </w:rPr>
      </w:pPr>
      <w:r w:rsidRPr="003A3854">
        <w:rPr>
          <w:sz w:val="24"/>
          <w:szCs w:val="24"/>
          <w:lang w:val="en-US"/>
        </w:rPr>
        <w:t xml:space="preserve">The investigation into the morphological and structural characteristics of the mycelium </w:t>
      </w:r>
      <w:r w:rsidR="00761644" w:rsidRPr="003A3854">
        <w:rPr>
          <w:sz w:val="24"/>
          <w:szCs w:val="24"/>
          <w:lang w:val="en-US"/>
        </w:rPr>
        <w:t>samples and CNC composite samples</w:t>
      </w:r>
      <w:r w:rsidRPr="003A3854">
        <w:rPr>
          <w:sz w:val="24"/>
          <w:szCs w:val="24"/>
          <w:lang w:val="en-US"/>
        </w:rPr>
        <w:t xml:space="preserve"> was done using a scanning electron microscope (SEM) (VEGA 3, Tescan). </w:t>
      </w:r>
      <w:r w:rsidR="00761644" w:rsidRPr="003A3854">
        <w:rPr>
          <w:sz w:val="24"/>
          <w:szCs w:val="24"/>
          <w:lang w:val="en-US"/>
        </w:rPr>
        <w:t xml:space="preserve">CNC </w:t>
      </w:r>
      <w:r w:rsidRPr="003A3854">
        <w:rPr>
          <w:sz w:val="24"/>
          <w:szCs w:val="24"/>
          <w:lang w:val="en-US"/>
        </w:rPr>
        <w:t>Samples were either sectioned into smaller spices using a razor blade or fractured using a hammer. Subsequently, these pieces were attached to a SEM stub using carbon tape</w:t>
      </w:r>
      <w:r w:rsidR="00761644" w:rsidRPr="003A3854">
        <w:rPr>
          <w:sz w:val="24"/>
          <w:szCs w:val="24"/>
          <w:lang w:val="en-US"/>
        </w:rPr>
        <w:t xml:space="preserve"> and cross section was always facing up</w:t>
      </w:r>
      <w:r w:rsidRPr="003A3854">
        <w:rPr>
          <w:sz w:val="24"/>
          <w:szCs w:val="24"/>
          <w:lang w:val="en-US"/>
        </w:rPr>
        <w:t xml:space="preserve">. </w:t>
      </w:r>
      <w:r w:rsidR="00761644" w:rsidRPr="003A3854">
        <w:rPr>
          <w:sz w:val="24"/>
          <w:szCs w:val="24"/>
          <w:lang w:val="en-US"/>
        </w:rPr>
        <w:t xml:space="preserve">For each sample, a section of the surface and a cross-section were examined. </w:t>
      </w:r>
      <w:r w:rsidRPr="003A3854">
        <w:rPr>
          <w:sz w:val="24"/>
          <w:szCs w:val="24"/>
          <w:lang w:val="en-US"/>
        </w:rPr>
        <w:t xml:space="preserve">To assure sample conductivity, a thin gold coating was applied to the sample's surface using a sputter coater (SCD 050, BAL-TEC AG) equipped with a </w:t>
      </w:r>
      <w:r w:rsidRPr="003A3854">
        <w:rPr>
          <w:sz w:val="24"/>
          <w:szCs w:val="24"/>
          <w:lang w:val="en-US"/>
        </w:rPr>
        <w:lastRenderedPageBreak/>
        <w:t>gold target. This coating method used a 90-second sputter period and a current of 50 mA. The SEM pictures were taken with an electron acceleration of 20 kV. Each sample was imaged to capture both internal and external features.</w:t>
      </w:r>
    </w:p>
    <w:p w14:paraId="6289975D" w14:textId="26C865BA" w:rsidR="00F568FE" w:rsidRPr="003A3854" w:rsidRDefault="00F568FE">
      <w:pPr>
        <w:pStyle w:val="Heading4"/>
        <w:spacing w:line="360" w:lineRule="auto"/>
        <w:rPr>
          <w:i w:val="0"/>
          <w:iCs w:val="0"/>
          <w:sz w:val="24"/>
          <w:szCs w:val="24"/>
          <w:lang w:val="en-US"/>
        </w:rPr>
      </w:pPr>
      <w:r w:rsidRPr="003A3854">
        <w:rPr>
          <w:i w:val="0"/>
          <w:iCs w:val="0"/>
          <w:sz w:val="24"/>
          <w:szCs w:val="24"/>
          <w:lang w:val="en-US"/>
        </w:rPr>
        <w:t>3.6.4.3 energy dispersive X-ray spectroscopy</w:t>
      </w:r>
    </w:p>
    <w:p w14:paraId="70F35175" w14:textId="61AF7D77" w:rsidR="00F568FE" w:rsidRPr="003A3854" w:rsidRDefault="00F64313">
      <w:pPr>
        <w:spacing w:line="360" w:lineRule="auto"/>
        <w:rPr>
          <w:sz w:val="24"/>
          <w:szCs w:val="24"/>
          <w:lang w:val="en-US"/>
        </w:rPr>
      </w:pPr>
      <w:r w:rsidRPr="003A3854">
        <w:rPr>
          <w:sz w:val="24"/>
          <w:szCs w:val="24"/>
          <w:lang w:val="en-US"/>
        </w:rPr>
        <w:t>The contents of CaC and CaP in CNC composite samples were analyzed using a scanning electron microscope (SEM) (VEGA 3, Tescan) combined with an EDX detector (Bruker Nano GmbH, XFlash Detector 610M). The samples were ground into powder and pressed onto a conductive tape on a sample tray. A thin carbon coating was applied to the sample surface using a sputter coater (SCD 050, BAL-TEC AG) equipped with a gold target. SEM images were taken at 20 kV electron acceleration. Three point measurements were performed for each sample. The three data were averaged and analyzed for the mass percentage of CaC and CaP.</w:t>
      </w:r>
    </w:p>
    <w:p w14:paraId="0AE3A825" w14:textId="4637C68B" w:rsidR="00252E63" w:rsidRPr="003A3854" w:rsidRDefault="00EC28C0" w:rsidP="003A3854">
      <w:pPr>
        <w:pStyle w:val="Heading3"/>
        <w:spacing w:line="360" w:lineRule="auto"/>
        <w:rPr>
          <w:b/>
          <w:bCs/>
          <w:sz w:val="28"/>
          <w:szCs w:val="28"/>
          <w:lang w:val="en-US"/>
        </w:rPr>
      </w:pPr>
      <w:bookmarkStart w:id="587" w:name="_Toc176464932"/>
      <w:r w:rsidRPr="003A3854">
        <w:rPr>
          <w:b/>
          <w:bCs/>
          <w:sz w:val="28"/>
          <w:szCs w:val="28"/>
          <w:lang w:val="en-US"/>
        </w:rPr>
        <w:t>3.</w:t>
      </w:r>
      <w:r w:rsidR="00F568FE" w:rsidRPr="003A3854">
        <w:rPr>
          <w:b/>
          <w:bCs/>
          <w:sz w:val="28"/>
          <w:szCs w:val="28"/>
          <w:lang w:val="en-US"/>
        </w:rPr>
        <w:t>6</w:t>
      </w:r>
      <w:r w:rsidRPr="003A3854">
        <w:rPr>
          <w:b/>
          <w:bCs/>
          <w:sz w:val="28"/>
          <w:szCs w:val="28"/>
          <w:lang w:val="en-US"/>
        </w:rPr>
        <w:t>.5 Spectroscopy and diffraction analysis</w:t>
      </w:r>
      <w:bookmarkEnd w:id="587"/>
    </w:p>
    <w:p w14:paraId="5FC07326" w14:textId="75BAEE7A" w:rsidR="00EC28C0" w:rsidRPr="003A3854" w:rsidRDefault="00EC28C0">
      <w:pPr>
        <w:pStyle w:val="Heading4"/>
        <w:spacing w:line="360" w:lineRule="auto"/>
        <w:jc w:val="both"/>
        <w:rPr>
          <w:i w:val="0"/>
          <w:iCs w:val="0"/>
          <w:sz w:val="24"/>
          <w:szCs w:val="24"/>
          <w:lang w:val="en-US"/>
        </w:rPr>
      </w:pPr>
      <w:r w:rsidRPr="003A3854">
        <w:rPr>
          <w:i w:val="0"/>
          <w:iCs w:val="0"/>
          <w:sz w:val="24"/>
          <w:szCs w:val="24"/>
          <w:lang w:val="en-US"/>
        </w:rPr>
        <w:t>3.</w:t>
      </w:r>
      <w:r w:rsidR="00F568FE" w:rsidRPr="003A3854">
        <w:rPr>
          <w:i w:val="0"/>
          <w:iCs w:val="0"/>
          <w:sz w:val="24"/>
          <w:szCs w:val="24"/>
          <w:lang w:val="en-US"/>
        </w:rPr>
        <w:t>6</w:t>
      </w:r>
      <w:r w:rsidRPr="003A3854">
        <w:rPr>
          <w:i w:val="0"/>
          <w:iCs w:val="0"/>
          <w:sz w:val="24"/>
          <w:szCs w:val="24"/>
          <w:lang w:val="en-US"/>
        </w:rPr>
        <w:t>.5.1 Raman Spectroscopy</w:t>
      </w:r>
    </w:p>
    <w:p w14:paraId="1B72B213" w14:textId="15A53735" w:rsidR="00252E63" w:rsidRPr="003A3854" w:rsidRDefault="003F1982">
      <w:pPr>
        <w:spacing w:line="360" w:lineRule="auto"/>
        <w:jc w:val="both"/>
        <w:rPr>
          <w:sz w:val="24"/>
          <w:szCs w:val="24"/>
          <w:lang w:val="en-US"/>
        </w:rPr>
      </w:pPr>
      <w:r w:rsidRPr="003A3854">
        <w:rPr>
          <w:sz w:val="24"/>
          <w:szCs w:val="24"/>
          <w:lang w:val="en-US"/>
        </w:rPr>
        <w:t xml:space="preserve">Characterization of the calcium phosphate phases </w:t>
      </w:r>
      <w:r>
        <w:rPr>
          <w:sz w:val="24"/>
          <w:szCs w:val="24"/>
          <w:lang w:val="en-US"/>
        </w:rPr>
        <w:t xml:space="preserve">and calcium carbonate phases </w:t>
      </w:r>
      <w:r w:rsidRPr="003A3854">
        <w:rPr>
          <w:sz w:val="24"/>
          <w:szCs w:val="24"/>
          <w:lang w:val="en-US"/>
        </w:rPr>
        <w:t>in the composites films was done using a Raman spectrometer (</w:t>
      </w:r>
      <w:r w:rsidRPr="003F1982">
        <w:rPr>
          <w:sz w:val="24"/>
          <w:szCs w:val="24"/>
          <w:lang w:val="en-US"/>
        </w:rPr>
        <w:t>Bruker MultiRAM</w:t>
      </w:r>
      <w:r w:rsidRPr="003A3854">
        <w:rPr>
          <w:sz w:val="24"/>
          <w:szCs w:val="24"/>
          <w:lang w:val="en-US"/>
        </w:rPr>
        <w:t xml:space="preserve">). The laser used had a wave-length of </w:t>
      </w:r>
      <w:r w:rsidR="00C340FA">
        <w:rPr>
          <w:sz w:val="24"/>
          <w:szCs w:val="24"/>
          <w:lang w:val="en-US"/>
        </w:rPr>
        <w:t>1064</w:t>
      </w:r>
      <w:r w:rsidRPr="003A3854">
        <w:rPr>
          <w:sz w:val="24"/>
          <w:szCs w:val="24"/>
          <w:lang w:val="en-US"/>
        </w:rPr>
        <w:t xml:space="preserve"> nm. </w:t>
      </w:r>
      <w:r w:rsidR="00C340FA" w:rsidRPr="00C340FA">
        <w:rPr>
          <w:sz w:val="24"/>
          <w:szCs w:val="24"/>
          <w:lang w:val="en-US"/>
        </w:rPr>
        <w:t xml:space="preserve">Resolution </w:t>
      </w:r>
      <w:r w:rsidR="00C340FA">
        <w:rPr>
          <w:sz w:val="24"/>
          <w:szCs w:val="24"/>
          <w:lang w:val="en-US"/>
        </w:rPr>
        <w:t xml:space="preserve">is </w:t>
      </w:r>
      <w:r w:rsidR="00C340FA" w:rsidRPr="00C340FA">
        <w:rPr>
          <w:sz w:val="24"/>
          <w:szCs w:val="24"/>
          <w:lang w:val="en-US"/>
        </w:rPr>
        <w:t>4</w:t>
      </w:r>
      <w:r w:rsidR="00C340FA">
        <w:rPr>
          <w:sz w:val="24"/>
          <w:szCs w:val="24"/>
          <w:lang w:val="en-US"/>
        </w:rPr>
        <w:t xml:space="preserve"> </w:t>
      </w:r>
      <w:r w:rsidR="00C340FA" w:rsidRPr="00C340FA">
        <w:rPr>
          <w:sz w:val="24"/>
          <w:szCs w:val="24"/>
          <w:lang w:val="en-US"/>
        </w:rPr>
        <w:t>cm</w:t>
      </w:r>
      <w:r w:rsidR="00C340FA" w:rsidRPr="003A3854">
        <w:rPr>
          <w:sz w:val="24"/>
          <w:szCs w:val="24"/>
          <w:vertAlign w:val="superscript"/>
          <w:lang w:val="en-US"/>
        </w:rPr>
        <w:t>-1</w:t>
      </w:r>
      <w:r w:rsidR="00C340FA">
        <w:rPr>
          <w:sz w:val="24"/>
          <w:szCs w:val="24"/>
          <w:lang w:val="en-US"/>
        </w:rPr>
        <w:t xml:space="preserve"> and</w:t>
      </w:r>
      <w:r w:rsidR="00C340FA" w:rsidRPr="00C340FA">
        <w:rPr>
          <w:sz w:val="24"/>
          <w:szCs w:val="24"/>
          <w:lang w:val="en-US"/>
        </w:rPr>
        <w:t xml:space="preserve"> cathode material </w:t>
      </w:r>
      <w:r w:rsidR="00C340FA">
        <w:rPr>
          <w:sz w:val="24"/>
          <w:szCs w:val="24"/>
          <w:lang w:val="en-US"/>
        </w:rPr>
        <w:t xml:space="preserve">is </w:t>
      </w:r>
      <w:r w:rsidR="00C340FA" w:rsidRPr="00C340FA">
        <w:rPr>
          <w:sz w:val="24"/>
          <w:szCs w:val="24"/>
          <w:lang w:val="en-US"/>
        </w:rPr>
        <w:t>Nd:YAG</w:t>
      </w:r>
      <w:r w:rsidR="00C340FA">
        <w:rPr>
          <w:sz w:val="24"/>
          <w:szCs w:val="24"/>
          <w:lang w:val="en-US"/>
        </w:rPr>
        <w:t>.</w:t>
      </w:r>
      <w:r w:rsidR="00C340FA" w:rsidRPr="00C340FA">
        <w:rPr>
          <w:sz w:val="24"/>
          <w:szCs w:val="24"/>
          <w:lang w:val="en-US"/>
        </w:rPr>
        <w:t xml:space="preserve"> 250mW defocus for </w:t>
      </w:r>
      <w:r w:rsidR="00C340FA">
        <w:rPr>
          <w:sz w:val="24"/>
          <w:szCs w:val="24"/>
          <w:lang w:val="en-US"/>
        </w:rPr>
        <w:t>CNC composite</w:t>
      </w:r>
      <w:r w:rsidR="00C340FA" w:rsidRPr="00C340FA">
        <w:rPr>
          <w:sz w:val="24"/>
          <w:szCs w:val="24"/>
          <w:lang w:val="en-US"/>
        </w:rPr>
        <w:t xml:space="preserve"> films</w:t>
      </w:r>
      <w:r w:rsidR="00C340FA">
        <w:rPr>
          <w:sz w:val="24"/>
          <w:szCs w:val="24"/>
          <w:lang w:val="en-US"/>
        </w:rPr>
        <w:t>.</w:t>
      </w:r>
      <w:r w:rsidR="00C340FA" w:rsidRPr="00C340FA">
        <w:rPr>
          <w:sz w:val="24"/>
          <w:szCs w:val="24"/>
          <w:lang w:val="en-US"/>
        </w:rPr>
        <w:t xml:space="preserve"> </w:t>
      </w:r>
      <w:r w:rsidR="00C340FA">
        <w:rPr>
          <w:sz w:val="24"/>
          <w:szCs w:val="24"/>
          <w:lang w:val="en-US"/>
        </w:rPr>
        <w:t>M</w:t>
      </w:r>
      <w:r w:rsidR="00C340FA" w:rsidRPr="00C340FA">
        <w:rPr>
          <w:sz w:val="24"/>
          <w:szCs w:val="24"/>
          <w:lang w:val="en-US"/>
        </w:rPr>
        <w:t>easurement of powder sample (</w:t>
      </w:r>
      <w:r w:rsidR="00C340FA">
        <w:rPr>
          <w:sz w:val="24"/>
          <w:szCs w:val="24"/>
          <w:lang w:val="en-US"/>
        </w:rPr>
        <w:t>CaC and CaP</w:t>
      </w:r>
      <w:r w:rsidR="00C340FA" w:rsidRPr="00C340FA">
        <w:rPr>
          <w:sz w:val="24"/>
          <w:szCs w:val="24"/>
          <w:lang w:val="en-US"/>
        </w:rPr>
        <w:t>) in aluminum crucible (same measurement parameters, focusing only)</w:t>
      </w:r>
      <w:r w:rsidR="00C340FA">
        <w:rPr>
          <w:sz w:val="24"/>
          <w:szCs w:val="24"/>
          <w:lang w:val="en-US"/>
        </w:rPr>
        <w:t>.</w:t>
      </w:r>
      <w:r w:rsidR="00C340FA" w:rsidRPr="00C340FA">
        <w:rPr>
          <w:sz w:val="24"/>
          <w:szCs w:val="24"/>
          <w:lang w:val="en-US"/>
        </w:rPr>
        <w:t xml:space="preserve"> </w:t>
      </w:r>
      <w:r w:rsidR="00C340FA">
        <w:rPr>
          <w:sz w:val="24"/>
          <w:szCs w:val="24"/>
          <w:lang w:val="en-US"/>
        </w:rPr>
        <w:t>M</w:t>
      </w:r>
      <w:r w:rsidR="00C340FA" w:rsidRPr="00C340FA">
        <w:rPr>
          <w:sz w:val="24"/>
          <w:szCs w:val="24"/>
          <w:lang w:val="en-US"/>
        </w:rPr>
        <w:t>easurement time</w:t>
      </w:r>
      <w:r w:rsidR="00C340FA">
        <w:rPr>
          <w:sz w:val="24"/>
          <w:szCs w:val="24"/>
          <w:lang w:val="en-US"/>
        </w:rPr>
        <w:t xml:space="preserve"> is</w:t>
      </w:r>
      <w:r w:rsidR="00C340FA" w:rsidRPr="00C340FA">
        <w:rPr>
          <w:sz w:val="24"/>
          <w:szCs w:val="24"/>
          <w:lang w:val="en-US"/>
        </w:rPr>
        <w:t xml:space="preserve"> 200 scans </w:t>
      </w:r>
      <w:r w:rsidRPr="003A3854">
        <w:rPr>
          <w:sz w:val="24"/>
          <w:szCs w:val="24"/>
          <w:lang w:val="en-US"/>
        </w:rPr>
        <w:t>Evaluation and peak analysis were run using the software Origin. For some data a baseline correction had to be carried out. All data were normalized before plotting.</w:t>
      </w:r>
    </w:p>
    <w:p w14:paraId="763BCB63" w14:textId="1F079CA7" w:rsidR="00EC28C0" w:rsidRPr="003A3854" w:rsidRDefault="00EC28C0">
      <w:pPr>
        <w:pStyle w:val="Heading4"/>
        <w:spacing w:line="360" w:lineRule="auto"/>
        <w:jc w:val="both"/>
        <w:rPr>
          <w:i w:val="0"/>
          <w:iCs w:val="0"/>
          <w:sz w:val="24"/>
          <w:szCs w:val="24"/>
          <w:lang w:val="en-US"/>
        </w:rPr>
      </w:pPr>
      <w:r w:rsidRPr="003A3854">
        <w:rPr>
          <w:i w:val="0"/>
          <w:iCs w:val="0"/>
          <w:sz w:val="24"/>
          <w:szCs w:val="24"/>
          <w:lang w:val="en-US"/>
        </w:rPr>
        <w:t>3.</w:t>
      </w:r>
      <w:r w:rsidR="00F568FE" w:rsidRPr="003A3854">
        <w:rPr>
          <w:i w:val="0"/>
          <w:iCs w:val="0"/>
          <w:sz w:val="24"/>
          <w:szCs w:val="24"/>
          <w:lang w:val="en-US"/>
        </w:rPr>
        <w:t>6</w:t>
      </w:r>
      <w:r w:rsidRPr="003A3854">
        <w:rPr>
          <w:i w:val="0"/>
          <w:iCs w:val="0"/>
          <w:sz w:val="24"/>
          <w:szCs w:val="24"/>
          <w:lang w:val="en-US"/>
        </w:rPr>
        <w:t xml:space="preserve">.5.2 FTIR </w:t>
      </w:r>
      <w:r w:rsidR="00144C04" w:rsidRPr="003A3854">
        <w:rPr>
          <w:i w:val="0"/>
          <w:iCs w:val="0"/>
          <w:sz w:val="24"/>
          <w:szCs w:val="24"/>
          <w:lang w:val="en-US"/>
        </w:rPr>
        <w:t>Spectroscopy</w:t>
      </w:r>
    </w:p>
    <w:p w14:paraId="4987BBD0" w14:textId="194482D1" w:rsidR="00252E63" w:rsidRPr="003A3854" w:rsidRDefault="00D476B6">
      <w:pPr>
        <w:spacing w:line="360" w:lineRule="auto"/>
        <w:jc w:val="both"/>
        <w:rPr>
          <w:sz w:val="24"/>
          <w:szCs w:val="24"/>
          <w:lang w:val="en-US"/>
        </w:rPr>
      </w:pPr>
      <w:r w:rsidRPr="003A3854">
        <w:rPr>
          <w:sz w:val="24"/>
          <w:szCs w:val="24"/>
          <w:lang w:val="en-US"/>
        </w:rPr>
        <w:t>ATR-FTIR spectroscopy was carried out by placing the pulverized CNC composite samples or mycelium block samples on the diamond ATR crystal (VERTEX 70v, Bruker Corporation) and with a stamp the powder was pressed before measurements were performed. All measurements were done in absorption mode. The background measurement of 60 independent scans was performed before the measurements. Similarly, the main measurement for each sample included 60 scans with a measurement period of 45 seconds. The recorded data ranged from 400 cm-1 to 4000 cm-1, with a resolution of 0.5 cm-1. Ethanol was used to clean the ATR crystal and stamp after each measurement.</w:t>
      </w:r>
    </w:p>
    <w:p w14:paraId="745B43AB" w14:textId="2C1F2220" w:rsidR="00D476B6" w:rsidRPr="003A3854" w:rsidRDefault="00D476B6" w:rsidP="00D0484F">
      <w:pPr>
        <w:spacing w:line="360" w:lineRule="auto"/>
        <w:jc w:val="both"/>
        <w:rPr>
          <w:sz w:val="24"/>
          <w:szCs w:val="24"/>
          <w:lang w:val="en-US"/>
        </w:rPr>
      </w:pPr>
      <w:r w:rsidRPr="003A3854">
        <w:rPr>
          <w:sz w:val="24"/>
          <w:szCs w:val="24"/>
          <w:lang w:val="en-US"/>
        </w:rPr>
        <w:lastRenderedPageBreak/>
        <w:t>The analysis was run using the software OPUS during measurement and Origin for data plotting. For evaluation and comparison, the data were normalized based on the intensity values ​​of the specific peaks.</w:t>
      </w:r>
    </w:p>
    <w:p w14:paraId="1344AC03" w14:textId="70E746D8" w:rsidR="00EC28C0" w:rsidRPr="003A3854" w:rsidRDefault="00252E63" w:rsidP="00D0484F">
      <w:pPr>
        <w:pStyle w:val="Heading4"/>
        <w:spacing w:line="360" w:lineRule="auto"/>
        <w:jc w:val="both"/>
        <w:rPr>
          <w:i w:val="0"/>
          <w:iCs w:val="0"/>
          <w:sz w:val="24"/>
          <w:szCs w:val="24"/>
          <w:lang w:val="en-US"/>
        </w:rPr>
      </w:pPr>
      <w:r w:rsidRPr="003A3854">
        <w:rPr>
          <w:i w:val="0"/>
          <w:iCs w:val="0"/>
          <w:sz w:val="24"/>
          <w:szCs w:val="24"/>
          <w:lang w:val="en-US"/>
        </w:rPr>
        <w:t>3.</w:t>
      </w:r>
      <w:r w:rsidR="00F568FE" w:rsidRPr="003A3854">
        <w:rPr>
          <w:i w:val="0"/>
          <w:iCs w:val="0"/>
          <w:sz w:val="24"/>
          <w:szCs w:val="24"/>
          <w:lang w:val="en-US"/>
        </w:rPr>
        <w:t>6</w:t>
      </w:r>
      <w:r w:rsidRPr="003A3854">
        <w:rPr>
          <w:i w:val="0"/>
          <w:iCs w:val="0"/>
          <w:sz w:val="24"/>
          <w:szCs w:val="24"/>
          <w:lang w:val="en-US"/>
        </w:rPr>
        <w:t xml:space="preserve">.5.3 Powder </w:t>
      </w:r>
      <w:r w:rsidR="00144C04" w:rsidRPr="003A3854">
        <w:rPr>
          <w:i w:val="0"/>
          <w:iCs w:val="0"/>
          <w:sz w:val="24"/>
          <w:szCs w:val="24"/>
          <w:lang w:val="en-US"/>
        </w:rPr>
        <w:t>diffractometry</w:t>
      </w:r>
    </w:p>
    <w:p w14:paraId="6DB44827" w14:textId="3A448BF5" w:rsidR="00252E63" w:rsidRPr="00252E63" w:rsidRDefault="008B04C7" w:rsidP="00D0484F">
      <w:pPr>
        <w:spacing w:line="360" w:lineRule="auto"/>
        <w:jc w:val="both"/>
        <w:rPr>
          <w:lang w:val="en-US"/>
        </w:rPr>
      </w:pPr>
      <w:r w:rsidRPr="003A3854">
        <w:rPr>
          <w:sz w:val="24"/>
          <w:szCs w:val="24"/>
          <w:lang w:val="en-US"/>
        </w:rPr>
        <w:t xml:space="preserve">The prepared sample powders were used for PXRD. </w:t>
      </w:r>
      <w:r w:rsidR="00761644" w:rsidRPr="003A3854">
        <w:rPr>
          <w:sz w:val="24"/>
          <w:szCs w:val="24"/>
          <w:lang w:val="en-US"/>
        </w:rPr>
        <w:t xml:space="preserve">X-ray diffractometer is D8 Discover, Bruker with Cu-Kα radiation (λ = 1.5406 Å). Primary side is fixed aperture with 0.6mm aperture, 2.5°. The detector of primary </w:t>
      </w:r>
      <w:r w:rsidR="00EF7699" w:rsidRPr="00AF54DA">
        <w:rPr>
          <w:sz w:val="24"/>
          <w:szCs w:val="24"/>
          <w:lang w:val="en-US"/>
        </w:rPr>
        <w:t xml:space="preserve">is Lynx-Eye XE-T generator </w:t>
      </w:r>
      <w:r w:rsidR="009443BC" w:rsidRPr="003A3854">
        <w:rPr>
          <w:sz w:val="24"/>
          <w:szCs w:val="24"/>
          <w:lang w:val="en-US"/>
        </w:rPr>
        <w:t>S</w:t>
      </w:r>
      <w:commentRangeStart w:id="588"/>
      <w:commentRangeStart w:id="589"/>
      <w:r w:rsidR="00761644" w:rsidRPr="003A3854">
        <w:rPr>
          <w:sz w:val="24"/>
          <w:szCs w:val="24"/>
          <w:lang w:val="en-US"/>
        </w:rPr>
        <w:t xml:space="preserve">oller </w:t>
      </w:r>
      <w:commentRangeEnd w:id="588"/>
      <w:r w:rsidR="00A97ECE" w:rsidRPr="003A3854">
        <w:rPr>
          <w:rStyle w:val="CommentReference"/>
          <w:sz w:val="18"/>
          <w:szCs w:val="18"/>
        </w:rPr>
        <w:commentReference w:id="588"/>
      </w:r>
      <w:commentRangeEnd w:id="589"/>
      <w:r w:rsidR="00EF7699">
        <w:rPr>
          <w:rStyle w:val="CommentReference"/>
        </w:rPr>
        <w:commentReference w:id="589"/>
      </w:r>
      <w:r w:rsidR="00761644" w:rsidRPr="003A3854">
        <w:rPr>
          <w:sz w:val="24"/>
          <w:szCs w:val="24"/>
          <w:lang w:val="en-US"/>
        </w:rPr>
        <w:t xml:space="preserve">in the secondary side is 5.6mm aperture, 2.5°. </w:t>
      </w:r>
      <w:r w:rsidR="00EF7699">
        <w:rPr>
          <w:sz w:val="24"/>
          <w:szCs w:val="24"/>
          <w:lang w:val="en-US"/>
        </w:rPr>
        <w:t>I</w:t>
      </w:r>
      <w:r w:rsidR="00761644" w:rsidRPr="003A3854">
        <w:rPr>
          <w:sz w:val="24"/>
          <w:szCs w:val="24"/>
          <w:lang w:val="en-US"/>
        </w:rPr>
        <w:t xml:space="preserve">ts output is 40 kV/40 mA. </w:t>
      </w:r>
      <w:r w:rsidRPr="003A3854">
        <w:rPr>
          <w:sz w:val="24"/>
          <w:szCs w:val="24"/>
          <w:lang w:val="en-US"/>
        </w:rPr>
        <w:t>The measurements were conducted in reflection mode with a flat sample preparation. The X-ray diffraction (XRD) scans were performed over a 2Theta range from 5° to 70°, using a step size of 0.0203° and a counting time of 0.5 seconds per step.</w:t>
      </w:r>
    </w:p>
    <w:p w14:paraId="1A964BAE" w14:textId="0324DBD6" w:rsidR="000C6328" w:rsidRPr="003A3854" w:rsidRDefault="00252E63" w:rsidP="003A3854">
      <w:pPr>
        <w:pStyle w:val="Heading2"/>
        <w:spacing w:line="360" w:lineRule="auto"/>
        <w:rPr>
          <w:b/>
          <w:bCs/>
          <w:color w:val="auto"/>
          <w:sz w:val="32"/>
          <w:szCs w:val="32"/>
          <w:lang w:val="en-US"/>
        </w:rPr>
      </w:pPr>
      <w:bookmarkStart w:id="590" w:name="_Toc176464933"/>
      <w:r w:rsidRPr="003A3854">
        <w:rPr>
          <w:b/>
          <w:bCs/>
          <w:color w:val="auto"/>
          <w:sz w:val="32"/>
          <w:szCs w:val="32"/>
          <w:lang w:val="en-US"/>
        </w:rPr>
        <w:t>3.</w:t>
      </w:r>
      <w:r w:rsidR="00F568FE" w:rsidRPr="003A3854">
        <w:rPr>
          <w:b/>
          <w:bCs/>
          <w:color w:val="auto"/>
          <w:sz w:val="32"/>
          <w:szCs w:val="32"/>
          <w:lang w:val="en-US"/>
        </w:rPr>
        <w:t>7</w:t>
      </w:r>
      <w:r w:rsidRPr="003A3854">
        <w:rPr>
          <w:b/>
          <w:bCs/>
          <w:color w:val="auto"/>
          <w:sz w:val="32"/>
          <w:szCs w:val="32"/>
          <w:lang w:val="en-US"/>
        </w:rPr>
        <w:t xml:space="preserve"> Statistics</w:t>
      </w:r>
      <w:bookmarkEnd w:id="590"/>
    </w:p>
    <w:p w14:paraId="42721C22" w14:textId="51CE0CE9" w:rsidR="00D204B1" w:rsidRDefault="008B04C7">
      <w:pPr>
        <w:spacing w:line="360" w:lineRule="auto"/>
        <w:jc w:val="both"/>
        <w:rPr>
          <w:sz w:val="24"/>
          <w:szCs w:val="24"/>
          <w:lang w:val="en-US"/>
        </w:rPr>
      </w:pPr>
      <w:r w:rsidRPr="003A3854">
        <w:rPr>
          <w:sz w:val="24"/>
          <w:szCs w:val="24"/>
          <w:lang w:val="en-US"/>
        </w:rPr>
        <w:t>Statistical analysis of indentation modulus and hardness was done within the software Origin using a single-factor ANOVA analysis. At least six measuring points were considered for each sample. Mean value comparison was performed by the Bonferroni post-hoc test. The significance level was p &lt; 0.05.</w:t>
      </w:r>
    </w:p>
    <w:p w14:paraId="16968FC1" w14:textId="40D3C13D" w:rsidR="001A3BFB" w:rsidRPr="003A3854" w:rsidRDefault="00D204B1" w:rsidP="003A3854">
      <w:pPr>
        <w:rPr>
          <w:sz w:val="24"/>
          <w:szCs w:val="24"/>
          <w:lang w:val="en-US"/>
        </w:rPr>
      </w:pPr>
      <w:r>
        <w:rPr>
          <w:sz w:val="24"/>
          <w:szCs w:val="24"/>
          <w:lang w:val="en-US"/>
        </w:rPr>
        <w:br w:type="page"/>
      </w:r>
    </w:p>
    <w:p w14:paraId="02720126" w14:textId="297DCD60" w:rsidR="00ED3C59" w:rsidRPr="00ED3C59" w:rsidRDefault="00ED3C59" w:rsidP="003A3854">
      <w:pPr>
        <w:pStyle w:val="Heading1"/>
        <w:numPr>
          <w:ilvl w:val="0"/>
          <w:numId w:val="2"/>
        </w:numPr>
        <w:spacing w:line="480" w:lineRule="auto"/>
        <w:ind w:left="426" w:hanging="426"/>
        <w:jc w:val="both"/>
        <w:rPr>
          <w:b/>
          <w:bCs/>
          <w:lang w:val="en-US"/>
        </w:rPr>
      </w:pPr>
      <w:bookmarkStart w:id="591" w:name="_Toc176464934"/>
      <w:r w:rsidRPr="00ED3C59">
        <w:rPr>
          <w:b/>
          <w:bCs/>
          <w:lang w:val="en-US"/>
        </w:rPr>
        <w:lastRenderedPageBreak/>
        <w:t xml:space="preserve">Results and </w:t>
      </w:r>
      <w:r w:rsidR="00F36424" w:rsidRPr="00ED3C59">
        <w:rPr>
          <w:b/>
          <w:bCs/>
          <w:lang w:val="en-US"/>
        </w:rPr>
        <w:t>discussion</w:t>
      </w:r>
      <w:bookmarkEnd w:id="591"/>
    </w:p>
    <w:p w14:paraId="46455ACE" w14:textId="2900E9A8" w:rsidR="00ED3C59" w:rsidRPr="003A3854" w:rsidRDefault="002D7C63" w:rsidP="003A3854">
      <w:pPr>
        <w:pStyle w:val="Heading2"/>
        <w:spacing w:line="360" w:lineRule="auto"/>
        <w:rPr>
          <w:b/>
          <w:bCs/>
          <w:color w:val="auto"/>
          <w:sz w:val="32"/>
          <w:szCs w:val="32"/>
          <w:lang w:val="en-US"/>
        </w:rPr>
      </w:pPr>
      <w:bookmarkStart w:id="592" w:name="_Toc176464935"/>
      <w:r w:rsidRPr="003A3854">
        <w:rPr>
          <w:b/>
          <w:bCs/>
          <w:color w:val="auto"/>
          <w:sz w:val="32"/>
          <w:szCs w:val="32"/>
          <w:lang w:val="en-US"/>
        </w:rPr>
        <w:t xml:space="preserve">4.1 Characterization of pure </w:t>
      </w:r>
      <w:r w:rsidRPr="003A3854">
        <w:rPr>
          <w:b/>
          <w:bCs/>
          <w:i/>
          <w:iCs/>
          <w:color w:val="auto"/>
          <w:sz w:val="32"/>
          <w:szCs w:val="32"/>
          <w:lang w:val="en-US"/>
        </w:rPr>
        <w:t>A. niger</w:t>
      </w:r>
      <w:r w:rsidRPr="003A3854">
        <w:rPr>
          <w:b/>
          <w:bCs/>
          <w:color w:val="auto"/>
          <w:sz w:val="32"/>
          <w:szCs w:val="32"/>
          <w:lang w:val="en-US"/>
        </w:rPr>
        <w:t xml:space="preserve"> mycelium samples.</w:t>
      </w:r>
      <w:bookmarkEnd w:id="592"/>
    </w:p>
    <w:p w14:paraId="093E3692" w14:textId="086A663F" w:rsidR="002D7C63" w:rsidRPr="003A3854" w:rsidRDefault="00FC1845" w:rsidP="003A3854">
      <w:pPr>
        <w:spacing w:line="360" w:lineRule="auto"/>
        <w:jc w:val="both"/>
        <w:rPr>
          <w:sz w:val="24"/>
          <w:szCs w:val="24"/>
          <w:lang w:val="en-US"/>
        </w:rPr>
      </w:pPr>
      <w:r w:rsidRPr="003A3854">
        <w:rPr>
          <w:sz w:val="24"/>
          <w:szCs w:val="24"/>
          <w:lang w:val="en-US"/>
        </w:rPr>
        <w:t xml:space="preserve">This section discusses the characterization of all samples made using only </w:t>
      </w:r>
      <w:r w:rsidRPr="003A3854">
        <w:rPr>
          <w:i/>
          <w:iCs/>
          <w:sz w:val="24"/>
          <w:szCs w:val="24"/>
          <w:lang w:val="en-US"/>
        </w:rPr>
        <w:t xml:space="preserve">A. niger </w:t>
      </w:r>
      <w:r w:rsidRPr="003A3854">
        <w:rPr>
          <w:sz w:val="24"/>
          <w:szCs w:val="24"/>
          <w:lang w:val="en-US"/>
        </w:rPr>
        <w:t>mycelium. The samples were grouped according to the initial concentration of the mycelium in the suspension</w:t>
      </w:r>
      <w:r w:rsidR="00D204B1">
        <w:rPr>
          <w:sz w:val="24"/>
          <w:szCs w:val="24"/>
          <w:lang w:val="en-US"/>
        </w:rPr>
        <w:t>, aging process</w:t>
      </w:r>
      <w:r w:rsidRPr="003A3854">
        <w:rPr>
          <w:sz w:val="24"/>
          <w:szCs w:val="24"/>
          <w:lang w:val="en-US"/>
        </w:rPr>
        <w:t xml:space="preserve"> and the </w:t>
      </w:r>
      <w:r w:rsidR="00D204B1">
        <w:rPr>
          <w:sz w:val="24"/>
          <w:szCs w:val="24"/>
          <w:lang w:val="en-US"/>
        </w:rPr>
        <w:t>du</w:t>
      </w:r>
      <w:r w:rsidR="00D204B1">
        <w:rPr>
          <w:rFonts w:hint="eastAsia"/>
          <w:sz w:val="24"/>
          <w:szCs w:val="24"/>
          <w:lang w:val="en-US"/>
        </w:rPr>
        <w:t>r</w:t>
      </w:r>
      <w:r w:rsidR="00D204B1">
        <w:rPr>
          <w:sz w:val="24"/>
          <w:szCs w:val="24"/>
          <w:lang w:val="en-US"/>
        </w:rPr>
        <w:t xml:space="preserve">ation of </w:t>
      </w:r>
      <w:r w:rsidRPr="003A3854">
        <w:rPr>
          <w:sz w:val="24"/>
          <w:szCs w:val="24"/>
          <w:lang w:val="en-US"/>
        </w:rPr>
        <w:t>disperser</w:t>
      </w:r>
      <w:r w:rsidR="00D204B1">
        <w:rPr>
          <w:sz w:val="24"/>
          <w:szCs w:val="24"/>
          <w:lang w:val="en-US"/>
        </w:rPr>
        <w:t xml:space="preserve"> treatment</w:t>
      </w:r>
      <w:r w:rsidRPr="003A3854">
        <w:rPr>
          <w:sz w:val="24"/>
          <w:szCs w:val="24"/>
          <w:lang w:val="en-US"/>
        </w:rPr>
        <w:t>. There were four groups, namely</w:t>
      </w:r>
      <w:r w:rsidR="00F7795A" w:rsidRPr="003A3854">
        <w:rPr>
          <w:sz w:val="24"/>
          <w:szCs w:val="24"/>
          <w:lang w:val="en-US"/>
        </w:rPr>
        <w:t xml:space="preserve"> </w:t>
      </w:r>
      <w:r w:rsidR="00D204B1">
        <w:rPr>
          <w:sz w:val="24"/>
          <w:szCs w:val="24"/>
          <w:lang w:val="en-US"/>
        </w:rPr>
        <w:t>one</w:t>
      </w:r>
      <w:r w:rsidR="00F7795A" w:rsidRPr="003A3854">
        <w:rPr>
          <w:sz w:val="24"/>
          <w:szCs w:val="24"/>
          <w:lang w:val="en-US"/>
        </w:rPr>
        <w:t xml:space="preserve"> group of samples</w:t>
      </w:r>
      <w:r w:rsidRPr="003A3854">
        <w:rPr>
          <w:sz w:val="24"/>
          <w:szCs w:val="24"/>
          <w:lang w:val="en-US"/>
        </w:rPr>
        <w:t xml:space="preserve"> </w:t>
      </w:r>
      <w:r w:rsidR="00F7795A" w:rsidRPr="003A3854">
        <w:rPr>
          <w:sz w:val="24"/>
          <w:szCs w:val="24"/>
          <w:lang w:val="en-US"/>
        </w:rPr>
        <w:t>containing 7.4</w:t>
      </w:r>
      <w:r w:rsidR="00BA5F82" w:rsidRPr="003A3854">
        <w:rPr>
          <w:sz w:val="24"/>
          <w:szCs w:val="24"/>
          <w:lang w:val="en-US"/>
        </w:rPr>
        <w:t> </w:t>
      </w:r>
      <w:r w:rsidR="00F7795A" w:rsidRPr="003A3854">
        <w:rPr>
          <w:sz w:val="24"/>
          <w:szCs w:val="24"/>
          <w:lang w:val="en-US"/>
        </w:rPr>
        <w:t xml:space="preserve">% </w:t>
      </w:r>
      <w:r w:rsidR="00D204B1">
        <w:rPr>
          <w:sz w:val="24"/>
          <w:szCs w:val="24"/>
          <w:lang w:val="en-US"/>
        </w:rPr>
        <w:t>and two groups of samples containing 10.3</w:t>
      </w:r>
      <w:r w:rsidR="00BA5F82" w:rsidRPr="003A3854">
        <w:rPr>
          <w:sz w:val="24"/>
          <w:szCs w:val="24"/>
          <w:lang w:val="en-US"/>
        </w:rPr>
        <w:t> </w:t>
      </w:r>
      <w:r w:rsidR="00F7795A" w:rsidRPr="003A3854">
        <w:rPr>
          <w:sz w:val="24"/>
          <w:szCs w:val="24"/>
          <w:lang w:val="en-US"/>
        </w:rPr>
        <w:t>% mycelium in initial suspension</w:t>
      </w:r>
      <w:r w:rsidR="00D204B1">
        <w:rPr>
          <w:sz w:val="24"/>
          <w:szCs w:val="24"/>
          <w:lang w:val="en-US"/>
        </w:rPr>
        <w:t xml:space="preserve"> and with different aging treatment. All these three groups were treated with</w:t>
      </w:r>
      <w:r w:rsidRPr="003A3854">
        <w:rPr>
          <w:sz w:val="24"/>
          <w:szCs w:val="24"/>
          <w:lang w:val="en-US"/>
        </w:rPr>
        <w:t xml:space="preserve"> a small disperser</w:t>
      </w:r>
      <w:r w:rsidR="005F3C33">
        <w:rPr>
          <w:sz w:val="24"/>
          <w:szCs w:val="24"/>
          <w:lang w:val="en-US"/>
        </w:rPr>
        <w:t xml:space="preserve"> (sTX)</w:t>
      </w:r>
      <w:r w:rsidR="00D204B1">
        <w:rPr>
          <w:sz w:val="24"/>
          <w:szCs w:val="24"/>
          <w:lang w:val="en-US"/>
        </w:rPr>
        <w:t>. T</w:t>
      </w:r>
      <w:r w:rsidRPr="003A3854">
        <w:rPr>
          <w:sz w:val="24"/>
          <w:szCs w:val="24"/>
          <w:lang w:val="en-US"/>
        </w:rPr>
        <w:t xml:space="preserve">he </w:t>
      </w:r>
      <w:r w:rsidR="00F7795A" w:rsidRPr="003A3854">
        <w:rPr>
          <w:sz w:val="24"/>
          <w:szCs w:val="24"/>
          <w:lang w:val="en-US"/>
        </w:rPr>
        <w:t xml:space="preserve">last </w:t>
      </w:r>
      <w:r w:rsidRPr="003A3854">
        <w:rPr>
          <w:sz w:val="24"/>
          <w:szCs w:val="24"/>
          <w:lang w:val="en-US"/>
        </w:rPr>
        <w:t xml:space="preserve">group </w:t>
      </w:r>
      <w:r w:rsidR="00F7795A" w:rsidRPr="003A3854">
        <w:rPr>
          <w:sz w:val="24"/>
          <w:szCs w:val="24"/>
          <w:lang w:val="en-US"/>
        </w:rPr>
        <w:t xml:space="preserve">of samples containing </w:t>
      </w:r>
      <w:r w:rsidR="00D204B1">
        <w:rPr>
          <w:sz w:val="24"/>
          <w:szCs w:val="24"/>
          <w:lang w:val="en-US"/>
        </w:rPr>
        <w:t>1</w:t>
      </w:r>
      <w:r w:rsidR="00F7795A" w:rsidRPr="003A3854">
        <w:rPr>
          <w:sz w:val="24"/>
          <w:szCs w:val="24"/>
          <w:lang w:val="en-US"/>
        </w:rPr>
        <w:t>0</w:t>
      </w:r>
      <w:r w:rsidR="00D204B1">
        <w:rPr>
          <w:sz w:val="24"/>
          <w:szCs w:val="24"/>
          <w:lang w:val="en-US"/>
        </w:rPr>
        <w:t>.3</w:t>
      </w:r>
      <w:r w:rsidR="00BA5F82" w:rsidRPr="003A3854">
        <w:rPr>
          <w:sz w:val="24"/>
          <w:szCs w:val="24"/>
          <w:lang w:val="en-US"/>
        </w:rPr>
        <w:t> </w:t>
      </w:r>
      <w:r w:rsidR="00F7795A" w:rsidRPr="003A3854">
        <w:rPr>
          <w:sz w:val="24"/>
          <w:szCs w:val="24"/>
          <w:lang w:val="en-US"/>
        </w:rPr>
        <w:t xml:space="preserve">% mycelium in initial suspension </w:t>
      </w:r>
      <w:r w:rsidRPr="003A3854">
        <w:rPr>
          <w:sz w:val="24"/>
          <w:szCs w:val="24"/>
          <w:lang w:val="en-US"/>
        </w:rPr>
        <w:t xml:space="preserve">using a </w:t>
      </w:r>
      <w:r w:rsidR="00C049E0">
        <w:rPr>
          <w:sz w:val="24"/>
          <w:szCs w:val="24"/>
          <w:lang w:val="en-US"/>
        </w:rPr>
        <w:t>big</w:t>
      </w:r>
      <w:r w:rsidRPr="003A3854">
        <w:rPr>
          <w:sz w:val="24"/>
          <w:szCs w:val="24"/>
          <w:lang w:val="en-US"/>
        </w:rPr>
        <w:t xml:space="preserve"> disperser</w:t>
      </w:r>
      <w:r w:rsidR="00D204B1">
        <w:rPr>
          <w:sz w:val="24"/>
          <w:szCs w:val="24"/>
          <w:lang w:val="en-US"/>
        </w:rPr>
        <w:t xml:space="preserve"> </w:t>
      </w:r>
      <w:r w:rsidR="00C049E0">
        <w:rPr>
          <w:sz w:val="24"/>
          <w:szCs w:val="24"/>
          <w:lang w:val="en-US"/>
        </w:rPr>
        <w:t xml:space="preserve">(bTX) </w:t>
      </w:r>
      <w:r w:rsidR="00D204B1">
        <w:rPr>
          <w:sz w:val="24"/>
          <w:szCs w:val="24"/>
          <w:lang w:val="en-US"/>
        </w:rPr>
        <w:t>with aging treatment</w:t>
      </w:r>
      <w:r w:rsidRPr="003A3854">
        <w:rPr>
          <w:sz w:val="24"/>
          <w:szCs w:val="24"/>
          <w:lang w:val="en-US"/>
        </w:rPr>
        <w:t>. First, the performance of the mechanical properties of the A. niger mycelium after drying was discussed.</w:t>
      </w:r>
      <w:r w:rsidR="00F7795A" w:rsidRPr="003A3854">
        <w:rPr>
          <w:sz w:val="24"/>
          <w:szCs w:val="24"/>
          <w:lang w:val="en-US"/>
        </w:rPr>
        <w:t xml:space="preserve"> More specifically,</w:t>
      </w:r>
      <w:r w:rsidRPr="003A3854">
        <w:rPr>
          <w:sz w:val="24"/>
          <w:szCs w:val="24"/>
          <w:lang w:val="en-US"/>
        </w:rPr>
        <w:t xml:space="preserve"> </w:t>
      </w:r>
      <w:r w:rsidR="00F7795A" w:rsidRPr="003A3854">
        <w:rPr>
          <w:sz w:val="24"/>
          <w:szCs w:val="24"/>
          <w:lang w:val="en-US"/>
        </w:rPr>
        <w:t>t</w:t>
      </w:r>
      <w:r w:rsidRPr="003A3854">
        <w:rPr>
          <w:sz w:val="24"/>
          <w:szCs w:val="24"/>
          <w:lang w:val="en-US"/>
        </w:rPr>
        <w:t>he effects of the disperser</w:t>
      </w:r>
      <w:r w:rsidR="005F3C33">
        <w:rPr>
          <w:sz w:val="24"/>
          <w:szCs w:val="24"/>
          <w:lang w:val="en-US"/>
        </w:rPr>
        <w:t>, aging treatment</w:t>
      </w:r>
      <w:r w:rsidRPr="003A3854">
        <w:rPr>
          <w:sz w:val="24"/>
          <w:szCs w:val="24"/>
          <w:lang w:val="en-US"/>
        </w:rPr>
        <w:t xml:space="preserve"> and different heat treatment times on the mechanical properties of the mycelium samples were investigated. Then, the effects of different initial concentrations of mycelium suspension on the mechanical properties were discussed. Finally, the effects of heat treatment on the chemical composition of the A. niger mycelium were discussed.</w:t>
      </w:r>
      <w:r w:rsidR="000E12BD" w:rsidRPr="003A3854">
        <w:rPr>
          <w:sz w:val="24"/>
          <w:szCs w:val="24"/>
          <w:lang w:val="en-US"/>
        </w:rPr>
        <w:t xml:space="preserve"> All mechanical property measurement data were subjected to single-</w:t>
      </w:r>
      <w:r w:rsidR="00D204B1">
        <w:rPr>
          <w:sz w:val="24"/>
          <w:szCs w:val="24"/>
          <w:lang w:val="en-US"/>
        </w:rPr>
        <w:t>factor</w:t>
      </w:r>
      <w:r w:rsidR="000E12BD" w:rsidRPr="003A3854">
        <w:rPr>
          <w:sz w:val="24"/>
          <w:szCs w:val="24"/>
          <w:lang w:val="en-US"/>
        </w:rPr>
        <w:t xml:space="preserve"> Anova </w:t>
      </w:r>
      <w:r w:rsidR="00D204B1">
        <w:rPr>
          <w:sz w:val="24"/>
          <w:szCs w:val="24"/>
          <w:lang w:val="en-US"/>
        </w:rPr>
        <w:t xml:space="preserve">analysis </w:t>
      </w:r>
      <w:r w:rsidR="000E12BD" w:rsidRPr="003A3854">
        <w:rPr>
          <w:sz w:val="24"/>
          <w:szCs w:val="24"/>
          <w:lang w:val="en-US"/>
        </w:rPr>
        <w:t>to see whether there were significant differences between the data</w:t>
      </w:r>
      <w:r w:rsidR="00D204B1">
        <w:rPr>
          <w:sz w:val="24"/>
          <w:szCs w:val="24"/>
          <w:lang w:val="en-US"/>
        </w:rPr>
        <w:t xml:space="preserve"> groups</w:t>
      </w:r>
      <w:r w:rsidR="000E12BD" w:rsidRPr="003A3854">
        <w:rPr>
          <w:sz w:val="24"/>
          <w:szCs w:val="24"/>
          <w:lang w:val="en-US"/>
        </w:rPr>
        <w:t>.</w:t>
      </w:r>
    </w:p>
    <w:p w14:paraId="0FC855D0" w14:textId="20F8D459" w:rsidR="00E05FC0" w:rsidRPr="003A3854" w:rsidRDefault="00E05FC0" w:rsidP="003A3854">
      <w:pPr>
        <w:pStyle w:val="Heading3"/>
        <w:spacing w:line="360" w:lineRule="auto"/>
        <w:rPr>
          <w:b/>
          <w:bCs/>
          <w:sz w:val="28"/>
          <w:szCs w:val="28"/>
          <w:lang w:val="en-US"/>
        </w:rPr>
      </w:pPr>
      <w:bookmarkStart w:id="593" w:name="_Toc176464936"/>
      <w:r w:rsidRPr="003A3854">
        <w:rPr>
          <w:b/>
          <w:bCs/>
          <w:sz w:val="28"/>
          <w:szCs w:val="28"/>
          <w:lang w:val="en-US"/>
        </w:rPr>
        <w:t>4.</w:t>
      </w:r>
      <w:r w:rsidR="00022419" w:rsidRPr="003A3854">
        <w:rPr>
          <w:b/>
          <w:bCs/>
          <w:sz w:val="28"/>
          <w:szCs w:val="28"/>
          <w:lang w:val="en-US"/>
        </w:rPr>
        <w:t>1</w:t>
      </w:r>
      <w:r w:rsidRPr="003A3854">
        <w:rPr>
          <w:b/>
          <w:bCs/>
          <w:sz w:val="28"/>
          <w:szCs w:val="28"/>
          <w:lang w:val="en-US"/>
        </w:rPr>
        <w:t xml:space="preserve">.1 Characterization of morphology and surface of pure </w:t>
      </w:r>
      <w:r w:rsidRPr="003A3854">
        <w:rPr>
          <w:b/>
          <w:bCs/>
          <w:i/>
          <w:iCs/>
          <w:sz w:val="28"/>
          <w:szCs w:val="28"/>
          <w:lang w:val="en-US"/>
        </w:rPr>
        <w:t>A. niger</w:t>
      </w:r>
      <w:r w:rsidRPr="003A3854">
        <w:rPr>
          <w:b/>
          <w:bCs/>
          <w:sz w:val="28"/>
          <w:szCs w:val="28"/>
          <w:lang w:val="en-US"/>
        </w:rPr>
        <w:t xml:space="preserve"> mycelium samples</w:t>
      </w:r>
      <w:bookmarkEnd w:id="593"/>
    </w:p>
    <w:p w14:paraId="0D54F85A" w14:textId="3353A8A0" w:rsidR="00E05FC0" w:rsidRPr="003A3854" w:rsidRDefault="00E05FC0" w:rsidP="003A3854">
      <w:pPr>
        <w:spacing w:line="360" w:lineRule="auto"/>
        <w:jc w:val="both"/>
        <w:rPr>
          <w:sz w:val="24"/>
          <w:szCs w:val="24"/>
          <w:lang w:val="en-US"/>
        </w:rPr>
      </w:pPr>
      <w:r w:rsidRPr="003A3854">
        <w:rPr>
          <w:sz w:val="24"/>
          <w:szCs w:val="24"/>
          <w:lang w:val="en-US"/>
        </w:rPr>
        <w:t>Figure 4.</w:t>
      </w:r>
      <w:r w:rsidR="00022419" w:rsidRPr="003A3854">
        <w:rPr>
          <w:sz w:val="24"/>
          <w:szCs w:val="24"/>
          <w:lang w:val="en-US"/>
        </w:rPr>
        <w:t>1</w:t>
      </w:r>
      <w:r w:rsidRPr="003A3854">
        <w:rPr>
          <w:sz w:val="24"/>
          <w:szCs w:val="24"/>
          <w:lang w:val="en-US"/>
        </w:rPr>
        <w:t xml:space="preserve"> shows the SEM micrograph of the pure </w:t>
      </w:r>
      <w:r w:rsidRPr="003A3854">
        <w:rPr>
          <w:i/>
          <w:iCs/>
          <w:sz w:val="24"/>
          <w:szCs w:val="24"/>
          <w:lang w:val="en-US"/>
        </w:rPr>
        <w:t>A. niger</w:t>
      </w:r>
      <w:r w:rsidRPr="003A3854">
        <w:rPr>
          <w:sz w:val="24"/>
          <w:szCs w:val="24"/>
          <w:lang w:val="en-US"/>
        </w:rPr>
        <w:t xml:space="preserve"> mycelium sample</w:t>
      </w:r>
      <w:r w:rsidR="005F3C33">
        <w:rPr>
          <w:sz w:val="24"/>
          <w:szCs w:val="24"/>
          <w:lang w:val="en-US"/>
        </w:rPr>
        <w:t xml:space="preserve"> with 10.3 wt.% mycelium in suspension without aging treatment</w:t>
      </w:r>
      <w:r w:rsidRPr="003A3854">
        <w:rPr>
          <w:sz w:val="24"/>
          <w:szCs w:val="24"/>
          <w:lang w:val="en-US"/>
        </w:rPr>
        <w:t xml:space="preserve">. For sample preparation, samples without grinding and polishing were selected. The figure shows the surface morphology of the sample after drying. </w:t>
      </w:r>
    </w:p>
    <w:p w14:paraId="55F1A3AE" w14:textId="42217E30" w:rsidR="00E05FC0" w:rsidRPr="00121427" w:rsidRDefault="008850BA" w:rsidP="00121427">
      <w:pPr>
        <w:spacing w:line="360" w:lineRule="auto"/>
        <w:jc w:val="both"/>
        <w:rPr>
          <w:sz w:val="24"/>
          <w:szCs w:val="24"/>
          <w:lang w:val="en-US"/>
        </w:rPr>
      </w:pPr>
      <w:r w:rsidRPr="00121427">
        <w:rPr>
          <w:sz w:val="24"/>
          <w:szCs w:val="24"/>
          <w:lang w:val="en-US"/>
        </w:rPr>
        <w:t xml:space="preserve">The surface of the sample without Turaxx treatment clearly shows the pellet-structure of mycelium. The </w:t>
      </w:r>
      <w:r w:rsidR="000C52A6" w:rsidRPr="000C52A6">
        <w:rPr>
          <w:sz w:val="24"/>
          <w:szCs w:val="24"/>
          <w:lang w:val="en-US"/>
        </w:rPr>
        <w:t>mean diameter</w:t>
      </w:r>
      <w:r w:rsidR="000C52A6" w:rsidRPr="000C52A6" w:rsidDel="000C52A6">
        <w:rPr>
          <w:sz w:val="24"/>
          <w:szCs w:val="24"/>
          <w:lang w:val="en-US"/>
        </w:rPr>
        <w:t xml:space="preserve"> </w:t>
      </w:r>
      <w:r w:rsidRPr="00121427">
        <w:rPr>
          <w:sz w:val="24"/>
          <w:szCs w:val="24"/>
          <w:lang w:val="en-US"/>
        </w:rPr>
        <w:t xml:space="preserve">of these pellet-structure is counted </w:t>
      </w:r>
      <w:commentRangeStart w:id="594"/>
      <w:commentRangeStart w:id="595"/>
      <w:r w:rsidRPr="00121427">
        <w:rPr>
          <w:sz w:val="24"/>
          <w:szCs w:val="24"/>
          <w:lang w:val="en-US"/>
        </w:rPr>
        <w:t xml:space="preserve">as </w:t>
      </w:r>
      <w:r w:rsidR="000C52A6">
        <w:rPr>
          <w:sz w:val="24"/>
          <w:szCs w:val="24"/>
          <w:lang w:val="en-US"/>
        </w:rPr>
        <w:t>146</w:t>
      </w:r>
      <w:r w:rsidR="009D17F3" w:rsidRPr="00121427">
        <w:rPr>
          <w:sz w:val="24"/>
          <w:szCs w:val="24"/>
          <w:lang w:val="en-US"/>
        </w:rPr>
        <w:t xml:space="preserve"> </w:t>
      </w:r>
      <w:r w:rsidRPr="00121427">
        <w:rPr>
          <w:sz w:val="24"/>
          <w:szCs w:val="24"/>
          <w:lang w:val="en-US"/>
        </w:rPr>
        <w:t xml:space="preserve">± </w:t>
      </w:r>
      <w:r w:rsidR="000C52A6">
        <w:rPr>
          <w:sz w:val="24"/>
          <w:szCs w:val="24"/>
          <w:lang w:val="en-US"/>
        </w:rPr>
        <w:t>42</w:t>
      </w:r>
      <w:r w:rsidRPr="00121427">
        <w:rPr>
          <w:sz w:val="24"/>
          <w:szCs w:val="24"/>
          <w:lang w:val="en-US"/>
        </w:rPr>
        <w:t xml:space="preserve"> </w:t>
      </w:r>
      <w:r w:rsidR="001A137D" w:rsidRPr="00121427">
        <w:rPr>
          <w:sz w:val="24"/>
          <w:szCs w:val="24"/>
          <w:lang w:val="en-US"/>
        </w:rPr>
        <w:t>µ</w:t>
      </w:r>
      <w:r w:rsidRPr="00121427">
        <w:rPr>
          <w:sz w:val="24"/>
          <w:szCs w:val="24"/>
          <w:lang w:val="en-US"/>
        </w:rPr>
        <w:t xml:space="preserve">m. </w:t>
      </w:r>
      <w:commentRangeEnd w:id="594"/>
      <w:r w:rsidR="00A97ECE" w:rsidRPr="00121427">
        <w:rPr>
          <w:rStyle w:val="CommentReference"/>
          <w:sz w:val="18"/>
          <w:szCs w:val="18"/>
        </w:rPr>
        <w:commentReference w:id="594"/>
      </w:r>
      <w:commentRangeEnd w:id="595"/>
      <w:r w:rsidR="000C52A6">
        <w:rPr>
          <w:rStyle w:val="CommentReference"/>
        </w:rPr>
        <w:commentReference w:id="595"/>
      </w:r>
      <w:r w:rsidRPr="00121427">
        <w:rPr>
          <w:sz w:val="24"/>
          <w:szCs w:val="24"/>
          <w:lang w:val="en-US"/>
        </w:rPr>
        <w:t xml:space="preserve">In contrast, the </w:t>
      </w:r>
      <w:r w:rsidR="001A137D" w:rsidRPr="00121427">
        <w:rPr>
          <w:sz w:val="24"/>
          <w:szCs w:val="24"/>
          <w:lang w:val="en-US"/>
        </w:rPr>
        <w:t>pellet-</w:t>
      </w:r>
      <w:r w:rsidRPr="00121427">
        <w:rPr>
          <w:sz w:val="24"/>
          <w:szCs w:val="24"/>
          <w:lang w:val="en-US"/>
        </w:rPr>
        <w:t xml:space="preserve">structure of mycelium can also be identified on the surface of the sample with </w:t>
      </w:r>
      <w:r w:rsidR="001A137D" w:rsidRPr="00121427">
        <w:rPr>
          <w:sz w:val="24"/>
          <w:szCs w:val="24"/>
          <w:lang w:val="en-US"/>
        </w:rPr>
        <w:t>1 min-</w:t>
      </w:r>
      <w:r w:rsidRPr="00121427">
        <w:rPr>
          <w:sz w:val="24"/>
          <w:szCs w:val="24"/>
          <w:lang w:val="en-US"/>
        </w:rPr>
        <w:t xml:space="preserve">Turaxx </w:t>
      </w:r>
      <w:r w:rsidR="001A137D" w:rsidRPr="00121427">
        <w:rPr>
          <w:sz w:val="24"/>
          <w:szCs w:val="24"/>
          <w:lang w:val="en-US"/>
        </w:rPr>
        <w:t>treatment</w:t>
      </w:r>
      <w:r w:rsidRPr="00121427">
        <w:rPr>
          <w:sz w:val="24"/>
          <w:szCs w:val="24"/>
          <w:lang w:val="en-US"/>
        </w:rPr>
        <w:t xml:space="preserve">. Their </w:t>
      </w:r>
      <w:r w:rsidR="000C52A6" w:rsidRPr="000C52A6">
        <w:rPr>
          <w:sz w:val="24"/>
          <w:szCs w:val="24"/>
          <w:lang w:val="en-US"/>
        </w:rPr>
        <w:t>mean diameter</w:t>
      </w:r>
      <w:r w:rsidR="000C52A6" w:rsidRPr="00A9597E" w:rsidDel="000C52A6">
        <w:rPr>
          <w:sz w:val="24"/>
          <w:szCs w:val="24"/>
          <w:lang w:val="en-US"/>
        </w:rPr>
        <w:t xml:space="preserve"> </w:t>
      </w:r>
      <w:r w:rsidRPr="00121427">
        <w:rPr>
          <w:sz w:val="24"/>
          <w:szCs w:val="24"/>
          <w:lang w:val="en-US"/>
        </w:rPr>
        <w:t xml:space="preserve">is </w:t>
      </w:r>
      <w:r w:rsidR="000C52A6">
        <w:rPr>
          <w:sz w:val="24"/>
          <w:szCs w:val="24"/>
          <w:lang w:val="en-US"/>
        </w:rPr>
        <w:t>152</w:t>
      </w:r>
      <w:r w:rsidR="001A137D" w:rsidRPr="00121427">
        <w:rPr>
          <w:sz w:val="24"/>
          <w:szCs w:val="24"/>
          <w:lang w:val="en-US"/>
        </w:rPr>
        <w:t xml:space="preserve"> ±</w:t>
      </w:r>
      <w:r w:rsidR="009D17F3">
        <w:rPr>
          <w:sz w:val="24"/>
          <w:szCs w:val="24"/>
          <w:lang w:val="en-US"/>
        </w:rPr>
        <w:t xml:space="preserve"> </w:t>
      </w:r>
      <w:r w:rsidR="000C52A6">
        <w:rPr>
          <w:sz w:val="24"/>
          <w:szCs w:val="24"/>
          <w:lang w:val="en-US"/>
        </w:rPr>
        <w:t>45</w:t>
      </w:r>
      <w:r w:rsidR="001A137D" w:rsidRPr="00121427">
        <w:rPr>
          <w:sz w:val="24"/>
          <w:szCs w:val="24"/>
          <w:lang w:val="en-US"/>
        </w:rPr>
        <w:t xml:space="preserve"> µm</w:t>
      </w:r>
      <w:r w:rsidRPr="00121427">
        <w:rPr>
          <w:sz w:val="24"/>
          <w:szCs w:val="24"/>
          <w:lang w:val="en-US"/>
        </w:rPr>
        <w:t xml:space="preserve">. </w:t>
      </w:r>
      <w:r w:rsidR="001A137D" w:rsidRPr="00121427">
        <w:rPr>
          <w:sz w:val="24"/>
          <w:szCs w:val="24"/>
          <w:lang w:val="en-US"/>
        </w:rPr>
        <w:t xml:space="preserve">However, due to the effect of Turaxx, the pellets were torn up moderately, and small pellets mycelium or hyphae filled the gaps between large pellets. Therefore, it can be clearly seen that the boundaries between the particle structures seem to be fused together, and the boundaries are not as clear as those of </w:t>
      </w:r>
      <w:r w:rsidR="001A137D" w:rsidRPr="00121427">
        <w:rPr>
          <w:sz w:val="24"/>
          <w:szCs w:val="24"/>
          <w:lang w:val="en-US"/>
        </w:rPr>
        <w:lastRenderedPageBreak/>
        <w:t>samples without Turaxx treatment. Due to the fusion of the interface, the size of the particles is enlarged, and there are also smaller particle structures that are t</w:t>
      </w:r>
      <w:r w:rsidR="00B27898">
        <w:rPr>
          <w:sz w:val="24"/>
          <w:szCs w:val="24"/>
          <w:lang w:val="en-US"/>
        </w:rPr>
        <w:t>o</w:t>
      </w:r>
      <w:r w:rsidR="001A137D" w:rsidRPr="00121427">
        <w:rPr>
          <w:sz w:val="24"/>
          <w:szCs w:val="24"/>
          <w:lang w:val="en-US"/>
        </w:rPr>
        <w:t>rn up. Therefore, the statistical average and standard deviation are higher than those of samples without Turaxx treatment</w:t>
      </w:r>
      <w:r w:rsidRPr="00121427">
        <w:rPr>
          <w:sz w:val="24"/>
          <w:szCs w:val="24"/>
          <w:lang w:val="en-US"/>
        </w:rPr>
        <w:t>.</w:t>
      </w:r>
      <w:r w:rsidR="001A137D" w:rsidRPr="00121427">
        <w:rPr>
          <w:sz w:val="24"/>
          <w:szCs w:val="24"/>
          <w:lang w:val="en-US"/>
        </w:rPr>
        <w:t xml:space="preserve"> After 25 minutes of Turaxx treatment, the pellet-structure in the sample can no longer be clearly identified. The surface of the sample is like the surface of solidified magma. This shows that after sufficient Turaxx treatment, the pellet-structure is completely destroyed. Pellet-structure size statistics become infeasible. </w:t>
      </w:r>
      <w:r w:rsidR="00E57B69" w:rsidRPr="00121427">
        <w:rPr>
          <w:sz w:val="24"/>
          <w:szCs w:val="24"/>
          <w:lang w:val="en-US"/>
        </w:rPr>
        <w:t xml:space="preserve">By comparing the samples without heat treatment and the samples after heat treatment, the microscopic morphology of the samples did not change. </w:t>
      </w:r>
      <w:r w:rsidR="000C52A6" w:rsidRPr="000C52A6">
        <w:rPr>
          <w:sz w:val="24"/>
          <w:szCs w:val="24"/>
          <w:lang w:val="en-US"/>
        </w:rPr>
        <w:t>However,</w:t>
      </w:r>
      <w:r w:rsidR="000C52A6">
        <w:rPr>
          <w:sz w:val="24"/>
          <w:szCs w:val="24"/>
          <w:lang w:val="en-US"/>
        </w:rPr>
        <w:t xml:space="preserve"> </w:t>
      </w:r>
      <w:r w:rsidR="00E57B69" w:rsidRPr="00121427">
        <w:rPr>
          <w:sz w:val="24"/>
          <w:szCs w:val="24"/>
          <w:lang w:val="en-US"/>
        </w:rPr>
        <w:t>it can be found that the sample shrinks significantly. According to statistics, after 2h and 18h</w:t>
      </w:r>
      <w:r w:rsidR="00D204B1">
        <w:rPr>
          <w:sz w:val="24"/>
          <w:szCs w:val="24"/>
          <w:lang w:val="en-US"/>
        </w:rPr>
        <w:t xml:space="preserve"> </w:t>
      </w:r>
      <w:commentRangeStart w:id="596"/>
      <w:r w:rsidR="00E57B69" w:rsidRPr="00121427">
        <w:rPr>
          <w:sz w:val="24"/>
          <w:szCs w:val="24"/>
          <w:lang w:val="en-US"/>
        </w:rPr>
        <w:t>​</w:t>
      </w:r>
      <w:commentRangeEnd w:id="596"/>
      <w:r w:rsidR="00A97ECE" w:rsidRPr="00121427">
        <w:rPr>
          <w:rStyle w:val="CommentReference"/>
          <w:sz w:val="18"/>
          <w:szCs w:val="18"/>
        </w:rPr>
        <w:commentReference w:id="596"/>
      </w:r>
      <w:r w:rsidR="00E57B69" w:rsidRPr="00121427">
        <w:rPr>
          <w:sz w:val="24"/>
          <w:szCs w:val="24"/>
          <w:lang w:val="en-US"/>
        </w:rPr>
        <w:t xml:space="preserve">heat treatment, the volume shrinkage of the sample is </w:t>
      </w:r>
      <w:r w:rsidR="00864074">
        <w:rPr>
          <w:sz w:val="24"/>
          <w:szCs w:val="24"/>
          <w:lang w:val="en-US"/>
        </w:rPr>
        <w:t>4</w:t>
      </w:r>
      <w:r w:rsidR="00E57B69" w:rsidRPr="00121427">
        <w:rPr>
          <w:sz w:val="24"/>
          <w:szCs w:val="24"/>
          <w:lang w:val="en-US"/>
        </w:rPr>
        <w:t>.</w:t>
      </w:r>
      <w:r w:rsidR="00864074">
        <w:rPr>
          <w:sz w:val="24"/>
          <w:szCs w:val="24"/>
          <w:lang w:val="en-US"/>
        </w:rPr>
        <w:t xml:space="preserve">7 </w:t>
      </w:r>
      <w:r w:rsidR="00BA6F6D" w:rsidRPr="00A9597E">
        <w:rPr>
          <w:sz w:val="24"/>
          <w:szCs w:val="24"/>
          <w:lang w:val="en-US"/>
        </w:rPr>
        <w:t>±</w:t>
      </w:r>
      <w:r w:rsidR="00BA6F6D">
        <w:rPr>
          <w:sz w:val="24"/>
          <w:szCs w:val="24"/>
          <w:lang w:val="en-US"/>
        </w:rPr>
        <w:t xml:space="preserve"> 0.5 </w:t>
      </w:r>
      <w:r w:rsidR="00E57B69" w:rsidRPr="00121427">
        <w:rPr>
          <w:sz w:val="24"/>
          <w:szCs w:val="24"/>
          <w:lang w:val="en-US"/>
        </w:rPr>
        <w:t>% and 3</w:t>
      </w:r>
      <w:r w:rsidR="00864074">
        <w:rPr>
          <w:sz w:val="24"/>
          <w:szCs w:val="24"/>
          <w:lang w:val="en-US"/>
        </w:rPr>
        <w:t>.9</w:t>
      </w:r>
      <w:r w:rsidR="00BA6F6D">
        <w:rPr>
          <w:sz w:val="24"/>
          <w:szCs w:val="24"/>
          <w:lang w:val="en-US"/>
        </w:rPr>
        <w:t xml:space="preserve"> </w:t>
      </w:r>
      <w:r w:rsidR="00BA6F6D" w:rsidRPr="00A9597E">
        <w:rPr>
          <w:sz w:val="24"/>
          <w:szCs w:val="24"/>
          <w:lang w:val="en-US"/>
        </w:rPr>
        <w:t>±</w:t>
      </w:r>
      <w:r w:rsidR="00BA6F6D">
        <w:rPr>
          <w:sz w:val="24"/>
          <w:szCs w:val="24"/>
          <w:lang w:val="en-US"/>
        </w:rPr>
        <w:t xml:space="preserve"> 0. 3 </w:t>
      </w:r>
      <w:r w:rsidR="00E57B69" w:rsidRPr="00121427">
        <w:rPr>
          <w:sz w:val="24"/>
          <w:szCs w:val="24"/>
          <w:lang w:val="en-US"/>
        </w:rPr>
        <w:t xml:space="preserve">% respectively. The same variation can be obtained by statistically analyzing the size changes of the pellet-structures. </w:t>
      </w:r>
      <w:r w:rsidR="000F426F" w:rsidRPr="00121427">
        <w:rPr>
          <w:sz w:val="24"/>
          <w:szCs w:val="24"/>
          <w:lang w:val="en-US"/>
        </w:rPr>
        <w:t xml:space="preserve">After 2 h and 18 h of heat treatment, the </w:t>
      </w:r>
      <w:r w:rsidR="000C52A6" w:rsidRPr="000C52A6">
        <w:rPr>
          <w:sz w:val="24"/>
          <w:szCs w:val="24"/>
          <w:lang w:val="en-US"/>
        </w:rPr>
        <w:t>mean diameter</w:t>
      </w:r>
      <w:r w:rsidR="000C52A6" w:rsidRPr="00A9597E" w:rsidDel="000C52A6">
        <w:rPr>
          <w:sz w:val="24"/>
          <w:szCs w:val="24"/>
          <w:lang w:val="en-US"/>
        </w:rPr>
        <w:t xml:space="preserve"> </w:t>
      </w:r>
      <w:r w:rsidR="000F426F" w:rsidRPr="00121427">
        <w:rPr>
          <w:sz w:val="24"/>
          <w:szCs w:val="24"/>
          <w:lang w:val="en-US"/>
        </w:rPr>
        <w:t xml:space="preserve">of pellet-structure in the samples without Turaxx treatment </w:t>
      </w:r>
      <w:r w:rsidR="00A63D51">
        <w:rPr>
          <w:sz w:val="24"/>
          <w:szCs w:val="24"/>
          <w:lang w:val="en-US"/>
        </w:rPr>
        <w:t>changed</w:t>
      </w:r>
      <w:r w:rsidR="00A63D51" w:rsidRPr="00121427">
        <w:rPr>
          <w:sz w:val="24"/>
          <w:szCs w:val="24"/>
          <w:lang w:val="en-US"/>
        </w:rPr>
        <w:t xml:space="preserve"> </w:t>
      </w:r>
      <w:r w:rsidR="000F426F" w:rsidRPr="00121427">
        <w:rPr>
          <w:sz w:val="24"/>
          <w:szCs w:val="24"/>
          <w:lang w:val="en-US"/>
        </w:rPr>
        <w:t xml:space="preserve">to </w:t>
      </w:r>
      <w:r w:rsidR="000C52A6">
        <w:rPr>
          <w:sz w:val="24"/>
          <w:szCs w:val="24"/>
          <w:lang w:val="en-US"/>
        </w:rPr>
        <w:t>1</w:t>
      </w:r>
      <w:r w:rsidR="00B27898">
        <w:rPr>
          <w:sz w:val="24"/>
          <w:szCs w:val="24"/>
          <w:lang w:val="en-US"/>
        </w:rPr>
        <w:t>21</w:t>
      </w:r>
      <w:r w:rsidR="000C52A6" w:rsidRPr="00121427">
        <w:rPr>
          <w:sz w:val="24"/>
          <w:szCs w:val="24"/>
          <w:lang w:val="en-US"/>
        </w:rPr>
        <w:t> </w:t>
      </w:r>
      <w:r w:rsidR="000F426F" w:rsidRPr="00121427">
        <w:rPr>
          <w:sz w:val="24"/>
          <w:szCs w:val="24"/>
          <w:lang w:val="en-US"/>
        </w:rPr>
        <w:t>±</w:t>
      </w:r>
      <w:r w:rsidR="002362D7" w:rsidRPr="00121427">
        <w:rPr>
          <w:sz w:val="24"/>
          <w:szCs w:val="24"/>
          <w:lang w:val="en-US"/>
        </w:rPr>
        <w:t> </w:t>
      </w:r>
      <w:r w:rsidR="00B27898">
        <w:rPr>
          <w:sz w:val="24"/>
          <w:szCs w:val="24"/>
          <w:lang w:val="en-US"/>
        </w:rPr>
        <w:t>42</w:t>
      </w:r>
      <w:r w:rsidR="000C52A6" w:rsidRPr="00121427">
        <w:rPr>
          <w:sz w:val="24"/>
          <w:szCs w:val="24"/>
          <w:lang w:val="en-US"/>
        </w:rPr>
        <w:t xml:space="preserve"> </w:t>
      </w:r>
      <w:r w:rsidR="000F426F" w:rsidRPr="00121427">
        <w:rPr>
          <w:sz w:val="24"/>
          <w:szCs w:val="24"/>
          <w:lang w:val="en-US"/>
        </w:rPr>
        <w:t>and 1</w:t>
      </w:r>
      <w:r w:rsidR="00B27898">
        <w:rPr>
          <w:sz w:val="24"/>
          <w:szCs w:val="24"/>
          <w:lang w:val="en-US"/>
        </w:rPr>
        <w:t>34</w:t>
      </w:r>
      <w:r w:rsidR="000F426F" w:rsidRPr="00121427">
        <w:rPr>
          <w:sz w:val="24"/>
          <w:szCs w:val="24"/>
          <w:lang w:val="en-US"/>
        </w:rPr>
        <w:t> ± </w:t>
      </w:r>
      <w:r w:rsidR="00B27898">
        <w:rPr>
          <w:sz w:val="24"/>
          <w:szCs w:val="24"/>
          <w:lang w:val="en-US"/>
        </w:rPr>
        <w:t>35</w:t>
      </w:r>
      <w:r w:rsidR="000F426F" w:rsidRPr="00121427">
        <w:rPr>
          <w:sz w:val="24"/>
          <w:szCs w:val="24"/>
          <w:lang w:val="en-US"/>
        </w:rPr>
        <w:t xml:space="preserve"> </w:t>
      </w:r>
      <w:r w:rsidR="00B27898" w:rsidRPr="00121427">
        <w:rPr>
          <w:sz w:val="24"/>
          <w:szCs w:val="24"/>
          <w:lang w:val="en-US"/>
        </w:rPr>
        <w:t>µ</w:t>
      </w:r>
      <w:r w:rsidR="000F426F" w:rsidRPr="00121427">
        <w:rPr>
          <w:sz w:val="24"/>
          <w:szCs w:val="24"/>
          <w:lang w:val="en-US"/>
        </w:rPr>
        <w:t xml:space="preserve">m, respectively. For the sample with </w:t>
      </w:r>
      <w:r w:rsidR="002362D7" w:rsidRPr="00121427">
        <w:rPr>
          <w:sz w:val="24"/>
          <w:szCs w:val="24"/>
          <w:lang w:val="en-US"/>
        </w:rPr>
        <w:t>1 min-</w:t>
      </w:r>
      <w:r w:rsidR="000F426F" w:rsidRPr="00121427">
        <w:rPr>
          <w:sz w:val="24"/>
          <w:szCs w:val="24"/>
          <w:lang w:val="en-US"/>
        </w:rPr>
        <w:t xml:space="preserve">Turaxx </w:t>
      </w:r>
      <w:r w:rsidR="002362D7" w:rsidRPr="00121427">
        <w:rPr>
          <w:sz w:val="24"/>
          <w:szCs w:val="24"/>
          <w:lang w:val="en-US"/>
        </w:rPr>
        <w:t>treatment</w:t>
      </w:r>
      <w:r w:rsidR="000F426F" w:rsidRPr="00121427">
        <w:rPr>
          <w:sz w:val="24"/>
          <w:szCs w:val="24"/>
          <w:lang w:val="en-US"/>
        </w:rPr>
        <w:t xml:space="preserve">, the </w:t>
      </w:r>
      <w:r w:rsidR="002362D7" w:rsidRPr="00121427">
        <w:rPr>
          <w:sz w:val="24"/>
          <w:szCs w:val="24"/>
          <w:lang w:val="en-US"/>
        </w:rPr>
        <w:t xml:space="preserve">dimension of </w:t>
      </w:r>
      <w:r w:rsidR="000F426F" w:rsidRPr="00121427">
        <w:rPr>
          <w:sz w:val="24"/>
          <w:szCs w:val="24"/>
          <w:lang w:val="en-US"/>
        </w:rPr>
        <w:t>pellet</w:t>
      </w:r>
      <w:r w:rsidR="002362D7" w:rsidRPr="00121427">
        <w:rPr>
          <w:sz w:val="24"/>
          <w:szCs w:val="24"/>
          <w:lang w:val="en-US"/>
        </w:rPr>
        <w:t xml:space="preserve">-structure </w:t>
      </w:r>
      <w:r w:rsidR="00A63D51">
        <w:rPr>
          <w:sz w:val="24"/>
          <w:szCs w:val="24"/>
          <w:lang w:val="en-US"/>
        </w:rPr>
        <w:t>changed</w:t>
      </w:r>
      <w:r w:rsidR="00A63D51" w:rsidRPr="00121427">
        <w:rPr>
          <w:sz w:val="24"/>
          <w:szCs w:val="24"/>
          <w:lang w:val="en-US"/>
        </w:rPr>
        <w:t xml:space="preserve"> </w:t>
      </w:r>
      <w:r w:rsidR="002362D7" w:rsidRPr="00121427">
        <w:rPr>
          <w:sz w:val="24"/>
          <w:szCs w:val="24"/>
          <w:lang w:val="en-US"/>
        </w:rPr>
        <w:t>to 13</w:t>
      </w:r>
      <w:r w:rsidR="000C52A6">
        <w:rPr>
          <w:sz w:val="24"/>
          <w:szCs w:val="24"/>
          <w:lang w:val="en-US"/>
        </w:rPr>
        <w:t>1</w:t>
      </w:r>
      <w:r w:rsidR="002362D7" w:rsidRPr="00121427">
        <w:rPr>
          <w:sz w:val="24"/>
          <w:szCs w:val="24"/>
          <w:lang w:val="en-US"/>
        </w:rPr>
        <w:t> ± </w:t>
      </w:r>
      <w:r w:rsidR="000C52A6">
        <w:rPr>
          <w:sz w:val="24"/>
          <w:szCs w:val="24"/>
          <w:lang w:val="en-US"/>
        </w:rPr>
        <w:t>37</w:t>
      </w:r>
      <w:r w:rsidR="002362D7" w:rsidRPr="00121427">
        <w:rPr>
          <w:sz w:val="24"/>
          <w:szCs w:val="24"/>
          <w:lang w:val="en-US"/>
        </w:rPr>
        <w:t xml:space="preserve"> mm</w:t>
      </w:r>
      <w:r w:rsidR="00D204B1">
        <w:rPr>
          <w:sz w:val="24"/>
          <w:szCs w:val="24"/>
          <w:vertAlign w:val="superscript"/>
          <w:lang w:val="en-US"/>
        </w:rPr>
        <w:t xml:space="preserve"> </w:t>
      </w:r>
      <w:r w:rsidR="000F426F" w:rsidRPr="00121427">
        <w:rPr>
          <w:sz w:val="24"/>
          <w:szCs w:val="24"/>
          <w:lang w:val="en-US"/>
        </w:rPr>
        <w:t>after 18 h</w:t>
      </w:r>
      <w:r w:rsidR="002362D7" w:rsidRPr="00121427">
        <w:rPr>
          <w:sz w:val="24"/>
          <w:szCs w:val="24"/>
          <w:lang w:val="en-US"/>
        </w:rPr>
        <w:t>-</w:t>
      </w:r>
      <w:r w:rsidR="000F426F" w:rsidRPr="00121427">
        <w:rPr>
          <w:sz w:val="24"/>
          <w:szCs w:val="24"/>
          <w:lang w:val="en-US"/>
        </w:rPr>
        <w:t>heat treatment</w:t>
      </w:r>
      <w:r w:rsidR="00A63D51">
        <w:rPr>
          <w:sz w:val="24"/>
          <w:szCs w:val="24"/>
          <w:lang w:val="en-US"/>
        </w:rPr>
        <w:t>.</w:t>
      </w:r>
    </w:p>
    <w:p w14:paraId="3F1FD97C" w14:textId="597DD323" w:rsidR="00E05FC0" w:rsidRDefault="00F67FC3" w:rsidP="0036067E">
      <w:pPr>
        <w:spacing w:line="360" w:lineRule="auto"/>
        <w:rPr>
          <w:lang w:val="en-US"/>
        </w:rPr>
      </w:pPr>
      <w:r w:rsidRPr="00F67FC3">
        <w:rPr>
          <w:noProof/>
          <w:lang w:val="en-US"/>
        </w:rPr>
        <w:drawing>
          <wp:inline distT="0" distB="0" distL="0" distR="0" wp14:anchorId="4B19D030" wp14:editId="73E5B74B">
            <wp:extent cx="5760720" cy="19177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17700"/>
                    </a:xfrm>
                    <a:prstGeom prst="rect">
                      <a:avLst/>
                    </a:prstGeom>
                  </pic:spPr>
                </pic:pic>
              </a:graphicData>
            </a:graphic>
          </wp:inline>
        </w:drawing>
      </w:r>
    </w:p>
    <w:p w14:paraId="1BF2F851" w14:textId="3667719D" w:rsidR="00E05FC0" w:rsidRDefault="00F67FC3" w:rsidP="0036067E">
      <w:pPr>
        <w:spacing w:line="360" w:lineRule="auto"/>
        <w:rPr>
          <w:lang w:val="en-US"/>
        </w:rPr>
      </w:pPr>
      <w:r w:rsidRPr="00F67FC3">
        <w:rPr>
          <w:noProof/>
          <w:lang w:val="en-US"/>
        </w:rPr>
        <w:drawing>
          <wp:inline distT="0" distB="0" distL="0" distR="0" wp14:anchorId="397E6376" wp14:editId="4EB5B5AD">
            <wp:extent cx="5760720" cy="1874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874520"/>
                    </a:xfrm>
                    <a:prstGeom prst="rect">
                      <a:avLst/>
                    </a:prstGeom>
                  </pic:spPr>
                </pic:pic>
              </a:graphicData>
            </a:graphic>
          </wp:inline>
        </w:drawing>
      </w:r>
    </w:p>
    <w:p w14:paraId="01D257AF" w14:textId="476C72E1" w:rsidR="00E05FC0" w:rsidRDefault="00F67FC3" w:rsidP="0036067E">
      <w:pPr>
        <w:spacing w:line="360" w:lineRule="auto"/>
        <w:rPr>
          <w:lang w:val="en-US"/>
        </w:rPr>
      </w:pPr>
      <w:r w:rsidRPr="00F67FC3">
        <w:rPr>
          <w:noProof/>
          <w:lang w:val="en-US"/>
        </w:rPr>
        <w:lastRenderedPageBreak/>
        <w:drawing>
          <wp:inline distT="0" distB="0" distL="0" distR="0" wp14:anchorId="62B8DA17" wp14:editId="2C078A63">
            <wp:extent cx="5760720" cy="1907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07540"/>
                    </a:xfrm>
                    <a:prstGeom prst="rect">
                      <a:avLst/>
                    </a:prstGeom>
                  </pic:spPr>
                </pic:pic>
              </a:graphicData>
            </a:graphic>
          </wp:inline>
        </w:drawing>
      </w:r>
    </w:p>
    <w:p w14:paraId="66D0096F" w14:textId="66344248" w:rsidR="00C3601B" w:rsidRPr="002D7C63" w:rsidRDefault="00C3601B" w:rsidP="003A3854">
      <w:pPr>
        <w:spacing w:line="360" w:lineRule="auto"/>
        <w:jc w:val="center"/>
        <w:rPr>
          <w:lang w:val="en-US"/>
        </w:rPr>
      </w:pPr>
      <w:r w:rsidRPr="003A3854">
        <w:rPr>
          <w:rStyle w:val="SubtleEmphasis"/>
          <w:sz w:val="18"/>
          <w:szCs w:val="18"/>
          <w:lang w:val="en-US"/>
        </w:rPr>
        <w:t>Figure 4.</w:t>
      </w:r>
      <w:r w:rsidR="00022419" w:rsidRPr="003A3854">
        <w:rPr>
          <w:rStyle w:val="SubtleEmphasis"/>
          <w:sz w:val="18"/>
          <w:szCs w:val="18"/>
          <w:lang w:val="en-US"/>
        </w:rPr>
        <w:t>1</w:t>
      </w:r>
      <w:r w:rsidRPr="003A3854">
        <w:rPr>
          <w:rStyle w:val="SubtleEmphasis"/>
          <w:sz w:val="18"/>
          <w:szCs w:val="18"/>
          <w:lang w:val="en-US"/>
        </w:rPr>
        <w:t xml:space="preserve">.: SEM micrographs of the surface of </w:t>
      </w:r>
      <w:r w:rsidR="005F3C33">
        <w:rPr>
          <w:rStyle w:val="SubtleEmphasis"/>
          <w:sz w:val="18"/>
          <w:szCs w:val="18"/>
          <w:lang w:val="en-US"/>
        </w:rPr>
        <w:t>batch 10.3 wt.% mycelium samples</w:t>
      </w:r>
      <w:r w:rsidRPr="003A3854">
        <w:rPr>
          <w:rStyle w:val="SubtleEmphasis"/>
          <w:sz w:val="18"/>
          <w:szCs w:val="18"/>
          <w:lang w:val="en-US"/>
        </w:rPr>
        <w:t>. 1=Samples without Turaxx treatment. 2=Samples with 1 min-Turaxx treatment. 3=Samples with 25min-Turaxx treatment. a=without Heat treatment. b=120</w:t>
      </w:r>
      <w:r w:rsidRPr="003A3854">
        <w:rPr>
          <w:rStyle w:val="SubtleEmphasis"/>
          <w:rFonts w:hint="eastAsia"/>
          <w:sz w:val="18"/>
          <w:szCs w:val="18"/>
          <w:lang w:val="en-US"/>
        </w:rPr>
        <w:t>℃</w:t>
      </w:r>
      <w:r w:rsidRPr="003A3854">
        <w:rPr>
          <w:rStyle w:val="SubtleEmphasis"/>
          <w:rFonts w:hint="eastAsia"/>
          <w:sz w:val="18"/>
          <w:szCs w:val="18"/>
          <w:lang w:val="en-US"/>
        </w:rPr>
        <w:t xml:space="preserve"> </w:t>
      </w:r>
      <w:r w:rsidRPr="003A3854">
        <w:rPr>
          <w:rStyle w:val="SubtleEmphasis"/>
          <w:sz w:val="18"/>
          <w:szCs w:val="18"/>
          <w:lang w:val="en-US"/>
        </w:rPr>
        <w:t>2h-heat treatment. c=120</w:t>
      </w:r>
      <w:r w:rsidRPr="003A3854">
        <w:rPr>
          <w:rStyle w:val="SubtleEmphasis"/>
          <w:rFonts w:hint="eastAsia"/>
          <w:sz w:val="18"/>
          <w:szCs w:val="18"/>
          <w:lang w:val="en-US"/>
        </w:rPr>
        <w:t>℃</w:t>
      </w:r>
      <w:r w:rsidRPr="003A3854">
        <w:rPr>
          <w:rStyle w:val="SubtleEmphasis"/>
          <w:rFonts w:hint="eastAsia"/>
          <w:sz w:val="18"/>
          <w:szCs w:val="18"/>
          <w:lang w:val="en-US"/>
        </w:rPr>
        <w:t xml:space="preserve"> </w:t>
      </w:r>
      <w:r w:rsidRPr="003A3854">
        <w:rPr>
          <w:rStyle w:val="SubtleEmphasis"/>
          <w:sz w:val="18"/>
          <w:szCs w:val="18"/>
          <w:lang w:val="en-US"/>
        </w:rPr>
        <w:t>18h-heat treatment.</w:t>
      </w:r>
    </w:p>
    <w:p w14:paraId="786ADA89" w14:textId="77777777" w:rsidR="00B5121B" w:rsidRDefault="002D7C63" w:rsidP="003A3854">
      <w:pPr>
        <w:pStyle w:val="Heading3"/>
        <w:spacing w:line="360" w:lineRule="auto"/>
        <w:rPr>
          <w:b/>
          <w:bCs/>
          <w:sz w:val="28"/>
          <w:szCs w:val="28"/>
          <w:lang w:val="en-US"/>
        </w:rPr>
      </w:pPr>
      <w:bookmarkStart w:id="597" w:name="_Toc176464937"/>
      <w:r w:rsidRPr="003A3854">
        <w:rPr>
          <w:b/>
          <w:bCs/>
          <w:sz w:val="28"/>
          <w:szCs w:val="28"/>
          <w:lang w:val="en-US"/>
        </w:rPr>
        <w:t>4.1.</w:t>
      </w:r>
      <w:r w:rsidR="00E05FC0" w:rsidRPr="003A3854">
        <w:rPr>
          <w:b/>
          <w:bCs/>
          <w:sz w:val="28"/>
          <w:szCs w:val="28"/>
          <w:lang w:val="en-US"/>
        </w:rPr>
        <w:t>2</w:t>
      </w:r>
      <w:r w:rsidRPr="003A3854">
        <w:rPr>
          <w:b/>
          <w:bCs/>
          <w:sz w:val="28"/>
          <w:szCs w:val="28"/>
          <w:lang w:val="en-US"/>
        </w:rPr>
        <w:t xml:space="preserve"> Mechanical characterization of the mycelium </w:t>
      </w:r>
      <w:r w:rsidRPr="003A3854">
        <w:rPr>
          <w:rFonts w:hint="eastAsia"/>
          <w:b/>
          <w:bCs/>
          <w:sz w:val="28"/>
          <w:szCs w:val="28"/>
          <w:lang w:val="en-US"/>
        </w:rPr>
        <w:t>samples</w:t>
      </w:r>
      <w:bookmarkEnd w:id="597"/>
    </w:p>
    <w:p w14:paraId="7FBC18BB" w14:textId="53262673" w:rsidR="002D7C63" w:rsidRPr="007A2737" w:rsidRDefault="00B5121B" w:rsidP="007A2737">
      <w:pPr>
        <w:pStyle w:val="Heading4"/>
        <w:spacing w:line="360" w:lineRule="auto"/>
        <w:rPr>
          <w:i w:val="0"/>
          <w:iCs w:val="0"/>
          <w:sz w:val="24"/>
          <w:szCs w:val="24"/>
          <w:lang w:val="en-US"/>
        </w:rPr>
      </w:pPr>
      <w:r w:rsidRPr="007A2737">
        <w:rPr>
          <w:i w:val="0"/>
          <w:iCs w:val="0"/>
          <w:sz w:val="24"/>
          <w:szCs w:val="24"/>
          <w:lang w:val="en-US"/>
        </w:rPr>
        <w:t>4.1.2.1</w:t>
      </w:r>
      <w:del w:id="598" w:author="Fan, Qi" w:date="2024-09-06T01:14:00Z">
        <w:r w:rsidRPr="007A2737" w:rsidDel="002A0753">
          <w:rPr>
            <w:i w:val="0"/>
            <w:iCs w:val="0"/>
            <w:sz w:val="24"/>
            <w:szCs w:val="24"/>
            <w:lang w:val="en-US"/>
          </w:rPr>
          <w:delText xml:space="preserve"> </w:delText>
        </w:r>
      </w:del>
      <w:r w:rsidR="00F7795A" w:rsidRPr="007A2737">
        <w:rPr>
          <w:i w:val="0"/>
          <w:iCs w:val="0"/>
          <w:sz w:val="24"/>
          <w:szCs w:val="24"/>
          <w:lang w:val="en-US"/>
        </w:rPr>
        <w:t xml:space="preserve"> </w:t>
      </w:r>
      <w:r w:rsidRPr="007A2737">
        <w:rPr>
          <w:i w:val="0"/>
          <w:iCs w:val="0"/>
          <w:sz w:val="24"/>
          <w:szCs w:val="24"/>
          <w:lang w:val="en-US"/>
        </w:rPr>
        <w:t>Mechanical characterization using nanoindentation</w:t>
      </w:r>
    </w:p>
    <w:p w14:paraId="41CAF428" w14:textId="248F2848" w:rsidR="00EB0699" w:rsidRPr="003A3854" w:rsidRDefault="00EB0699" w:rsidP="007A2737">
      <w:pPr>
        <w:spacing w:line="360" w:lineRule="auto"/>
        <w:jc w:val="both"/>
        <w:rPr>
          <w:sz w:val="24"/>
          <w:szCs w:val="24"/>
          <w:lang w:val="en-US"/>
        </w:rPr>
      </w:pPr>
      <w:r w:rsidRPr="003A3854">
        <w:rPr>
          <w:rFonts w:ascii="Calibri" w:hAnsi="Calibri" w:cs="Calibri"/>
          <w:sz w:val="24"/>
          <w:szCs w:val="24"/>
          <w:lang w:val="en-US"/>
        </w:rPr>
        <w:t xml:space="preserve">Mechanical characterization was done by nanoindentation measurements. The sample was ground with 320P-4000P sandpaper without water to </w:t>
      </w:r>
      <w:r w:rsidR="000829E7" w:rsidRPr="003A3854">
        <w:rPr>
          <w:rFonts w:ascii="Calibri" w:hAnsi="Calibri" w:cs="Calibri"/>
          <w:sz w:val="24"/>
          <w:szCs w:val="24"/>
          <w:lang w:val="en-US"/>
        </w:rPr>
        <w:t xml:space="preserve">achieve a </w:t>
      </w:r>
      <w:r w:rsidRPr="003A3854">
        <w:rPr>
          <w:rFonts w:ascii="Calibri" w:hAnsi="Calibri" w:cs="Calibri" w:hint="eastAsia"/>
          <w:sz w:val="24"/>
          <w:szCs w:val="24"/>
          <w:lang w:val="en-US"/>
        </w:rPr>
        <w:t>horizontal</w:t>
      </w:r>
      <w:r w:rsidR="000829E7" w:rsidRPr="003A3854">
        <w:rPr>
          <w:rFonts w:ascii="Calibri" w:hAnsi="Calibri" w:cs="Calibri"/>
          <w:sz w:val="24"/>
          <w:szCs w:val="24"/>
          <w:lang w:val="en-US"/>
        </w:rPr>
        <w:t xml:space="preserve"> sample surface</w:t>
      </w:r>
      <w:r w:rsidRPr="003A3854">
        <w:rPr>
          <w:rFonts w:ascii="Calibri" w:hAnsi="Calibri" w:cs="Calibri"/>
          <w:sz w:val="24"/>
          <w:szCs w:val="24"/>
          <w:lang w:val="en-US"/>
        </w:rPr>
        <w:t xml:space="preserve">. The Martens hardness (HM) and </w:t>
      </w:r>
      <w:r w:rsidRPr="003A3854">
        <w:rPr>
          <w:rFonts w:ascii="Calibri" w:hAnsi="Calibri" w:cs="Calibri" w:hint="eastAsia"/>
          <w:sz w:val="24"/>
          <w:szCs w:val="24"/>
          <w:lang w:val="en-US"/>
        </w:rPr>
        <w:t>ela</w:t>
      </w:r>
      <w:r w:rsidRPr="003A3854">
        <w:rPr>
          <w:rFonts w:ascii="Calibri" w:hAnsi="Calibri" w:cs="Calibri"/>
          <w:sz w:val="24"/>
          <w:szCs w:val="24"/>
          <w:lang w:val="en-US"/>
        </w:rPr>
        <w:t>stic modulus or indentation modulus (E</w:t>
      </w:r>
      <w:r w:rsidRPr="003A3854">
        <w:rPr>
          <w:rFonts w:ascii="Calibri" w:hAnsi="Calibri" w:cs="Calibri"/>
          <w:sz w:val="24"/>
          <w:szCs w:val="24"/>
          <w:vertAlign w:val="subscript"/>
          <w:lang w:val="en-US"/>
        </w:rPr>
        <w:t>IT</w:t>
      </w:r>
      <w:r w:rsidRPr="003A3854">
        <w:rPr>
          <w:rFonts w:ascii="Calibri" w:hAnsi="Calibri" w:cs="Calibri"/>
          <w:sz w:val="24"/>
          <w:szCs w:val="24"/>
          <w:lang w:val="en-US"/>
        </w:rPr>
        <w:t xml:space="preserve">), calculated from the </w:t>
      </w:r>
      <w:r w:rsidR="004626E0" w:rsidRPr="003A3854">
        <w:rPr>
          <w:rFonts w:ascii="Calibri" w:hAnsi="Calibri" w:cs="Calibri"/>
          <w:sz w:val="24"/>
          <w:szCs w:val="24"/>
          <w:lang w:val="en-US"/>
        </w:rPr>
        <w:t>N</w:t>
      </w:r>
      <w:r w:rsidRPr="003A3854">
        <w:rPr>
          <w:rFonts w:ascii="Calibri" w:hAnsi="Calibri" w:cs="Calibri"/>
          <w:sz w:val="24"/>
          <w:szCs w:val="24"/>
          <w:lang w:val="en-US"/>
        </w:rPr>
        <w:t>ano</w:t>
      </w:r>
      <w:r w:rsidR="004626E0" w:rsidRPr="003A3854">
        <w:rPr>
          <w:rFonts w:ascii="Calibri" w:hAnsi="Calibri" w:cs="Calibri"/>
          <w:sz w:val="24"/>
          <w:szCs w:val="24"/>
          <w:lang w:val="en-US"/>
        </w:rPr>
        <w:t>-</w:t>
      </w:r>
      <w:r w:rsidRPr="003A3854">
        <w:rPr>
          <w:rFonts w:ascii="Calibri" w:hAnsi="Calibri" w:cs="Calibri"/>
          <w:sz w:val="24"/>
          <w:szCs w:val="24"/>
          <w:lang w:val="en-US"/>
        </w:rPr>
        <w:t>indenter software, are plotted for each sample. Significant differences were tested using a single-factor ANOVA with Bonferroni (p &lt; 0.05).</w:t>
      </w:r>
    </w:p>
    <w:p w14:paraId="1DE57604" w14:textId="2D479029" w:rsidR="0085295D" w:rsidRPr="003A3854" w:rsidRDefault="00BA5F82" w:rsidP="003A3854">
      <w:pPr>
        <w:spacing w:line="360" w:lineRule="auto"/>
        <w:jc w:val="both"/>
        <w:rPr>
          <w:sz w:val="24"/>
          <w:szCs w:val="24"/>
          <w:lang w:val="en-US"/>
        </w:rPr>
      </w:pPr>
      <w:r w:rsidRPr="003A3854">
        <w:rPr>
          <w:sz w:val="24"/>
          <w:szCs w:val="24"/>
          <w:lang w:val="en-US"/>
        </w:rPr>
        <w:t xml:space="preserve">This section discusses the changes in </w:t>
      </w:r>
      <w:r w:rsidR="00B647E0">
        <w:rPr>
          <w:sz w:val="24"/>
          <w:szCs w:val="24"/>
          <w:lang w:val="en-US"/>
        </w:rPr>
        <w:t>indentation</w:t>
      </w:r>
      <w:r w:rsidRPr="003A3854">
        <w:rPr>
          <w:sz w:val="24"/>
          <w:szCs w:val="24"/>
          <w:lang w:val="en-US"/>
        </w:rPr>
        <w:t xml:space="preserve"> modulus and hardness of 7.4 </w:t>
      </w:r>
      <w:r w:rsidR="00BA6F6D">
        <w:rPr>
          <w:sz w:val="24"/>
          <w:szCs w:val="24"/>
          <w:lang w:val="en-US"/>
        </w:rPr>
        <w:t>wt.</w:t>
      </w:r>
      <w:r w:rsidRPr="003A3854">
        <w:rPr>
          <w:sz w:val="24"/>
          <w:szCs w:val="24"/>
          <w:lang w:val="en-US"/>
        </w:rPr>
        <w:t>%, 10.3 </w:t>
      </w:r>
      <w:r w:rsidR="00BA6F6D">
        <w:rPr>
          <w:sz w:val="24"/>
          <w:szCs w:val="24"/>
          <w:lang w:val="en-US"/>
        </w:rPr>
        <w:t>wt.</w:t>
      </w:r>
      <w:r w:rsidRPr="003A3854">
        <w:rPr>
          <w:sz w:val="24"/>
          <w:szCs w:val="24"/>
          <w:lang w:val="en-US"/>
        </w:rPr>
        <w:t xml:space="preserve">%, and </w:t>
      </w:r>
      <w:r w:rsidR="00BA6F6D">
        <w:rPr>
          <w:sz w:val="24"/>
          <w:szCs w:val="24"/>
          <w:lang w:val="en-US"/>
        </w:rPr>
        <w:t>10.3</w:t>
      </w:r>
      <w:r w:rsidRPr="003A3854">
        <w:rPr>
          <w:sz w:val="24"/>
          <w:szCs w:val="24"/>
          <w:lang w:val="en-US"/>
        </w:rPr>
        <w:t> </w:t>
      </w:r>
      <w:r w:rsidR="00BA6F6D">
        <w:rPr>
          <w:sz w:val="24"/>
          <w:szCs w:val="24"/>
          <w:lang w:val="en-US"/>
        </w:rPr>
        <w:t>wt.</w:t>
      </w:r>
      <w:r w:rsidRPr="003A3854">
        <w:rPr>
          <w:sz w:val="24"/>
          <w:szCs w:val="24"/>
          <w:lang w:val="en-US"/>
        </w:rPr>
        <w:t xml:space="preserve">% </w:t>
      </w:r>
      <w:r w:rsidR="00D204B1">
        <w:rPr>
          <w:sz w:val="24"/>
          <w:szCs w:val="24"/>
          <w:lang w:val="en-US"/>
        </w:rPr>
        <w:t>with aging samples</w:t>
      </w:r>
      <w:r w:rsidRPr="003A3854">
        <w:rPr>
          <w:sz w:val="24"/>
          <w:szCs w:val="24"/>
          <w:lang w:val="en-US"/>
        </w:rPr>
        <w:t xml:space="preserve"> in initial suspension after heat treatment for different time (0 h, 2 h, 18 h), and sets up a control experiment to compare the two different dispersers (Turaxx). </w:t>
      </w:r>
      <w:r w:rsidR="0085295D" w:rsidRPr="003A3854">
        <w:rPr>
          <w:sz w:val="24"/>
          <w:szCs w:val="24"/>
          <w:lang w:val="en-US"/>
        </w:rPr>
        <w:t xml:space="preserve">Turaxx is generally used for mixing solutions, which are thoroughly stirred by means of a high-speed rotating cutter head. In this thesis, we used it to disrupt the original pellet structure of mycelium. Turaxx works in two ways. On the one hand, the cutter head rotates at high speed to generate huge shear stresses to tear the pellet-structural mycelium apar. On the other hand, the suspension is driven </w:t>
      </w:r>
      <w:r w:rsidR="00B67A0C" w:rsidRPr="003A3854">
        <w:rPr>
          <w:sz w:val="24"/>
          <w:szCs w:val="24"/>
          <w:lang w:val="en-US"/>
        </w:rPr>
        <w:t xml:space="preserve">to rotate very fast </w:t>
      </w:r>
      <w:r w:rsidR="0085295D" w:rsidRPr="003A3854">
        <w:rPr>
          <w:sz w:val="24"/>
          <w:szCs w:val="24"/>
          <w:lang w:val="en-US"/>
        </w:rPr>
        <w:t>by the high-speed rotation of the cutter head, in which the mycelium particles are constantly colliding with other particles and being grinded.</w:t>
      </w:r>
      <w:r w:rsidR="00B67A0C" w:rsidRPr="003A3854">
        <w:rPr>
          <w:sz w:val="24"/>
          <w:szCs w:val="24"/>
          <w:lang w:val="en-US"/>
        </w:rPr>
        <w:t xml:space="preserve"> Through these two aspects Turaxx changes the pellet structure of mycelium into smaller pieces of mycelium or dispersed hyphae.</w:t>
      </w:r>
    </w:p>
    <w:p w14:paraId="68220D80" w14:textId="168D34EE" w:rsidR="00B67A0C" w:rsidRPr="003A3854" w:rsidRDefault="00BA5F82" w:rsidP="003A3854">
      <w:pPr>
        <w:spacing w:line="360" w:lineRule="auto"/>
        <w:jc w:val="both"/>
        <w:rPr>
          <w:sz w:val="24"/>
          <w:szCs w:val="24"/>
          <w:lang w:val="en-US"/>
        </w:rPr>
      </w:pPr>
      <w:r w:rsidRPr="003A3854">
        <w:rPr>
          <w:sz w:val="24"/>
          <w:szCs w:val="24"/>
          <w:lang w:val="en-US"/>
        </w:rPr>
        <w:t xml:space="preserve">In the </w:t>
      </w:r>
      <w:r w:rsidR="00B647E0">
        <w:rPr>
          <w:sz w:val="24"/>
          <w:szCs w:val="24"/>
          <w:lang w:val="en-US"/>
        </w:rPr>
        <w:t>batch 7.4 wt.%-sTX</w:t>
      </w:r>
      <w:r w:rsidRPr="003A3854">
        <w:rPr>
          <w:sz w:val="24"/>
          <w:szCs w:val="24"/>
          <w:lang w:val="en-US"/>
        </w:rPr>
        <w:t>,</w:t>
      </w:r>
      <w:r w:rsidR="00D13A23" w:rsidRPr="003A3854">
        <w:rPr>
          <w:sz w:val="24"/>
          <w:szCs w:val="24"/>
          <w:lang w:val="en-US"/>
        </w:rPr>
        <w:t xml:space="preserve"> it’s mechanical properties can be viewed in figure 4.</w:t>
      </w:r>
      <w:r w:rsidR="00022419" w:rsidRPr="003A3854">
        <w:rPr>
          <w:sz w:val="24"/>
          <w:szCs w:val="24"/>
          <w:lang w:val="en-US"/>
        </w:rPr>
        <w:t>2</w:t>
      </w:r>
      <w:r w:rsidR="00D13A23" w:rsidRPr="003A3854">
        <w:rPr>
          <w:sz w:val="24"/>
          <w:szCs w:val="24"/>
          <w:lang w:val="en-US"/>
        </w:rPr>
        <w:t>.</w:t>
      </w:r>
      <w:r w:rsidRPr="003A3854">
        <w:rPr>
          <w:sz w:val="24"/>
          <w:szCs w:val="24"/>
          <w:lang w:val="en-US"/>
        </w:rPr>
        <w:t xml:space="preserve"> </w:t>
      </w:r>
      <w:r w:rsidR="00D13A23" w:rsidRPr="003A3854">
        <w:rPr>
          <w:sz w:val="24"/>
          <w:szCs w:val="24"/>
          <w:lang w:val="en-US"/>
        </w:rPr>
        <w:t>T</w:t>
      </w:r>
      <w:r w:rsidRPr="003A3854">
        <w:rPr>
          <w:sz w:val="24"/>
          <w:szCs w:val="24"/>
          <w:lang w:val="en-US"/>
        </w:rPr>
        <w:t>he samples without Turaxx</w:t>
      </w:r>
      <w:r w:rsidR="000E12BD" w:rsidRPr="003A3854">
        <w:rPr>
          <w:sz w:val="24"/>
          <w:szCs w:val="24"/>
          <w:lang w:val="en-US"/>
        </w:rPr>
        <w:t xml:space="preserve">-treatment </w:t>
      </w:r>
      <w:r w:rsidRPr="003A3854">
        <w:rPr>
          <w:sz w:val="24"/>
          <w:szCs w:val="24"/>
          <w:lang w:val="en-US"/>
        </w:rPr>
        <w:t>showed a trend of first increasing and then decreasing with the increase of heat treatment time. To be precise, the Young's modulus of the sample</w:t>
      </w:r>
      <w:r w:rsidR="000E12BD" w:rsidRPr="003A3854">
        <w:rPr>
          <w:sz w:val="24"/>
          <w:szCs w:val="24"/>
          <w:lang w:val="en-US"/>
        </w:rPr>
        <w:t>s</w:t>
      </w:r>
      <w:r w:rsidRPr="003A3854">
        <w:rPr>
          <w:sz w:val="24"/>
          <w:szCs w:val="24"/>
          <w:lang w:val="en-US"/>
        </w:rPr>
        <w:t xml:space="preserve"> with a </w:t>
      </w:r>
      <w:r w:rsidR="000E12BD" w:rsidRPr="003A3854">
        <w:rPr>
          <w:sz w:val="24"/>
          <w:szCs w:val="24"/>
          <w:lang w:val="en-US"/>
        </w:rPr>
        <w:lastRenderedPageBreak/>
        <w:t>2 h-</w:t>
      </w:r>
      <w:r w:rsidRPr="003A3854">
        <w:rPr>
          <w:sz w:val="24"/>
          <w:szCs w:val="24"/>
          <w:lang w:val="en-US"/>
        </w:rPr>
        <w:t>heat treatment</w:t>
      </w:r>
      <w:r w:rsidR="000E12BD" w:rsidRPr="003A3854">
        <w:rPr>
          <w:sz w:val="24"/>
          <w:szCs w:val="24"/>
          <w:lang w:val="en-US"/>
        </w:rPr>
        <w:t xml:space="preserve"> </w:t>
      </w:r>
      <w:r w:rsidRPr="003A3854">
        <w:rPr>
          <w:sz w:val="24"/>
          <w:szCs w:val="24"/>
          <w:lang w:val="en-US"/>
        </w:rPr>
        <w:t xml:space="preserve">was </w:t>
      </w:r>
      <w:r w:rsidR="00385DAC" w:rsidRPr="003A3854">
        <w:rPr>
          <w:sz w:val="24"/>
          <w:szCs w:val="24"/>
          <w:lang w:val="en-US"/>
        </w:rPr>
        <w:t>significantly increased to 2.93 ± 0.06 GPa compares to the samples in room temperature with 2.31 ± 0.14 GPa</w:t>
      </w:r>
      <w:r w:rsidR="000E12BD" w:rsidRPr="003A3854">
        <w:rPr>
          <w:sz w:val="24"/>
          <w:szCs w:val="24"/>
          <w:lang w:val="en-US"/>
        </w:rPr>
        <w:t>.</w:t>
      </w:r>
      <w:r w:rsidRPr="003A3854">
        <w:rPr>
          <w:sz w:val="24"/>
          <w:szCs w:val="24"/>
          <w:lang w:val="en-US"/>
        </w:rPr>
        <w:t xml:space="preserve"> </w:t>
      </w:r>
      <w:r w:rsidR="000E12BD" w:rsidRPr="003A3854">
        <w:rPr>
          <w:sz w:val="24"/>
          <w:szCs w:val="24"/>
          <w:lang w:val="en-US"/>
        </w:rPr>
        <w:t>However, as the heat treatment time increases to 18 h,</w:t>
      </w:r>
      <w:r w:rsidRPr="003A3854">
        <w:rPr>
          <w:sz w:val="24"/>
          <w:szCs w:val="24"/>
          <w:lang w:val="en-US"/>
        </w:rPr>
        <w:t xml:space="preserve"> the Young's modulus of the sample</w:t>
      </w:r>
      <w:r w:rsidR="000E12BD" w:rsidRPr="003A3854">
        <w:rPr>
          <w:sz w:val="24"/>
          <w:szCs w:val="24"/>
          <w:lang w:val="en-US"/>
        </w:rPr>
        <w:t>s</w:t>
      </w:r>
      <w:r w:rsidRPr="003A3854">
        <w:rPr>
          <w:sz w:val="24"/>
          <w:szCs w:val="24"/>
          <w:lang w:val="en-US"/>
        </w:rPr>
        <w:t xml:space="preserve"> </w:t>
      </w:r>
      <w:r w:rsidR="00A52986" w:rsidRPr="003A3854">
        <w:rPr>
          <w:sz w:val="24"/>
          <w:szCs w:val="24"/>
          <w:lang w:val="en-US"/>
        </w:rPr>
        <w:t>has</w:t>
      </w:r>
      <w:r w:rsidR="000E12BD" w:rsidRPr="003A3854">
        <w:rPr>
          <w:sz w:val="24"/>
          <w:szCs w:val="24"/>
          <w:lang w:val="en-US"/>
        </w:rPr>
        <w:t xml:space="preserve"> </w:t>
      </w:r>
      <w:r w:rsidRPr="003A3854">
        <w:rPr>
          <w:sz w:val="24"/>
          <w:szCs w:val="24"/>
          <w:lang w:val="en-US"/>
        </w:rPr>
        <w:t>decreased slightly</w:t>
      </w:r>
      <w:r w:rsidR="00385DAC" w:rsidRPr="003A3854">
        <w:rPr>
          <w:sz w:val="24"/>
          <w:szCs w:val="24"/>
          <w:lang w:val="en-US"/>
        </w:rPr>
        <w:t xml:space="preserve"> to 2.77 ± 0.16 GPa</w:t>
      </w:r>
      <w:r w:rsidRPr="003A3854">
        <w:rPr>
          <w:sz w:val="24"/>
          <w:szCs w:val="24"/>
          <w:lang w:val="en-US"/>
        </w:rPr>
        <w:t xml:space="preserve">. </w:t>
      </w:r>
      <w:r w:rsidR="000E12BD" w:rsidRPr="003A3854">
        <w:rPr>
          <w:sz w:val="24"/>
          <w:szCs w:val="24"/>
          <w:lang w:val="en-US"/>
        </w:rPr>
        <w:t xml:space="preserve">In contrast to the change trend of </w:t>
      </w:r>
      <w:r w:rsidR="00C049E0">
        <w:rPr>
          <w:sz w:val="24"/>
          <w:szCs w:val="24"/>
          <w:lang w:val="en-US"/>
        </w:rPr>
        <w:t>indentation modulu</w:t>
      </w:r>
      <w:r w:rsidR="000E12BD" w:rsidRPr="003A3854">
        <w:rPr>
          <w:sz w:val="24"/>
          <w:szCs w:val="24"/>
          <w:lang w:val="en-US"/>
        </w:rPr>
        <w:t>s</w:t>
      </w:r>
      <w:r w:rsidRPr="003A3854">
        <w:rPr>
          <w:sz w:val="24"/>
          <w:szCs w:val="24"/>
          <w:lang w:val="en-US"/>
        </w:rPr>
        <w:t xml:space="preserve">, the </w:t>
      </w:r>
      <w:r w:rsidR="000E12BD" w:rsidRPr="003A3854">
        <w:rPr>
          <w:sz w:val="24"/>
          <w:szCs w:val="24"/>
          <w:lang w:val="en-US"/>
        </w:rPr>
        <w:t xml:space="preserve">Martens </w:t>
      </w:r>
      <w:r w:rsidRPr="003A3854">
        <w:rPr>
          <w:sz w:val="24"/>
          <w:szCs w:val="24"/>
          <w:lang w:val="en-US"/>
        </w:rPr>
        <w:t>hardness of the sample</w:t>
      </w:r>
      <w:r w:rsidR="000E12BD" w:rsidRPr="003A3854">
        <w:rPr>
          <w:sz w:val="24"/>
          <w:szCs w:val="24"/>
          <w:lang w:val="en-US"/>
        </w:rPr>
        <w:t>s</w:t>
      </w:r>
      <w:r w:rsidRPr="003A3854">
        <w:rPr>
          <w:sz w:val="24"/>
          <w:szCs w:val="24"/>
          <w:lang w:val="en-US"/>
        </w:rPr>
        <w:t xml:space="preserve"> did not change significantly under the two heat treatment times</w:t>
      </w:r>
      <w:r w:rsidR="000E12BD" w:rsidRPr="003A3854">
        <w:rPr>
          <w:sz w:val="24"/>
          <w:szCs w:val="24"/>
          <w:lang w:val="en-US"/>
        </w:rPr>
        <w:t>.</w:t>
      </w:r>
      <w:r w:rsidRPr="003A3854">
        <w:rPr>
          <w:sz w:val="24"/>
          <w:szCs w:val="24"/>
          <w:lang w:val="en-US"/>
        </w:rPr>
        <w:t xml:space="preserve">  </w:t>
      </w:r>
      <w:r w:rsidR="00A52986" w:rsidRPr="003A3854">
        <w:rPr>
          <w:sz w:val="24"/>
          <w:szCs w:val="24"/>
          <w:lang w:val="en-US"/>
        </w:rPr>
        <w:t>The data shows</w:t>
      </w:r>
      <w:r w:rsidR="00D06671" w:rsidRPr="003A3854">
        <w:rPr>
          <w:sz w:val="24"/>
          <w:szCs w:val="24"/>
          <w:lang w:val="en-US"/>
        </w:rPr>
        <w:t xml:space="preserve"> </w:t>
      </w:r>
      <w:r w:rsidR="000E12BD" w:rsidRPr="003A3854">
        <w:rPr>
          <w:sz w:val="24"/>
          <w:szCs w:val="24"/>
          <w:lang w:val="en-US"/>
        </w:rPr>
        <w:t>the Martens hardness of the samples after 2 h- and 18 h-​​heat treatment</w:t>
      </w:r>
      <w:r w:rsidR="00A52986" w:rsidRPr="003A3854">
        <w:rPr>
          <w:sz w:val="24"/>
          <w:szCs w:val="24"/>
          <w:lang w:val="en-US"/>
        </w:rPr>
        <w:t xml:space="preserve"> </w:t>
      </w:r>
      <w:r w:rsidR="00385DAC" w:rsidRPr="003A3854">
        <w:rPr>
          <w:sz w:val="24"/>
          <w:szCs w:val="24"/>
          <w:lang w:val="en-US"/>
        </w:rPr>
        <w:t>is 118 ± 2.5 N/mm</w:t>
      </w:r>
      <w:r w:rsidR="00385DAC" w:rsidRPr="003A3854">
        <w:rPr>
          <w:sz w:val="24"/>
          <w:szCs w:val="24"/>
          <w:vertAlign w:val="superscript"/>
          <w:lang w:val="en-US"/>
        </w:rPr>
        <w:t>2</w:t>
      </w:r>
      <w:r w:rsidR="00385DAC" w:rsidRPr="003A3854">
        <w:rPr>
          <w:sz w:val="24"/>
          <w:szCs w:val="24"/>
          <w:lang w:val="en-US"/>
        </w:rPr>
        <w:t xml:space="preserve"> and 116.68 ± 8.42 N/mm</w:t>
      </w:r>
      <w:r w:rsidR="00385DAC" w:rsidRPr="003A3854">
        <w:rPr>
          <w:sz w:val="24"/>
          <w:szCs w:val="24"/>
          <w:vertAlign w:val="superscript"/>
          <w:lang w:val="en-US"/>
        </w:rPr>
        <w:t>2</w:t>
      </w:r>
      <w:r w:rsidR="00385DAC" w:rsidRPr="003A3854">
        <w:rPr>
          <w:sz w:val="24"/>
          <w:szCs w:val="24"/>
          <w:lang w:val="en-US"/>
        </w:rPr>
        <w:t>. They are</w:t>
      </w:r>
      <w:r w:rsidR="00A52986" w:rsidRPr="003A3854">
        <w:rPr>
          <w:sz w:val="24"/>
          <w:szCs w:val="24"/>
          <w:lang w:val="en-US"/>
        </w:rPr>
        <w:t xml:space="preserve"> no difference</w:t>
      </w:r>
      <w:r w:rsidR="00385DAC" w:rsidRPr="003A3854">
        <w:rPr>
          <w:sz w:val="24"/>
          <w:szCs w:val="24"/>
          <w:lang w:val="en-US"/>
        </w:rPr>
        <w:t xml:space="preserve"> </w:t>
      </w:r>
      <w:r w:rsidR="00A52986" w:rsidRPr="003A3854">
        <w:rPr>
          <w:sz w:val="24"/>
          <w:szCs w:val="24"/>
          <w:lang w:val="en-US"/>
        </w:rPr>
        <w:t xml:space="preserve">but </w:t>
      </w:r>
      <w:r w:rsidR="000E12BD" w:rsidRPr="003A3854">
        <w:rPr>
          <w:sz w:val="24"/>
          <w:szCs w:val="24"/>
          <w:lang w:val="en-US"/>
        </w:rPr>
        <w:t>higher than the samples in room temperature</w:t>
      </w:r>
      <w:r w:rsidR="00385DAC" w:rsidRPr="003A3854">
        <w:rPr>
          <w:sz w:val="24"/>
          <w:szCs w:val="24"/>
          <w:lang w:val="en-US"/>
        </w:rPr>
        <w:t xml:space="preserve"> which has 9</w:t>
      </w:r>
      <w:r w:rsidR="004220EE">
        <w:rPr>
          <w:sz w:val="24"/>
          <w:szCs w:val="24"/>
          <w:lang w:val="en-US"/>
        </w:rPr>
        <w:t>3.0</w:t>
      </w:r>
      <w:r w:rsidR="00385DAC" w:rsidRPr="003A3854">
        <w:rPr>
          <w:sz w:val="24"/>
          <w:szCs w:val="24"/>
          <w:lang w:val="en-US"/>
        </w:rPr>
        <w:t xml:space="preserve"> ± 4.9 N/mm</w:t>
      </w:r>
      <w:r w:rsidR="00385DAC" w:rsidRPr="003A3854">
        <w:rPr>
          <w:sz w:val="24"/>
          <w:szCs w:val="24"/>
          <w:vertAlign w:val="superscript"/>
          <w:lang w:val="en-US"/>
        </w:rPr>
        <w:t xml:space="preserve">2 </w:t>
      </w:r>
      <w:r w:rsidR="00385DAC" w:rsidRPr="003A3854">
        <w:rPr>
          <w:sz w:val="24"/>
          <w:szCs w:val="24"/>
          <w:lang w:val="en-US"/>
        </w:rPr>
        <w:t>for Martens hardness.</w:t>
      </w:r>
      <w:r w:rsidR="000E12BD" w:rsidRPr="003A3854">
        <w:rPr>
          <w:sz w:val="24"/>
          <w:szCs w:val="24"/>
          <w:lang w:val="en-US"/>
        </w:rPr>
        <w:t xml:space="preserve"> The sample with </w:t>
      </w:r>
      <w:r w:rsidR="00372229" w:rsidRPr="003A3854">
        <w:rPr>
          <w:sz w:val="24"/>
          <w:szCs w:val="24"/>
          <w:lang w:val="en-US"/>
        </w:rPr>
        <w:t>25 min-Turaxx treatment</w:t>
      </w:r>
      <w:r w:rsidR="000E12BD" w:rsidRPr="003A3854">
        <w:rPr>
          <w:sz w:val="24"/>
          <w:szCs w:val="24"/>
          <w:lang w:val="en-US"/>
        </w:rPr>
        <w:t xml:space="preserve"> has a similar chang</w:t>
      </w:r>
      <w:r w:rsidR="00A52986" w:rsidRPr="003A3854">
        <w:rPr>
          <w:sz w:val="24"/>
          <w:szCs w:val="24"/>
          <w:lang w:val="en-US"/>
        </w:rPr>
        <w:t>ing</w:t>
      </w:r>
      <w:r w:rsidR="000E12BD" w:rsidRPr="003A3854">
        <w:rPr>
          <w:sz w:val="24"/>
          <w:szCs w:val="24"/>
          <w:lang w:val="en-US"/>
        </w:rPr>
        <w:t xml:space="preserve"> trend to</w:t>
      </w:r>
      <w:r w:rsidR="00B67A0C" w:rsidRPr="003A3854">
        <w:rPr>
          <w:sz w:val="24"/>
          <w:szCs w:val="24"/>
          <w:lang w:val="en-US"/>
        </w:rPr>
        <w:t xml:space="preserve"> </w:t>
      </w:r>
      <w:r w:rsidR="000E12BD" w:rsidRPr="003A3854">
        <w:rPr>
          <w:sz w:val="24"/>
          <w:szCs w:val="24"/>
          <w:lang w:val="en-US"/>
        </w:rPr>
        <w:t>the samples without Turaxx-treatment</w:t>
      </w:r>
      <w:r w:rsidR="00372229" w:rsidRPr="003A3854">
        <w:rPr>
          <w:sz w:val="24"/>
          <w:szCs w:val="24"/>
          <w:lang w:val="en-US"/>
        </w:rPr>
        <w:t>.</w:t>
      </w:r>
      <w:r w:rsidR="0064283A" w:rsidRPr="003A3854">
        <w:rPr>
          <w:sz w:val="24"/>
          <w:szCs w:val="24"/>
          <w:lang w:val="en-US"/>
        </w:rPr>
        <w:t xml:space="preserve"> Its</w:t>
      </w:r>
      <w:r w:rsidR="00372229" w:rsidRPr="003A3854">
        <w:rPr>
          <w:sz w:val="24"/>
          <w:szCs w:val="24"/>
          <w:lang w:val="en-US"/>
        </w:rPr>
        <w:t xml:space="preserve"> </w:t>
      </w:r>
      <w:r w:rsidR="00C049E0">
        <w:rPr>
          <w:sz w:val="24"/>
          <w:szCs w:val="24"/>
          <w:lang w:val="en-US"/>
        </w:rPr>
        <w:t>indentation modulu</w:t>
      </w:r>
      <w:r w:rsidR="00372229" w:rsidRPr="003A3854">
        <w:rPr>
          <w:sz w:val="24"/>
          <w:szCs w:val="24"/>
          <w:lang w:val="en-US"/>
        </w:rPr>
        <w:t xml:space="preserve">s first increases significantly </w:t>
      </w:r>
      <w:r w:rsidR="0064283A" w:rsidRPr="003A3854">
        <w:rPr>
          <w:sz w:val="24"/>
          <w:szCs w:val="24"/>
          <w:lang w:val="en-US"/>
        </w:rPr>
        <w:t>from 2.</w:t>
      </w:r>
      <w:r w:rsidR="00D665B9" w:rsidRPr="003A3854">
        <w:rPr>
          <w:sz w:val="24"/>
          <w:szCs w:val="24"/>
          <w:lang w:val="en-US"/>
        </w:rPr>
        <w:t>44</w:t>
      </w:r>
      <w:r w:rsidR="0064283A" w:rsidRPr="003A3854">
        <w:rPr>
          <w:sz w:val="24"/>
          <w:szCs w:val="24"/>
          <w:lang w:val="en-US"/>
        </w:rPr>
        <w:t xml:space="preserve"> ± 0.0</w:t>
      </w:r>
      <w:r w:rsidR="00D665B9" w:rsidRPr="003A3854">
        <w:rPr>
          <w:sz w:val="24"/>
          <w:szCs w:val="24"/>
          <w:lang w:val="en-US"/>
        </w:rPr>
        <w:t>7</w:t>
      </w:r>
      <w:r w:rsidR="0064283A" w:rsidRPr="003A3854">
        <w:rPr>
          <w:sz w:val="24"/>
          <w:szCs w:val="24"/>
          <w:lang w:val="en-US"/>
        </w:rPr>
        <w:t xml:space="preserve"> GPa to 2.</w:t>
      </w:r>
      <w:r w:rsidR="00D665B9" w:rsidRPr="003A3854">
        <w:rPr>
          <w:sz w:val="24"/>
          <w:szCs w:val="24"/>
          <w:lang w:val="en-US"/>
        </w:rPr>
        <w:t>81</w:t>
      </w:r>
      <w:r w:rsidR="0064283A" w:rsidRPr="003A3854">
        <w:rPr>
          <w:sz w:val="24"/>
          <w:szCs w:val="24"/>
          <w:lang w:val="en-US"/>
        </w:rPr>
        <w:t xml:space="preserve"> ± 0.</w:t>
      </w:r>
      <w:r w:rsidR="00D665B9" w:rsidRPr="003A3854">
        <w:rPr>
          <w:sz w:val="24"/>
          <w:szCs w:val="24"/>
          <w:lang w:val="en-US"/>
        </w:rPr>
        <w:t>1</w:t>
      </w:r>
      <w:r w:rsidR="0064283A" w:rsidRPr="003A3854">
        <w:rPr>
          <w:sz w:val="24"/>
          <w:szCs w:val="24"/>
          <w:lang w:val="en-US"/>
        </w:rPr>
        <w:t xml:space="preserve"> GPa </w:t>
      </w:r>
      <w:r w:rsidR="00372229" w:rsidRPr="003A3854">
        <w:rPr>
          <w:sz w:val="24"/>
          <w:szCs w:val="24"/>
          <w:lang w:val="en-US"/>
        </w:rPr>
        <w:t>after 2 h-heat treatment and then decreases s</w:t>
      </w:r>
      <w:r w:rsidR="00D665B9" w:rsidRPr="003A3854">
        <w:rPr>
          <w:sz w:val="24"/>
          <w:szCs w:val="24"/>
          <w:lang w:val="en-US"/>
        </w:rPr>
        <w:t>ignificantly</w:t>
      </w:r>
      <w:r w:rsidR="00372229" w:rsidRPr="003A3854">
        <w:rPr>
          <w:sz w:val="24"/>
          <w:szCs w:val="24"/>
          <w:lang w:val="en-US"/>
        </w:rPr>
        <w:t xml:space="preserve"> </w:t>
      </w:r>
      <w:r w:rsidR="00D665B9" w:rsidRPr="003A3854">
        <w:rPr>
          <w:sz w:val="24"/>
          <w:szCs w:val="24"/>
          <w:lang w:val="en-US"/>
        </w:rPr>
        <w:t xml:space="preserve">to 2.57 ± 0.15 GPa </w:t>
      </w:r>
      <w:r w:rsidR="00372229" w:rsidRPr="003A3854">
        <w:rPr>
          <w:sz w:val="24"/>
          <w:szCs w:val="24"/>
          <w:lang w:val="en-US"/>
        </w:rPr>
        <w:t>when the heat treatment time is increased to 18 h.</w:t>
      </w:r>
      <w:r w:rsidR="00D665B9" w:rsidRPr="003A3854">
        <w:rPr>
          <w:sz w:val="24"/>
          <w:szCs w:val="24"/>
          <w:lang w:val="en-US"/>
        </w:rPr>
        <w:t xml:space="preserve"> The hardness follows the same trend, it firstly increased from 94.5 ± 2.96 N/mm</w:t>
      </w:r>
      <w:r w:rsidR="00D665B9" w:rsidRPr="003A3854">
        <w:rPr>
          <w:sz w:val="24"/>
          <w:szCs w:val="24"/>
          <w:vertAlign w:val="superscript"/>
          <w:lang w:val="en-US"/>
        </w:rPr>
        <w:t>2</w:t>
      </w:r>
      <w:r w:rsidR="00D665B9" w:rsidRPr="003A3854">
        <w:rPr>
          <w:sz w:val="24"/>
          <w:szCs w:val="24"/>
          <w:lang w:val="en-US"/>
        </w:rPr>
        <w:t xml:space="preserve"> at room temperature to 11</w:t>
      </w:r>
      <w:r w:rsidR="004220EE">
        <w:rPr>
          <w:sz w:val="24"/>
          <w:szCs w:val="24"/>
          <w:lang w:val="en-US"/>
        </w:rPr>
        <w:t>3</w:t>
      </w:r>
      <w:r w:rsidR="00D665B9" w:rsidRPr="003A3854">
        <w:rPr>
          <w:sz w:val="24"/>
          <w:szCs w:val="24"/>
          <w:lang w:val="en-US"/>
        </w:rPr>
        <w:t> ± 3.72 N/mm</w:t>
      </w:r>
      <w:r w:rsidR="00D665B9" w:rsidRPr="003A3854">
        <w:rPr>
          <w:sz w:val="24"/>
          <w:szCs w:val="24"/>
          <w:vertAlign w:val="superscript"/>
          <w:lang w:val="en-US"/>
        </w:rPr>
        <w:t>2</w:t>
      </w:r>
      <w:r w:rsidR="00D665B9" w:rsidRPr="003A3854">
        <w:rPr>
          <w:sz w:val="24"/>
          <w:szCs w:val="24"/>
          <w:lang w:val="en-US"/>
        </w:rPr>
        <w:t xml:space="preserve"> after 2h of heat treatment, and then decreased to 10</w:t>
      </w:r>
      <w:r w:rsidR="004220EE">
        <w:rPr>
          <w:sz w:val="24"/>
          <w:szCs w:val="24"/>
          <w:lang w:val="en-US"/>
        </w:rPr>
        <w:t>4</w:t>
      </w:r>
      <w:r w:rsidR="00D665B9" w:rsidRPr="003A3854">
        <w:rPr>
          <w:sz w:val="24"/>
          <w:szCs w:val="24"/>
          <w:lang w:val="en-US"/>
        </w:rPr>
        <w:t> ± 5.88 N/mm</w:t>
      </w:r>
      <w:r w:rsidR="00D665B9" w:rsidRPr="003A3854">
        <w:rPr>
          <w:sz w:val="24"/>
          <w:szCs w:val="24"/>
          <w:vertAlign w:val="superscript"/>
          <w:lang w:val="en-US"/>
        </w:rPr>
        <w:t>2</w:t>
      </w:r>
      <w:r w:rsidR="00D665B9" w:rsidRPr="003A3854">
        <w:rPr>
          <w:sz w:val="24"/>
          <w:szCs w:val="24"/>
          <w:lang w:val="en-US"/>
        </w:rPr>
        <w:t xml:space="preserve"> when the heat treatment time was increased to 18 h. The </w:t>
      </w:r>
      <w:r w:rsidR="00C049E0">
        <w:rPr>
          <w:sz w:val="24"/>
          <w:szCs w:val="24"/>
          <w:lang w:val="en-US"/>
        </w:rPr>
        <w:t>indentation modulu</w:t>
      </w:r>
      <w:r w:rsidR="00D665B9" w:rsidRPr="003A3854">
        <w:rPr>
          <w:sz w:val="24"/>
          <w:szCs w:val="24"/>
          <w:lang w:val="en-US"/>
        </w:rPr>
        <w:t>s of samples treated with 1 min of Turaxx is 2.29 ± 0.11 GPa at room temperature and increases with heat treatment time to</w:t>
      </w:r>
      <w:r w:rsidR="008E7086" w:rsidRPr="003A3854">
        <w:rPr>
          <w:sz w:val="24"/>
          <w:szCs w:val="24"/>
          <w:lang w:val="en-US"/>
        </w:rPr>
        <w:t xml:space="preserve"> 2.46 ± 0.03 GPa</w:t>
      </w:r>
      <w:r w:rsidR="00D665B9" w:rsidRPr="003A3854">
        <w:rPr>
          <w:sz w:val="24"/>
          <w:szCs w:val="24"/>
          <w:lang w:val="en-US"/>
        </w:rPr>
        <w:t xml:space="preserve"> and </w:t>
      </w:r>
      <w:r w:rsidR="008E7086" w:rsidRPr="003A3854">
        <w:rPr>
          <w:sz w:val="24"/>
          <w:szCs w:val="24"/>
          <w:lang w:val="en-US"/>
        </w:rPr>
        <w:t xml:space="preserve">then 2.62 ± 0.09 GPa. </w:t>
      </w:r>
      <w:r w:rsidR="003B0D5E" w:rsidRPr="003A3854">
        <w:rPr>
          <w:sz w:val="24"/>
          <w:szCs w:val="24"/>
          <w:lang w:val="en-US"/>
        </w:rPr>
        <w:t>The Martens hardness of these samples follow the trend of most group of samples, i.e., it increases from 91.7 ± 2.04 N/mm</w:t>
      </w:r>
      <w:r w:rsidR="003B0D5E" w:rsidRPr="003A3854">
        <w:rPr>
          <w:sz w:val="24"/>
          <w:szCs w:val="24"/>
          <w:vertAlign w:val="superscript"/>
          <w:lang w:val="en-US"/>
        </w:rPr>
        <w:t>2</w:t>
      </w:r>
      <w:r w:rsidR="003B0D5E" w:rsidRPr="003A3854">
        <w:rPr>
          <w:sz w:val="24"/>
          <w:szCs w:val="24"/>
          <w:lang w:val="en-US"/>
        </w:rPr>
        <w:t xml:space="preserve"> at room temperature and then increases to 110 ± 2.05 N/mm</w:t>
      </w:r>
      <w:r w:rsidR="003B0D5E" w:rsidRPr="003A3854">
        <w:rPr>
          <w:sz w:val="24"/>
          <w:szCs w:val="24"/>
          <w:vertAlign w:val="superscript"/>
          <w:lang w:val="en-US"/>
        </w:rPr>
        <w:t>2</w:t>
      </w:r>
      <w:r w:rsidR="003B0D5E" w:rsidRPr="003A3854">
        <w:rPr>
          <w:sz w:val="24"/>
          <w:szCs w:val="24"/>
          <w:lang w:val="en-US"/>
        </w:rPr>
        <w:t xml:space="preserve"> after 2h of heat treatment, but decreases to 101 ± 4.59 N/mm</w:t>
      </w:r>
      <w:r w:rsidR="003B0D5E" w:rsidRPr="003A3854">
        <w:rPr>
          <w:sz w:val="24"/>
          <w:szCs w:val="24"/>
          <w:vertAlign w:val="superscript"/>
          <w:lang w:val="en-US"/>
        </w:rPr>
        <w:t>2</w:t>
      </w:r>
      <w:r w:rsidR="003B0D5E" w:rsidRPr="003A3854">
        <w:rPr>
          <w:sz w:val="24"/>
          <w:szCs w:val="24"/>
          <w:lang w:val="en-US"/>
        </w:rPr>
        <w:t xml:space="preserve"> after increasing the heat treatment time to 18h.</w:t>
      </w:r>
    </w:p>
    <w:p w14:paraId="7ECE18DA" w14:textId="5C85D6B9" w:rsidR="003B0D5E" w:rsidRPr="003A3854" w:rsidRDefault="003B0D5E" w:rsidP="003A3854">
      <w:pPr>
        <w:spacing w:line="360" w:lineRule="auto"/>
        <w:jc w:val="both"/>
        <w:rPr>
          <w:sz w:val="24"/>
          <w:szCs w:val="24"/>
          <w:lang w:val="en-US"/>
        </w:rPr>
      </w:pPr>
      <w:r w:rsidRPr="003A3854">
        <w:rPr>
          <w:sz w:val="24"/>
          <w:szCs w:val="24"/>
          <w:lang w:val="en-US"/>
        </w:rPr>
        <w:t>Comparing the three groups of samples at the same temperature, the samples with 25 min-Turaxx treatment at room temperature ha</w:t>
      </w:r>
      <w:r w:rsidR="00947227" w:rsidRPr="003A3854">
        <w:rPr>
          <w:sz w:val="24"/>
          <w:szCs w:val="24"/>
          <w:lang w:val="en-US"/>
        </w:rPr>
        <w:t>ve</w:t>
      </w:r>
      <w:r w:rsidRPr="003A3854">
        <w:rPr>
          <w:sz w:val="24"/>
          <w:szCs w:val="24"/>
          <w:lang w:val="en-US"/>
        </w:rPr>
        <w:t xml:space="preserve"> a higher </w:t>
      </w:r>
      <w:r w:rsidR="00C049E0">
        <w:rPr>
          <w:sz w:val="24"/>
          <w:szCs w:val="24"/>
          <w:lang w:val="en-US"/>
        </w:rPr>
        <w:t>indentation modulu</w:t>
      </w:r>
      <w:r w:rsidRPr="003A3854">
        <w:rPr>
          <w:sz w:val="24"/>
          <w:szCs w:val="24"/>
          <w:lang w:val="en-US"/>
        </w:rPr>
        <w:t>s than the samples</w:t>
      </w:r>
      <w:r w:rsidR="00947227" w:rsidRPr="003A3854">
        <w:rPr>
          <w:sz w:val="24"/>
          <w:szCs w:val="24"/>
          <w:lang w:val="en-US"/>
        </w:rPr>
        <w:t xml:space="preserve"> with</w:t>
      </w:r>
      <w:r w:rsidRPr="003A3854">
        <w:rPr>
          <w:sz w:val="24"/>
          <w:szCs w:val="24"/>
          <w:lang w:val="en-US"/>
        </w:rPr>
        <w:t xml:space="preserve"> 1</w:t>
      </w:r>
      <w:r w:rsidR="00947227" w:rsidRPr="003A3854">
        <w:rPr>
          <w:sz w:val="24"/>
          <w:szCs w:val="24"/>
          <w:lang w:val="en-US"/>
        </w:rPr>
        <w:t> </w:t>
      </w:r>
      <w:r w:rsidRPr="003A3854">
        <w:rPr>
          <w:sz w:val="24"/>
          <w:szCs w:val="24"/>
          <w:lang w:val="en-US"/>
        </w:rPr>
        <w:t>min</w:t>
      </w:r>
      <w:r w:rsidR="00947227" w:rsidRPr="003A3854">
        <w:rPr>
          <w:sz w:val="24"/>
          <w:szCs w:val="24"/>
          <w:lang w:val="en-US"/>
        </w:rPr>
        <w:t>-Turaxx treatment</w:t>
      </w:r>
      <w:r w:rsidRPr="003A3854">
        <w:rPr>
          <w:sz w:val="24"/>
          <w:szCs w:val="24"/>
          <w:lang w:val="en-US"/>
        </w:rPr>
        <w:t xml:space="preserve"> and without Turaxx treatment, but there </w:t>
      </w:r>
      <w:r w:rsidR="00F331B1" w:rsidRPr="003A3854">
        <w:rPr>
          <w:sz w:val="24"/>
          <w:szCs w:val="24"/>
          <w:lang w:val="en-US"/>
        </w:rPr>
        <w:t>is</w:t>
      </w:r>
      <w:r w:rsidRPr="003A3854">
        <w:rPr>
          <w:sz w:val="24"/>
          <w:szCs w:val="24"/>
          <w:lang w:val="en-US"/>
        </w:rPr>
        <w:t xml:space="preserve"> no significant difference in their </w:t>
      </w:r>
      <w:r w:rsidR="0097264E" w:rsidRPr="003A3854">
        <w:rPr>
          <w:sz w:val="24"/>
          <w:szCs w:val="24"/>
          <w:lang w:val="en-US"/>
        </w:rPr>
        <w:t xml:space="preserve">Martens </w:t>
      </w:r>
      <w:r w:rsidRPr="003A3854">
        <w:rPr>
          <w:sz w:val="24"/>
          <w:szCs w:val="24"/>
          <w:lang w:val="en-US"/>
        </w:rPr>
        <w:t>hardness.</w:t>
      </w:r>
      <w:r w:rsidR="00947227" w:rsidRPr="003A3854">
        <w:rPr>
          <w:sz w:val="24"/>
          <w:szCs w:val="24"/>
          <w:lang w:val="en-US"/>
        </w:rPr>
        <w:t xml:space="preserve"> Among the samples with 2 h-heat treatment, the highest </w:t>
      </w:r>
      <w:r w:rsidR="00C049E0">
        <w:rPr>
          <w:sz w:val="24"/>
          <w:szCs w:val="24"/>
          <w:lang w:val="en-US"/>
        </w:rPr>
        <w:t>indentation modulu</w:t>
      </w:r>
      <w:r w:rsidR="00947227" w:rsidRPr="003A3854">
        <w:rPr>
          <w:sz w:val="24"/>
          <w:szCs w:val="24"/>
          <w:lang w:val="en-US"/>
        </w:rPr>
        <w:t>s</w:t>
      </w:r>
      <w:r w:rsidR="0097264E" w:rsidRPr="003A3854">
        <w:rPr>
          <w:sz w:val="24"/>
          <w:szCs w:val="24"/>
          <w:lang w:val="en-US"/>
        </w:rPr>
        <w:t xml:space="preserve"> </w:t>
      </w:r>
      <w:r w:rsidR="00947227" w:rsidRPr="003A3854">
        <w:rPr>
          <w:sz w:val="24"/>
          <w:szCs w:val="24"/>
          <w:lang w:val="en-US"/>
        </w:rPr>
        <w:t xml:space="preserve">and </w:t>
      </w:r>
      <w:r w:rsidR="0097264E" w:rsidRPr="003A3854">
        <w:rPr>
          <w:sz w:val="24"/>
          <w:szCs w:val="24"/>
          <w:lang w:val="en-US"/>
        </w:rPr>
        <w:t xml:space="preserve">Martens </w:t>
      </w:r>
      <w:r w:rsidR="00947227" w:rsidRPr="003A3854">
        <w:rPr>
          <w:sz w:val="24"/>
          <w:szCs w:val="24"/>
          <w:lang w:val="en-US"/>
        </w:rPr>
        <w:t xml:space="preserve">hardness </w:t>
      </w:r>
      <w:r w:rsidR="00F331B1" w:rsidRPr="003A3854">
        <w:rPr>
          <w:sz w:val="24"/>
          <w:szCs w:val="24"/>
          <w:lang w:val="en-US"/>
        </w:rPr>
        <w:t>is</w:t>
      </w:r>
      <w:r w:rsidR="00947227" w:rsidRPr="003A3854">
        <w:rPr>
          <w:sz w:val="24"/>
          <w:szCs w:val="24"/>
          <w:lang w:val="en-US"/>
        </w:rPr>
        <w:t xml:space="preserve"> </w:t>
      </w:r>
      <w:r w:rsidR="0097264E" w:rsidRPr="003A3854">
        <w:rPr>
          <w:sz w:val="24"/>
          <w:szCs w:val="24"/>
          <w:lang w:val="en-US"/>
        </w:rPr>
        <w:t>observed</w:t>
      </w:r>
      <w:r w:rsidR="00947227" w:rsidRPr="003A3854">
        <w:rPr>
          <w:sz w:val="24"/>
          <w:szCs w:val="24"/>
          <w:lang w:val="en-US"/>
        </w:rPr>
        <w:t xml:space="preserve"> in the sample</w:t>
      </w:r>
      <w:r w:rsidR="00F331B1" w:rsidRPr="003A3854">
        <w:rPr>
          <w:sz w:val="24"/>
          <w:szCs w:val="24"/>
          <w:lang w:val="en-US"/>
        </w:rPr>
        <w:t>s without Turaxx treatment.</w:t>
      </w:r>
      <w:r w:rsidR="00947227" w:rsidRPr="003A3854">
        <w:rPr>
          <w:sz w:val="24"/>
          <w:szCs w:val="24"/>
          <w:lang w:val="en-US"/>
        </w:rPr>
        <w:t xml:space="preserve"> </w:t>
      </w:r>
      <w:r w:rsidR="00F331B1" w:rsidRPr="003A3854">
        <w:rPr>
          <w:sz w:val="24"/>
          <w:szCs w:val="24"/>
          <w:lang w:val="en-US"/>
        </w:rPr>
        <w:t>T</w:t>
      </w:r>
      <w:r w:rsidR="00947227" w:rsidRPr="003A3854">
        <w:rPr>
          <w:sz w:val="24"/>
          <w:szCs w:val="24"/>
          <w:lang w:val="en-US"/>
        </w:rPr>
        <w:t xml:space="preserve">he lowest </w:t>
      </w:r>
      <w:r w:rsidR="00C049E0">
        <w:rPr>
          <w:sz w:val="24"/>
          <w:szCs w:val="24"/>
          <w:lang w:val="en-US"/>
        </w:rPr>
        <w:t>indentation modulu</w:t>
      </w:r>
      <w:r w:rsidR="00947227" w:rsidRPr="003A3854">
        <w:rPr>
          <w:sz w:val="24"/>
          <w:szCs w:val="24"/>
          <w:lang w:val="en-US"/>
        </w:rPr>
        <w:t xml:space="preserve">s </w:t>
      </w:r>
      <w:r w:rsidR="00F331B1" w:rsidRPr="003A3854">
        <w:rPr>
          <w:sz w:val="24"/>
          <w:szCs w:val="24"/>
          <w:lang w:val="en-US"/>
        </w:rPr>
        <w:t>is</w:t>
      </w:r>
      <w:r w:rsidR="00947227" w:rsidRPr="003A3854">
        <w:rPr>
          <w:sz w:val="24"/>
          <w:szCs w:val="24"/>
          <w:lang w:val="en-US"/>
        </w:rPr>
        <w:t xml:space="preserve"> </w:t>
      </w:r>
      <w:r w:rsidR="00F331B1" w:rsidRPr="003A3854">
        <w:rPr>
          <w:sz w:val="24"/>
          <w:szCs w:val="24"/>
          <w:lang w:val="en-US"/>
        </w:rPr>
        <w:t>observed</w:t>
      </w:r>
      <w:r w:rsidR="00947227" w:rsidRPr="003A3854">
        <w:rPr>
          <w:sz w:val="24"/>
          <w:szCs w:val="24"/>
          <w:lang w:val="en-US"/>
        </w:rPr>
        <w:t xml:space="preserve"> in</w:t>
      </w:r>
      <w:r w:rsidR="00F331B1" w:rsidRPr="003A3854">
        <w:rPr>
          <w:sz w:val="24"/>
          <w:szCs w:val="24"/>
          <w:lang w:val="en-US"/>
        </w:rPr>
        <w:t xml:space="preserve"> the </w:t>
      </w:r>
      <w:r w:rsidR="00947227" w:rsidRPr="003A3854">
        <w:rPr>
          <w:sz w:val="24"/>
          <w:szCs w:val="24"/>
          <w:lang w:val="en-US"/>
        </w:rPr>
        <w:t>sample</w:t>
      </w:r>
      <w:r w:rsidR="00F331B1" w:rsidRPr="003A3854">
        <w:rPr>
          <w:sz w:val="24"/>
          <w:szCs w:val="24"/>
          <w:lang w:val="en-US"/>
        </w:rPr>
        <w:t>s with 1-min Turaxx treatment</w:t>
      </w:r>
      <w:r w:rsidR="00947227" w:rsidRPr="003A3854">
        <w:rPr>
          <w:sz w:val="24"/>
          <w:szCs w:val="24"/>
          <w:lang w:val="en-US"/>
        </w:rPr>
        <w:t xml:space="preserve">, and </w:t>
      </w:r>
      <w:r w:rsidR="00F331B1" w:rsidRPr="003A3854">
        <w:rPr>
          <w:sz w:val="24"/>
          <w:szCs w:val="24"/>
          <w:lang w:val="en-US"/>
        </w:rPr>
        <w:t>their Martens</w:t>
      </w:r>
      <w:r w:rsidR="00947227" w:rsidRPr="003A3854">
        <w:rPr>
          <w:sz w:val="24"/>
          <w:szCs w:val="24"/>
          <w:lang w:val="en-US"/>
        </w:rPr>
        <w:t xml:space="preserve"> hardness </w:t>
      </w:r>
      <w:r w:rsidR="00F331B1" w:rsidRPr="003A3854">
        <w:rPr>
          <w:sz w:val="24"/>
          <w:szCs w:val="24"/>
          <w:lang w:val="en-US"/>
        </w:rPr>
        <w:t xml:space="preserve">is </w:t>
      </w:r>
      <w:r w:rsidR="00947227" w:rsidRPr="003A3854">
        <w:rPr>
          <w:sz w:val="24"/>
          <w:szCs w:val="24"/>
          <w:lang w:val="en-US"/>
        </w:rPr>
        <w:t xml:space="preserve">the same as that of the sample </w:t>
      </w:r>
      <w:r w:rsidR="00F331B1" w:rsidRPr="003A3854">
        <w:rPr>
          <w:sz w:val="24"/>
          <w:szCs w:val="24"/>
          <w:lang w:val="en-US"/>
        </w:rPr>
        <w:t xml:space="preserve">with 25-min Turaxx treatment </w:t>
      </w:r>
      <w:r w:rsidR="00947227" w:rsidRPr="003A3854">
        <w:rPr>
          <w:sz w:val="24"/>
          <w:szCs w:val="24"/>
          <w:lang w:val="en-US"/>
        </w:rPr>
        <w:t xml:space="preserve">and both </w:t>
      </w:r>
      <w:r w:rsidR="00F331B1" w:rsidRPr="003A3854">
        <w:rPr>
          <w:sz w:val="24"/>
          <w:szCs w:val="24"/>
          <w:lang w:val="en-US"/>
        </w:rPr>
        <w:t xml:space="preserve">of them are </w:t>
      </w:r>
      <w:r w:rsidR="00947227" w:rsidRPr="003A3854">
        <w:rPr>
          <w:sz w:val="24"/>
          <w:szCs w:val="24"/>
          <w:lang w:val="en-US"/>
        </w:rPr>
        <w:t>lower than that of the sample</w:t>
      </w:r>
      <w:r w:rsidR="00B2188D" w:rsidRPr="003A3854">
        <w:rPr>
          <w:sz w:val="24"/>
          <w:szCs w:val="24"/>
          <w:lang w:val="en-US"/>
        </w:rPr>
        <w:t>s without Turaxx treatment</w:t>
      </w:r>
      <w:r w:rsidR="00947227" w:rsidRPr="003A3854">
        <w:rPr>
          <w:sz w:val="24"/>
          <w:szCs w:val="24"/>
          <w:lang w:val="en-US"/>
        </w:rPr>
        <w:t>.</w:t>
      </w:r>
      <w:r w:rsidR="00B2188D" w:rsidRPr="003A3854">
        <w:rPr>
          <w:sz w:val="24"/>
          <w:szCs w:val="24"/>
          <w:lang w:val="en-US"/>
        </w:rPr>
        <w:t xml:space="preserve"> In the samples with 18 h-heat treatment, the </w:t>
      </w:r>
      <w:r w:rsidR="00C049E0">
        <w:rPr>
          <w:sz w:val="24"/>
          <w:szCs w:val="24"/>
          <w:lang w:val="en-US"/>
        </w:rPr>
        <w:t>indentation modulu</w:t>
      </w:r>
      <w:r w:rsidR="00B2188D" w:rsidRPr="003A3854">
        <w:rPr>
          <w:sz w:val="24"/>
          <w:szCs w:val="24"/>
          <w:lang w:val="en-US"/>
        </w:rPr>
        <w:t>s and Martens hardness of the samples with Turaxx treatment are lower than those of the samples without Turaxx treatment.</w:t>
      </w:r>
    </w:p>
    <w:p w14:paraId="2715BFAE" w14:textId="3281A1B5" w:rsidR="002D7C63" w:rsidRDefault="00B67A0C" w:rsidP="0036067E">
      <w:pPr>
        <w:spacing w:line="360" w:lineRule="auto"/>
        <w:rPr>
          <w:lang w:val="en-US"/>
        </w:rPr>
      </w:pPr>
      <w:r w:rsidRPr="00B67A0C">
        <w:rPr>
          <w:noProof/>
          <w:lang w:val="en-US"/>
        </w:rPr>
        <w:lastRenderedPageBreak/>
        <w:t xml:space="preserve"> </w:t>
      </w:r>
      <w:r w:rsidR="00396B94" w:rsidRPr="00396B94">
        <w:rPr>
          <w:noProof/>
          <w:lang w:val="en-US"/>
        </w:rPr>
        <w:drawing>
          <wp:inline distT="0" distB="0" distL="0" distR="0" wp14:anchorId="09923DB9" wp14:editId="2D172B52">
            <wp:extent cx="5760720" cy="25463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46350"/>
                    </a:xfrm>
                    <a:prstGeom prst="rect">
                      <a:avLst/>
                    </a:prstGeom>
                  </pic:spPr>
                </pic:pic>
              </a:graphicData>
            </a:graphic>
          </wp:inline>
        </w:drawing>
      </w:r>
    </w:p>
    <w:p w14:paraId="335427F6" w14:textId="63C87C75" w:rsidR="0036067E" w:rsidRPr="0087031D" w:rsidRDefault="0036067E" w:rsidP="0036067E">
      <w:pPr>
        <w:spacing w:line="360" w:lineRule="auto"/>
        <w:rPr>
          <w:rStyle w:val="SubtleEmphasis"/>
          <w:sz w:val="18"/>
          <w:szCs w:val="18"/>
          <w:lang w:val="en-US"/>
        </w:rPr>
      </w:pPr>
      <w:r w:rsidRPr="0065430E">
        <w:rPr>
          <w:rStyle w:val="SubtleEmphasis"/>
          <w:sz w:val="18"/>
          <w:szCs w:val="18"/>
          <w:lang w:val="en-US"/>
        </w:rPr>
        <w:t>Figure 4.</w:t>
      </w:r>
      <w:r w:rsidR="00022419">
        <w:rPr>
          <w:rStyle w:val="SubtleEmphasis"/>
          <w:sz w:val="18"/>
          <w:szCs w:val="18"/>
          <w:lang w:val="en-US"/>
        </w:rPr>
        <w:t>2</w:t>
      </w:r>
      <w:r w:rsidRPr="0065430E">
        <w:rPr>
          <w:rStyle w:val="SubtleEmphasis"/>
          <w:sz w:val="18"/>
          <w:szCs w:val="18"/>
          <w:lang w:val="en-US"/>
        </w:rPr>
        <w:t xml:space="preserve">.: </w:t>
      </w:r>
      <w:r w:rsidR="00C049E0">
        <w:rPr>
          <w:rStyle w:val="SubtleEmphasis"/>
          <w:sz w:val="18"/>
          <w:szCs w:val="18"/>
          <w:lang w:val="en-US"/>
        </w:rPr>
        <w:t>Indentation modulu</w:t>
      </w:r>
      <w:r w:rsidRPr="002B091C">
        <w:rPr>
          <w:rStyle w:val="SubtleEmphasis"/>
          <w:sz w:val="18"/>
          <w:szCs w:val="18"/>
          <w:lang w:val="en-US"/>
        </w:rPr>
        <w:t xml:space="preserve">s and </w:t>
      </w:r>
      <w:r w:rsidRPr="0065430E">
        <w:rPr>
          <w:rStyle w:val="SubtleEmphasis"/>
          <w:sz w:val="18"/>
          <w:szCs w:val="18"/>
          <w:lang w:val="en-US"/>
        </w:rPr>
        <w:t xml:space="preserve">Martens hardness </w:t>
      </w:r>
      <w:r w:rsidRPr="002B091C">
        <w:rPr>
          <w:rStyle w:val="SubtleEmphasis"/>
          <w:sz w:val="18"/>
          <w:szCs w:val="18"/>
          <w:lang w:val="en-US"/>
        </w:rPr>
        <w:t xml:space="preserve">of </w:t>
      </w:r>
      <w:r w:rsidRPr="0065430E">
        <w:rPr>
          <w:rStyle w:val="SubtleEmphasis"/>
          <w:sz w:val="18"/>
          <w:szCs w:val="18"/>
          <w:lang w:val="en-US"/>
        </w:rPr>
        <w:t xml:space="preserve">the </w:t>
      </w:r>
      <w:r w:rsidR="005F3C33">
        <w:rPr>
          <w:rStyle w:val="SubtleEmphasis"/>
          <w:sz w:val="18"/>
          <w:szCs w:val="18"/>
          <w:lang w:val="en-US"/>
        </w:rPr>
        <w:t>batch</w:t>
      </w:r>
      <w:r w:rsidRPr="0065430E">
        <w:rPr>
          <w:rStyle w:val="SubtleEmphasis"/>
          <w:sz w:val="18"/>
          <w:szCs w:val="18"/>
          <w:lang w:val="en-US"/>
        </w:rPr>
        <w:t xml:space="preserve"> </w:t>
      </w:r>
      <w:r w:rsidRPr="002B091C">
        <w:rPr>
          <w:rStyle w:val="SubtleEmphasis"/>
          <w:sz w:val="18"/>
          <w:szCs w:val="18"/>
          <w:lang w:val="en-US"/>
        </w:rPr>
        <w:t>7.4</w:t>
      </w:r>
      <w:r w:rsidRPr="0065430E">
        <w:rPr>
          <w:rStyle w:val="SubtleEmphasis"/>
          <w:sz w:val="18"/>
          <w:szCs w:val="18"/>
          <w:lang w:val="en-US"/>
        </w:rPr>
        <w:t> </w:t>
      </w:r>
      <w:r w:rsidR="00C049E0">
        <w:rPr>
          <w:rStyle w:val="SubtleEmphasis"/>
          <w:sz w:val="18"/>
          <w:szCs w:val="18"/>
          <w:lang w:val="en-US"/>
        </w:rPr>
        <w:t>wt.</w:t>
      </w:r>
      <w:r w:rsidRPr="0065430E">
        <w:rPr>
          <w:rStyle w:val="SubtleEmphasis"/>
          <w:sz w:val="18"/>
          <w:szCs w:val="18"/>
          <w:lang w:val="en-US"/>
        </w:rPr>
        <w:t>%</w:t>
      </w:r>
      <w:r w:rsidR="00C049E0">
        <w:rPr>
          <w:rStyle w:val="SubtleEmphasis"/>
          <w:sz w:val="18"/>
          <w:szCs w:val="18"/>
          <w:lang w:val="en-US"/>
        </w:rPr>
        <w:t xml:space="preserve">-sTX </w:t>
      </w:r>
      <w:r w:rsidRPr="002B091C">
        <w:rPr>
          <w:rStyle w:val="SubtleEmphasis"/>
          <w:sz w:val="18"/>
          <w:szCs w:val="18"/>
          <w:lang w:val="en-US"/>
        </w:rPr>
        <w:t>mycelium</w:t>
      </w:r>
      <w:r w:rsidR="005F3C33">
        <w:rPr>
          <w:rStyle w:val="SubtleEmphasis"/>
          <w:sz w:val="18"/>
          <w:szCs w:val="18"/>
          <w:lang w:val="en-US"/>
        </w:rPr>
        <w:t xml:space="preserve"> samples </w:t>
      </w:r>
      <w:r w:rsidR="00C1794B" w:rsidRPr="0065430E">
        <w:rPr>
          <w:rStyle w:val="SubtleEmphasis"/>
          <w:sz w:val="18"/>
          <w:szCs w:val="18"/>
          <w:lang w:val="en-US"/>
        </w:rPr>
        <w:t>with different Turaxx treatment time</w:t>
      </w:r>
      <w:r w:rsidR="005F3C33">
        <w:rPr>
          <w:rStyle w:val="SubtleEmphasis"/>
          <w:sz w:val="18"/>
          <w:szCs w:val="18"/>
          <w:lang w:val="en-US"/>
        </w:rPr>
        <w:t xml:space="preserve"> (0 min, 1 min, 25 min)</w:t>
      </w:r>
      <w:r w:rsidR="00C1794B" w:rsidRPr="0065430E">
        <w:rPr>
          <w:rStyle w:val="SubtleEmphasis"/>
          <w:sz w:val="18"/>
          <w:szCs w:val="18"/>
          <w:lang w:val="en-US"/>
        </w:rPr>
        <w:t xml:space="preserve"> </w:t>
      </w:r>
      <w:r w:rsidRPr="002B091C">
        <w:rPr>
          <w:rStyle w:val="SubtleEmphasis"/>
          <w:sz w:val="18"/>
          <w:szCs w:val="18"/>
          <w:lang w:val="en-US"/>
        </w:rPr>
        <w:t>after heat treatment for different time</w:t>
      </w:r>
      <w:r w:rsidRPr="0065430E">
        <w:rPr>
          <w:rStyle w:val="SubtleEmphasis"/>
          <w:sz w:val="18"/>
          <w:szCs w:val="18"/>
          <w:lang w:val="en-US"/>
        </w:rPr>
        <w:t xml:space="preserve"> (</w:t>
      </w:r>
      <w:r w:rsidRPr="002B091C">
        <w:rPr>
          <w:rStyle w:val="SubtleEmphasis"/>
          <w:sz w:val="18"/>
          <w:szCs w:val="18"/>
          <w:lang w:val="en-US"/>
        </w:rPr>
        <w:t>0 h</w:t>
      </w:r>
      <w:r w:rsidRPr="0065430E">
        <w:rPr>
          <w:rStyle w:val="SubtleEmphasis"/>
          <w:sz w:val="18"/>
          <w:szCs w:val="18"/>
          <w:lang w:val="en-US"/>
        </w:rPr>
        <w:t xml:space="preserve">, </w:t>
      </w:r>
      <w:r w:rsidRPr="002B091C">
        <w:rPr>
          <w:rStyle w:val="SubtleEmphasis"/>
          <w:sz w:val="18"/>
          <w:szCs w:val="18"/>
          <w:lang w:val="en-US"/>
        </w:rPr>
        <w:t>2 h</w:t>
      </w:r>
      <w:r w:rsidRPr="0065430E">
        <w:rPr>
          <w:rStyle w:val="SubtleEmphasis"/>
          <w:sz w:val="18"/>
          <w:szCs w:val="18"/>
          <w:lang w:val="en-US"/>
        </w:rPr>
        <w:t>, 18 h</w:t>
      </w:r>
      <w:r w:rsidR="005F3C33">
        <w:rPr>
          <w:rStyle w:val="SubtleEmphasis"/>
          <w:sz w:val="18"/>
          <w:szCs w:val="18"/>
          <w:lang w:val="en-US"/>
        </w:rPr>
        <w:t xml:space="preserve"> at </w:t>
      </w:r>
      <w:r w:rsidR="005F3C33" w:rsidRPr="003A3854">
        <w:rPr>
          <w:rStyle w:val="SubtleEmphasis"/>
          <w:sz w:val="18"/>
          <w:szCs w:val="18"/>
          <w:lang w:val="en-US"/>
        </w:rPr>
        <w:t>120</w:t>
      </w:r>
      <w:r w:rsidR="005F3C33" w:rsidRPr="003A3854">
        <w:rPr>
          <w:rStyle w:val="SubtleEmphasis"/>
          <w:rFonts w:hint="eastAsia"/>
          <w:sz w:val="18"/>
          <w:szCs w:val="18"/>
          <w:lang w:val="en-US"/>
        </w:rPr>
        <w:t>℃</w:t>
      </w:r>
      <w:r w:rsidRPr="0065430E">
        <w:rPr>
          <w:rStyle w:val="SubtleEmphasis"/>
          <w:sz w:val="18"/>
          <w:szCs w:val="18"/>
          <w:lang w:val="en-US"/>
        </w:rPr>
        <w:t>).</w:t>
      </w:r>
      <w:r w:rsidR="00CF17A6" w:rsidRPr="0065430E">
        <w:rPr>
          <w:rStyle w:val="SubtleEmphasis"/>
          <w:sz w:val="18"/>
          <w:szCs w:val="18"/>
          <w:lang w:val="en-US"/>
        </w:rPr>
        <w:t xml:space="preserve"> </w:t>
      </w:r>
      <w:r w:rsidR="00CF17A6" w:rsidRPr="002B091C">
        <w:rPr>
          <w:rStyle w:val="SubtleEmphasis"/>
          <w:sz w:val="18"/>
          <w:szCs w:val="18"/>
          <w:lang w:val="en-US"/>
        </w:rPr>
        <w:t xml:space="preserve">* = significant difference to </w:t>
      </w:r>
      <w:r w:rsidR="00CF17A6" w:rsidRPr="0087031D">
        <w:rPr>
          <w:rStyle w:val="SubtleEmphasis"/>
          <w:sz w:val="18"/>
          <w:szCs w:val="18"/>
          <w:lang w:val="en-US"/>
        </w:rPr>
        <w:t xml:space="preserve">the two group of </w:t>
      </w:r>
      <w:r w:rsidR="00CF17A6" w:rsidRPr="002B091C">
        <w:rPr>
          <w:rStyle w:val="SubtleEmphasis"/>
          <w:sz w:val="18"/>
          <w:szCs w:val="18"/>
          <w:lang w:val="en-US"/>
        </w:rPr>
        <w:t>sample</w:t>
      </w:r>
      <w:r w:rsidR="00CF17A6" w:rsidRPr="0087031D">
        <w:rPr>
          <w:rStyle w:val="SubtleEmphasis"/>
          <w:sz w:val="18"/>
          <w:szCs w:val="18"/>
          <w:lang w:val="en-US"/>
        </w:rPr>
        <w:t>s.</w:t>
      </w:r>
    </w:p>
    <w:p w14:paraId="67D4BED3" w14:textId="201D801E" w:rsidR="00B2188D" w:rsidRPr="003A3854" w:rsidRDefault="00CF17A6" w:rsidP="003A3854">
      <w:pPr>
        <w:spacing w:line="360" w:lineRule="auto"/>
        <w:jc w:val="both"/>
        <w:rPr>
          <w:sz w:val="24"/>
          <w:szCs w:val="24"/>
          <w:lang w:val="en-US"/>
        </w:rPr>
      </w:pPr>
      <w:r w:rsidRPr="003A3854">
        <w:rPr>
          <w:sz w:val="24"/>
          <w:szCs w:val="24"/>
          <w:lang w:val="en-US"/>
        </w:rPr>
        <w:t>The mechanical properties of the</w:t>
      </w:r>
      <w:r w:rsidR="00C049E0">
        <w:rPr>
          <w:sz w:val="24"/>
          <w:szCs w:val="24"/>
          <w:lang w:val="en-US"/>
        </w:rPr>
        <w:t xml:space="preserve"> batch 10.3 </w:t>
      </w:r>
      <w:r w:rsidR="00C049E0">
        <w:rPr>
          <w:rFonts w:hint="eastAsia"/>
          <w:sz w:val="24"/>
          <w:szCs w:val="24"/>
          <w:lang w:val="en-US"/>
        </w:rPr>
        <w:t>w</w:t>
      </w:r>
      <w:r w:rsidR="00C049E0">
        <w:rPr>
          <w:sz w:val="24"/>
          <w:szCs w:val="24"/>
          <w:lang w:val="en-US"/>
        </w:rPr>
        <w:t>t.%-sTX</w:t>
      </w:r>
      <w:r w:rsidR="00D13A23" w:rsidRPr="003A3854">
        <w:rPr>
          <w:sz w:val="24"/>
          <w:szCs w:val="24"/>
          <w:lang w:val="en-US"/>
        </w:rPr>
        <w:t xml:space="preserve"> </w:t>
      </w:r>
      <w:r w:rsidR="00C049E0">
        <w:rPr>
          <w:sz w:val="24"/>
          <w:szCs w:val="24"/>
          <w:lang w:val="en-US"/>
        </w:rPr>
        <w:t xml:space="preserve">mycelium </w:t>
      </w:r>
      <w:r w:rsidR="00C049E0" w:rsidRPr="00A9597E">
        <w:rPr>
          <w:sz w:val="24"/>
          <w:szCs w:val="24"/>
          <w:lang w:val="en-US"/>
        </w:rPr>
        <w:t>sample</w:t>
      </w:r>
      <w:r w:rsidR="00C049E0">
        <w:rPr>
          <w:sz w:val="24"/>
          <w:szCs w:val="24"/>
          <w:lang w:val="en-US"/>
        </w:rPr>
        <w:t>s</w:t>
      </w:r>
      <w:r w:rsidR="00C049E0" w:rsidRPr="003A3854">
        <w:rPr>
          <w:sz w:val="24"/>
          <w:szCs w:val="24"/>
          <w:lang w:val="en-US"/>
        </w:rPr>
        <w:t xml:space="preserve"> </w:t>
      </w:r>
      <w:r w:rsidRPr="003A3854">
        <w:rPr>
          <w:sz w:val="24"/>
          <w:szCs w:val="24"/>
          <w:lang w:val="en-US"/>
        </w:rPr>
        <w:t>can be viewed in Figure 4.</w:t>
      </w:r>
      <w:r w:rsidR="00022419" w:rsidRPr="003A3854">
        <w:rPr>
          <w:sz w:val="24"/>
          <w:szCs w:val="24"/>
          <w:lang w:val="en-US"/>
        </w:rPr>
        <w:t>3</w:t>
      </w:r>
      <w:r w:rsidRPr="003A3854">
        <w:rPr>
          <w:sz w:val="24"/>
          <w:szCs w:val="24"/>
          <w:lang w:val="en-US"/>
        </w:rPr>
        <w:t>.</w:t>
      </w:r>
      <w:r w:rsidR="00D13A23" w:rsidRPr="003A3854">
        <w:rPr>
          <w:sz w:val="24"/>
          <w:szCs w:val="24"/>
          <w:lang w:val="en-US"/>
        </w:rPr>
        <w:t xml:space="preserve"> The </w:t>
      </w:r>
      <w:r w:rsidR="00C049E0">
        <w:rPr>
          <w:sz w:val="24"/>
          <w:szCs w:val="24"/>
          <w:lang w:val="en-US"/>
        </w:rPr>
        <w:t>indentation modulu</w:t>
      </w:r>
      <w:r w:rsidR="00D13A23" w:rsidRPr="003A3854">
        <w:rPr>
          <w:sz w:val="24"/>
          <w:szCs w:val="24"/>
          <w:lang w:val="en-US"/>
        </w:rPr>
        <w:t xml:space="preserve">s of the samples without Turaxx treatment and with 1 min-Turaxx treatment are a </w:t>
      </w:r>
      <w:r w:rsidR="00BD47E4" w:rsidRPr="003A3854">
        <w:rPr>
          <w:sz w:val="24"/>
          <w:szCs w:val="24"/>
          <w:lang w:val="en-US"/>
        </w:rPr>
        <w:t xml:space="preserve">changing </w:t>
      </w:r>
      <w:r w:rsidR="00D13A23" w:rsidRPr="003A3854">
        <w:rPr>
          <w:sz w:val="24"/>
          <w:szCs w:val="24"/>
          <w:lang w:val="en-US"/>
        </w:rPr>
        <w:t>trend of increasing after 2 h-heat treatment and then decreasing after 18 h-heat treatment.</w:t>
      </w:r>
      <w:r w:rsidR="00D13A23" w:rsidRPr="003A3854">
        <w:rPr>
          <w:rFonts w:hint="eastAsia"/>
          <w:sz w:val="24"/>
          <w:szCs w:val="24"/>
          <w:lang w:val="en-US"/>
        </w:rPr>
        <w:t xml:space="preserve"> </w:t>
      </w:r>
      <w:r w:rsidR="00D13A23" w:rsidRPr="003A3854">
        <w:rPr>
          <w:sz w:val="24"/>
          <w:szCs w:val="24"/>
          <w:lang w:val="en-US"/>
        </w:rPr>
        <w:t xml:space="preserve">That means the highest </w:t>
      </w:r>
      <w:r w:rsidR="00C049E0">
        <w:rPr>
          <w:sz w:val="24"/>
          <w:szCs w:val="24"/>
          <w:lang w:val="en-US"/>
        </w:rPr>
        <w:t>indentation modulu</w:t>
      </w:r>
      <w:r w:rsidR="00D13A23" w:rsidRPr="003A3854">
        <w:rPr>
          <w:sz w:val="24"/>
          <w:szCs w:val="24"/>
          <w:lang w:val="en-US"/>
        </w:rPr>
        <w:t>s appears in the samples after 2h heat treatment, which are 2.</w:t>
      </w:r>
      <w:r w:rsidR="00D46FFF" w:rsidRPr="003A3854">
        <w:rPr>
          <w:sz w:val="24"/>
          <w:szCs w:val="24"/>
          <w:lang w:val="en-US"/>
        </w:rPr>
        <w:t>79</w:t>
      </w:r>
      <w:r w:rsidR="00D13A23" w:rsidRPr="003A3854">
        <w:rPr>
          <w:sz w:val="24"/>
          <w:szCs w:val="24"/>
          <w:lang w:val="en-US"/>
        </w:rPr>
        <w:t> ± 0.</w:t>
      </w:r>
      <w:r w:rsidR="00D46FFF" w:rsidRPr="003A3854">
        <w:rPr>
          <w:sz w:val="24"/>
          <w:szCs w:val="24"/>
          <w:lang w:val="en-US"/>
        </w:rPr>
        <w:t>06</w:t>
      </w:r>
      <w:r w:rsidR="00D13A23" w:rsidRPr="003A3854">
        <w:rPr>
          <w:sz w:val="24"/>
          <w:szCs w:val="24"/>
          <w:lang w:val="en-US"/>
        </w:rPr>
        <w:t> GPa and 2.</w:t>
      </w:r>
      <w:r w:rsidR="00D46FFF" w:rsidRPr="003A3854">
        <w:rPr>
          <w:sz w:val="24"/>
          <w:szCs w:val="24"/>
          <w:lang w:val="en-US"/>
        </w:rPr>
        <w:t>44</w:t>
      </w:r>
      <w:r w:rsidR="00D13A23" w:rsidRPr="003A3854">
        <w:rPr>
          <w:sz w:val="24"/>
          <w:szCs w:val="24"/>
          <w:lang w:val="en-US"/>
        </w:rPr>
        <w:t> ± 0.1</w:t>
      </w:r>
      <w:r w:rsidR="00D46FFF" w:rsidRPr="003A3854">
        <w:rPr>
          <w:sz w:val="24"/>
          <w:szCs w:val="24"/>
          <w:lang w:val="en-US"/>
        </w:rPr>
        <w:t>4</w:t>
      </w:r>
      <w:r w:rsidR="00D13A23" w:rsidRPr="003A3854">
        <w:rPr>
          <w:sz w:val="24"/>
          <w:szCs w:val="24"/>
          <w:lang w:val="en-US"/>
        </w:rPr>
        <w:t> GPa respectively.</w:t>
      </w:r>
      <w:r w:rsidR="00D46FFF" w:rsidRPr="003A3854">
        <w:rPr>
          <w:sz w:val="24"/>
          <w:szCs w:val="24"/>
          <w:lang w:val="en-US"/>
        </w:rPr>
        <w:t xml:space="preserve"> </w:t>
      </w:r>
      <w:r w:rsidR="00BD47E4" w:rsidRPr="003A3854">
        <w:rPr>
          <w:sz w:val="24"/>
          <w:szCs w:val="24"/>
          <w:lang w:val="en-US"/>
        </w:rPr>
        <w:t xml:space="preserve">The </w:t>
      </w:r>
      <w:r w:rsidR="00C049E0">
        <w:rPr>
          <w:sz w:val="24"/>
          <w:szCs w:val="24"/>
          <w:lang w:val="en-US"/>
        </w:rPr>
        <w:t>indentation modulu</w:t>
      </w:r>
      <w:r w:rsidR="00BD47E4" w:rsidRPr="003A3854">
        <w:rPr>
          <w:sz w:val="24"/>
          <w:szCs w:val="24"/>
          <w:lang w:val="en-US"/>
        </w:rPr>
        <w:t>s of this 1 min-Turaxx treated samples with 18 h-heat treatment is even lower than the same samples without heat treatment. The Martens hardness of the samples without Turaxx treatment also has the same changing trend and reaches a maximum value 118 ± 3.08 N/mm</w:t>
      </w:r>
      <w:r w:rsidR="00BD47E4" w:rsidRPr="003A3854">
        <w:rPr>
          <w:sz w:val="24"/>
          <w:szCs w:val="24"/>
          <w:vertAlign w:val="superscript"/>
          <w:lang w:val="en-US"/>
        </w:rPr>
        <w:t>2</w:t>
      </w:r>
      <w:r w:rsidR="00BD47E4" w:rsidRPr="003A3854">
        <w:rPr>
          <w:sz w:val="24"/>
          <w:szCs w:val="24"/>
          <w:lang w:val="en-US"/>
        </w:rPr>
        <w:t xml:space="preserve"> after 2h heat treatment. </w:t>
      </w:r>
      <w:r w:rsidR="00D46FFF" w:rsidRPr="003A3854">
        <w:rPr>
          <w:sz w:val="24"/>
          <w:szCs w:val="24"/>
          <w:lang w:val="en-US"/>
        </w:rPr>
        <w:t xml:space="preserve">For </w:t>
      </w:r>
      <w:r w:rsidR="00BD47E4" w:rsidRPr="003A3854">
        <w:rPr>
          <w:sz w:val="24"/>
          <w:szCs w:val="24"/>
          <w:lang w:val="en-US"/>
        </w:rPr>
        <w:t xml:space="preserve">the </w:t>
      </w:r>
      <w:r w:rsidR="00D46FFF" w:rsidRPr="003A3854">
        <w:rPr>
          <w:sz w:val="24"/>
          <w:szCs w:val="24"/>
          <w:lang w:val="en-US"/>
        </w:rPr>
        <w:t xml:space="preserve">samples with 1 min-Turaxx treatment, their </w:t>
      </w:r>
      <w:r w:rsidR="00BD47E4" w:rsidRPr="003A3854">
        <w:rPr>
          <w:sz w:val="24"/>
          <w:szCs w:val="24"/>
          <w:lang w:val="en-US"/>
        </w:rPr>
        <w:t xml:space="preserve">Martens hardness shows a trend of increasing after both heat treatment and no different between these two. </w:t>
      </w:r>
      <w:r w:rsidR="00D46FFF" w:rsidRPr="003A3854">
        <w:rPr>
          <w:sz w:val="24"/>
          <w:szCs w:val="24"/>
          <w:lang w:val="en-US"/>
        </w:rPr>
        <w:t xml:space="preserve">The </w:t>
      </w:r>
      <w:r w:rsidR="00C049E0">
        <w:rPr>
          <w:sz w:val="24"/>
          <w:szCs w:val="24"/>
          <w:lang w:val="en-US"/>
        </w:rPr>
        <w:t>indentation modulu</w:t>
      </w:r>
      <w:r w:rsidR="00D46FFF" w:rsidRPr="003A3854">
        <w:rPr>
          <w:sz w:val="24"/>
          <w:szCs w:val="24"/>
          <w:lang w:val="en-US"/>
        </w:rPr>
        <w:t xml:space="preserve">s and also Martens hardness of the samples with 25 min-Turaxx treatment was increased after heat treatment and there is no significant change between the samples with different heat-treatment time. The </w:t>
      </w:r>
      <w:r w:rsidR="00C049E0">
        <w:rPr>
          <w:sz w:val="24"/>
          <w:szCs w:val="24"/>
          <w:lang w:val="en-US"/>
        </w:rPr>
        <w:t>indentation modulu</w:t>
      </w:r>
      <w:r w:rsidR="00D46FFF" w:rsidRPr="003A3854">
        <w:rPr>
          <w:sz w:val="24"/>
          <w:szCs w:val="24"/>
          <w:lang w:val="en-US"/>
        </w:rPr>
        <w:t>s and M</w:t>
      </w:r>
      <w:r w:rsidR="00D46FFF" w:rsidRPr="003A3854">
        <w:rPr>
          <w:rFonts w:hint="eastAsia"/>
          <w:sz w:val="24"/>
          <w:szCs w:val="24"/>
          <w:lang w:val="en-US"/>
        </w:rPr>
        <w:t>ar</w:t>
      </w:r>
      <w:r w:rsidR="00D46FFF" w:rsidRPr="003A3854">
        <w:rPr>
          <w:sz w:val="24"/>
          <w:szCs w:val="24"/>
          <w:lang w:val="en-US"/>
        </w:rPr>
        <w:t>tens hardness of this group reached 2.75 ± 0.11 GPa and 122 ±</w:t>
      </w:r>
      <w:r w:rsidR="00FA76E8" w:rsidRPr="003A3854">
        <w:rPr>
          <w:sz w:val="24"/>
          <w:szCs w:val="24"/>
          <w:lang w:val="en-US"/>
        </w:rPr>
        <w:t> </w:t>
      </w:r>
      <w:r w:rsidR="00D46FFF" w:rsidRPr="003A3854">
        <w:rPr>
          <w:sz w:val="24"/>
          <w:szCs w:val="24"/>
          <w:lang w:val="en-US"/>
        </w:rPr>
        <w:t>3.72 N/mm</w:t>
      </w:r>
      <w:r w:rsidR="00D46FFF" w:rsidRPr="003A3854">
        <w:rPr>
          <w:sz w:val="24"/>
          <w:szCs w:val="24"/>
          <w:vertAlign w:val="superscript"/>
          <w:lang w:val="en-US"/>
        </w:rPr>
        <w:t>2</w:t>
      </w:r>
      <w:r w:rsidR="00D46FFF" w:rsidRPr="003A3854">
        <w:rPr>
          <w:sz w:val="24"/>
          <w:szCs w:val="24"/>
          <w:lang w:val="en-US"/>
        </w:rPr>
        <w:t xml:space="preserve"> respectively.</w:t>
      </w:r>
    </w:p>
    <w:p w14:paraId="1D2BA316" w14:textId="26C8B346" w:rsidR="00CF17A6" w:rsidRDefault="00BD47E4" w:rsidP="007A2737">
      <w:pPr>
        <w:spacing w:line="360" w:lineRule="auto"/>
        <w:jc w:val="both"/>
        <w:rPr>
          <w:lang w:val="en-US"/>
        </w:rPr>
      </w:pPr>
      <w:r w:rsidRPr="003A3854">
        <w:rPr>
          <w:sz w:val="24"/>
          <w:szCs w:val="24"/>
          <w:lang w:val="en-US"/>
        </w:rPr>
        <w:t xml:space="preserve">Among the three groups of samples </w:t>
      </w:r>
      <w:r w:rsidR="002B091C" w:rsidRPr="003A3854">
        <w:rPr>
          <w:sz w:val="24"/>
          <w:szCs w:val="24"/>
          <w:lang w:val="en-US"/>
        </w:rPr>
        <w:t xml:space="preserve">without </w:t>
      </w:r>
      <w:r w:rsidRPr="003A3854">
        <w:rPr>
          <w:sz w:val="24"/>
          <w:szCs w:val="24"/>
          <w:lang w:val="en-US"/>
        </w:rPr>
        <w:t>heat treat</w:t>
      </w:r>
      <w:r w:rsidR="002B091C" w:rsidRPr="003A3854">
        <w:rPr>
          <w:sz w:val="24"/>
          <w:szCs w:val="24"/>
          <w:lang w:val="en-US"/>
        </w:rPr>
        <w:t>ment</w:t>
      </w:r>
      <w:r w:rsidRPr="003A3854">
        <w:rPr>
          <w:sz w:val="24"/>
          <w:szCs w:val="24"/>
          <w:lang w:val="en-US"/>
        </w:rPr>
        <w:t xml:space="preserve">, the samples with </w:t>
      </w:r>
      <w:r w:rsidR="002B091C" w:rsidRPr="003A3854">
        <w:rPr>
          <w:sz w:val="24"/>
          <w:szCs w:val="24"/>
          <w:lang w:val="en-US"/>
        </w:rPr>
        <w:t>25 min-</w:t>
      </w:r>
      <w:r w:rsidRPr="003A3854">
        <w:rPr>
          <w:sz w:val="24"/>
          <w:szCs w:val="24"/>
          <w:lang w:val="en-US"/>
        </w:rPr>
        <w:t xml:space="preserve">Turaxx </w:t>
      </w:r>
      <w:r w:rsidR="002B091C" w:rsidRPr="003A3854">
        <w:rPr>
          <w:sz w:val="24"/>
          <w:szCs w:val="24"/>
          <w:lang w:val="en-US"/>
        </w:rPr>
        <w:t xml:space="preserve">treatment </w:t>
      </w:r>
      <w:r w:rsidRPr="003A3854">
        <w:rPr>
          <w:sz w:val="24"/>
          <w:szCs w:val="24"/>
          <w:lang w:val="en-US"/>
        </w:rPr>
        <w:t>ha</w:t>
      </w:r>
      <w:r w:rsidR="002B091C" w:rsidRPr="003A3854">
        <w:rPr>
          <w:sz w:val="24"/>
          <w:szCs w:val="24"/>
          <w:lang w:val="en-US"/>
        </w:rPr>
        <w:t>ve</w:t>
      </w:r>
      <w:r w:rsidRPr="003A3854">
        <w:rPr>
          <w:sz w:val="24"/>
          <w:szCs w:val="24"/>
          <w:lang w:val="en-US"/>
        </w:rPr>
        <w:t xml:space="preserve"> the highest </w:t>
      </w:r>
      <w:r w:rsidR="00C049E0">
        <w:rPr>
          <w:sz w:val="24"/>
          <w:szCs w:val="24"/>
          <w:lang w:val="en-US"/>
        </w:rPr>
        <w:t>indentation modulu</w:t>
      </w:r>
      <w:r w:rsidRPr="003A3854">
        <w:rPr>
          <w:sz w:val="24"/>
          <w:szCs w:val="24"/>
          <w:lang w:val="en-US"/>
        </w:rPr>
        <w:t xml:space="preserve">s and hardness. However, after both heat treatments, the mechanical properties of the samples </w:t>
      </w:r>
      <w:r w:rsidR="002B091C" w:rsidRPr="003A3854">
        <w:rPr>
          <w:sz w:val="24"/>
          <w:szCs w:val="24"/>
          <w:lang w:val="en-US"/>
        </w:rPr>
        <w:t>with 1 min-Turaxx treatment</w:t>
      </w:r>
      <w:r w:rsidRPr="003A3854">
        <w:rPr>
          <w:sz w:val="24"/>
          <w:szCs w:val="24"/>
          <w:lang w:val="en-US"/>
        </w:rPr>
        <w:t xml:space="preserve"> were the </w:t>
      </w:r>
      <w:r w:rsidRPr="003A3854">
        <w:rPr>
          <w:sz w:val="24"/>
          <w:szCs w:val="24"/>
          <w:lang w:val="en-US"/>
        </w:rPr>
        <w:lastRenderedPageBreak/>
        <w:t xml:space="preserve">lowest. Except for the samples </w:t>
      </w:r>
      <w:r w:rsidR="002B091C" w:rsidRPr="003A3854">
        <w:rPr>
          <w:sz w:val="24"/>
          <w:szCs w:val="24"/>
          <w:lang w:val="en-US"/>
        </w:rPr>
        <w:t>with 18 h-heat treatment</w:t>
      </w:r>
      <w:r w:rsidRPr="003A3854">
        <w:rPr>
          <w:sz w:val="24"/>
          <w:szCs w:val="24"/>
          <w:lang w:val="en-US"/>
        </w:rPr>
        <w:t xml:space="preserve">, </w:t>
      </w:r>
      <w:r w:rsidR="002B091C" w:rsidRPr="003A3854">
        <w:rPr>
          <w:sz w:val="24"/>
          <w:szCs w:val="24"/>
          <w:lang w:val="en-US"/>
        </w:rPr>
        <w:t xml:space="preserve">in </w:t>
      </w:r>
      <w:r w:rsidRPr="003A3854">
        <w:rPr>
          <w:sz w:val="24"/>
          <w:szCs w:val="24"/>
          <w:lang w:val="en-US"/>
        </w:rPr>
        <w:t xml:space="preserve">which </w:t>
      </w:r>
      <w:r w:rsidR="002B091C" w:rsidRPr="003A3854">
        <w:rPr>
          <w:sz w:val="24"/>
          <w:szCs w:val="24"/>
          <w:lang w:val="en-US"/>
        </w:rPr>
        <w:t xml:space="preserve">the samples with 25 min-Turaxx treatment </w:t>
      </w:r>
      <w:r w:rsidRPr="003A3854">
        <w:rPr>
          <w:sz w:val="24"/>
          <w:szCs w:val="24"/>
          <w:lang w:val="en-US"/>
        </w:rPr>
        <w:t xml:space="preserve">had a higher </w:t>
      </w:r>
      <w:r w:rsidR="00C049E0">
        <w:rPr>
          <w:sz w:val="24"/>
          <w:szCs w:val="24"/>
          <w:lang w:val="en-US"/>
        </w:rPr>
        <w:t>indentation modulu</w:t>
      </w:r>
      <w:r w:rsidRPr="003A3854">
        <w:rPr>
          <w:sz w:val="24"/>
          <w:szCs w:val="24"/>
          <w:lang w:val="en-US"/>
        </w:rPr>
        <w:t>s than the samples without Turaxx</w:t>
      </w:r>
      <w:r w:rsidR="002B091C" w:rsidRPr="003A3854">
        <w:rPr>
          <w:sz w:val="24"/>
          <w:szCs w:val="24"/>
          <w:lang w:val="en-US"/>
        </w:rPr>
        <w:t xml:space="preserve"> treatment</w:t>
      </w:r>
      <w:r w:rsidRPr="003A3854">
        <w:rPr>
          <w:sz w:val="24"/>
          <w:szCs w:val="24"/>
          <w:lang w:val="en-US"/>
        </w:rPr>
        <w:t xml:space="preserve">, the mechanical properties of the </w:t>
      </w:r>
      <w:r w:rsidR="002B091C" w:rsidRPr="003A3854">
        <w:rPr>
          <w:sz w:val="24"/>
          <w:szCs w:val="24"/>
          <w:lang w:val="en-US"/>
        </w:rPr>
        <w:t xml:space="preserve">rest samples to these </w:t>
      </w:r>
      <w:r w:rsidRPr="003A3854">
        <w:rPr>
          <w:sz w:val="24"/>
          <w:szCs w:val="24"/>
          <w:lang w:val="en-US"/>
        </w:rPr>
        <w:t>two groups</w:t>
      </w:r>
      <w:r w:rsidR="002B091C" w:rsidRPr="003A3854">
        <w:rPr>
          <w:sz w:val="24"/>
          <w:szCs w:val="24"/>
          <w:lang w:val="en-US"/>
        </w:rPr>
        <w:t xml:space="preserve"> </w:t>
      </w:r>
      <w:r w:rsidRPr="003A3854">
        <w:rPr>
          <w:sz w:val="24"/>
          <w:szCs w:val="24"/>
          <w:lang w:val="en-US"/>
        </w:rPr>
        <w:t>after heat treatment remained the same.</w:t>
      </w:r>
    </w:p>
    <w:p w14:paraId="0BEC6510" w14:textId="7C925CFE" w:rsidR="00CF17A6" w:rsidRDefault="00396B94" w:rsidP="00D13A23">
      <w:pPr>
        <w:spacing w:line="360" w:lineRule="auto"/>
        <w:jc w:val="center"/>
        <w:rPr>
          <w:lang w:val="en-US"/>
        </w:rPr>
      </w:pPr>
      <w:r w:rsidRPr="00396B94">
        <w:rPr>
          <w:noProof/>
          <w:lang w:val="en-US"/>
        </w:rPr>
        <w:drawing>
          <wp:inline distT="0" distB="0" distL="0" distR="0" wp14:anchorId="31C13F36" wp14:editId="45413675">
            <wp:extent cx="5760720" cy="256286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62860"/>
                    </a:xfrm>
                    <a:prstGeom prst="rect">
                      <a:avLst/>
                    </a:prstGeom>
                  </pic:spPr>
                </pic:pic>
              </a:graphicData>
            </a:graphic>
          </wp:inline>
        </w:drawing>
      </w:r>
    </w:p>
    <w:p w14:paraId="46CB7CF6" w14:textId="6E0D6476" w:rsidR="002B091C" w:rsidRPr="00EB0699" w:rsidRDefault="00CF17A6" w:rsidP="00CF17A6">
      <w:pPr>
        <w:spacing w:line="360" w:lineRule="auto"/>
        <w:rPr>
          <w:i/>
          <w:iCs/>
          <w:color w:val="404040" w:themeColor="text1" w:themeTint="BF"/>
          <w:sz w:val="18"/>
          <w:szCs w:val="18"/>
          <w:lang w:val="en-US"/>
        </w:rPr>
      </w:pPr>
      <w:r w:rsidRPr="007502C2">
        <w:rPr>
          <w:rStyle w:val="SubtleEmphasis"/>
          <w:sz w:val="18"/>
          <w:szCs w:val="18"/>
          <w:lang w:val="en-US"/>
        </w:rPr>
        <w:t>Figure 4.</w:t>
      </w:r>
      <w:r w:rsidR="00022419">
        <w:rPr>
          <w:rStyle w:val="SubtleEmphasis"/>
          <w:sz w:val="18"/>
          <w:szCs w:val="18"/>
          <w:lang w:val="en-US"/>
        </w:rPr>
        <w:t>3</w:t>
      </w:r>
      <w:r w:rsidRPr="007502C2">
        <w:rPr>
          <w:rStyle w:val="SubtleEmphasis"/>
          <w:sz w:val="18"/>
          <w:szCs w:val="18"/>
          <w:lang w:val="en-US"/>
        </w:rPr>
        <w:t xml:space="preserve">.: </w:t>
      </w:r>
      <w:r w:rsidR="00C049E0">
        <w:rPr>
          <w:rStyle w:val="SubtleEmphasis"/>
          <w:sz w:val="18"/>
          <w:szCs w:val="18"/>
          <w:lang w:val="en-US"/>
        </w:rPr>
        <w:t>Indentation modulu</w:t>
      </w:r>
      <w:r w:rsidR="005F3C33" w:rsidRPr="002B091C">
        <w:rPr>
          <w:rStyle w:val="SubtleEmphasis"/>
          <w:sz w:val="18"/>
          <w:szCs w:val="18"/>
          <w:lang w:val="en-US"/>
        </w:rPr>
        <w:t xml:space="preserve">s and </w:t>
      </w:r>
      <w:r w:rsidR="005F3C33" w:rsidRPr="0065430E">
        <w:rPr>
          <w:rStyle w:val="SubtleEmphasis"/>
          <w:sz w:val="18"/>
          <w:szCs w:val="18"/>
          <w:lang w:val="en-US"/>
        </w:rPr>
        <w:t xml:space="preserve">Martens hardness </w:t>
      </w:r>
      <w:r w:rsidR="005F3C33" w:rsidRPr="002B091C">
        <w:rPr>
          <w:rStyle w:val="SubtleEmphasis"/>
          <w:sz w:val="18"/>
          <w:szCs w:val="18"/>
          <w:lang w:val="en-US"/>
        </w:rPr>
        <w:t xml:space="preserve">of </w:t>
      </w:r>
      <w:r w:rsidR="005F3C33" w:rsidRPr="0065430E">
        <w:rPr>
          <w:rStyle w:val="SubtleEmphasis"/>
          <w:sz w:val="18"/>
          <w:szCs w:val="18"/>
          <w:lang w:val="en-US"/>
        </w:rPr>
        <w:t xml:space="preserve">the </w:t>
      </w:r>
      <w:r w:rsidR="005F3C33">
        <w:rPr>
          <w:rStyle w:val="SubtleEmphasis"/>
          <w:sz w:val="18"/>
          <w:szCs w:val="18"/>
          <w:lang w:val="en-US"/>
        </w:rPr>
        <w:t>batch</w:t>
      </w:r>
      <w:r w:rsidR="005F3C33" w:rsidRPr="0065430E">
        <w:rPr>
          <w:rStyle w:val="SubtleEmphasis"/>
          <w:sz w:val="18"/>
          <w:szCs w:val="18"/>
          <w:lang w:val="en-US"/>
        </w:rPr>
        <w:t xml:space="preserve"> </w:t>
      </w:r>
      <w:r w:rsidR="005F3C33">
        <w:rPr>
          <w:rStyle w:val="SubtleEmphasis"/>
          <w:sz w:val="18"/>
          <w:szCs w:val="18"/>
          <w:lang w:val="en-US"/>
        </w:rPr>
        <w:t>10</w:t>
      </w:r>
      <w:r w:rsidR="005F3C33" w:rsidRPr="002B091C">
        <w:rPr>
          <w:rStyle w:val="SubtleEmphasis"/>
          <w:sz w:val="18"/>
          <w:szCs w:val="18"/>
          <w:lang w:val="en-US"/>
        </w:rPr>
        <w:t>.</w:t>
      </w:r>
      <w:r w:rsidR="005F3C33">
        <w:rPr>
          <w:rStyle w:val="SubtleEmphasis"/>
          <w:sz w:val="18"/>
          <w:szCs w:val="18"/>
          <w:lang w:val="en-US"/>
        </w:rPr>
        <w:t>3</w:t>
      </w:r>
      <w:r w:rsidR="005F3C33" w:rsidRPr="0065430E">
        <w:rPr>
          <w:rStyle w:val="SubtleEmphasis"/>
          <w:sz w:val="18"/>
          <w:szCs w:val="18"/>
          <w:lang w:val="en-US"/>
        </w:rPr>
        <w:t> </w:t>
      </w:r>
      <w:r w:rsidR="00C049E0">
        <w:rPr>
          <w:rStyle w:val="SubtleEmphasis"/>
          <w:sz w:val="18"/>
          <w:szCs w:val="18"/>
          <w:lang w:val="en-US"/>
        </w:rPr>
        <w:t>wt.</w:t>
      </w:r>
      <w:r w:rsidR="005F3C33" w:rsidRPr="0065430E">
        <w:rPr>
          <w:rStyle w:val="SubtleEmphasis"/>
          <w:sz w:val="18"/>
          <w:szCs w:val="18"/>
          <w:lang w:val="en-US"/>
        </w:rPr>
        <w:t>%</w:t>
      </w:r>
      <w:r w:rsidR="00C049E0">
        <w:rPr>
          <w:rStyle w:val="SubtleEmphasis"/>
          <w:sz w:val="18"/>
          <w:szCs w:val="18"/>
          <w:lang w:val="en-US"/>
        </w:rPr>
        <w:t>-sTX</w:t>
      </w:r>
      <w:r w:rsidR="005F3C33" w:rsidRPr="0065430E">
        <w:rPr>
          <w:rStyle w:val="SubtleEmphasis"/>
          <w:sz w:val="18"/>
          <w:szCs w:val="18"/>
          <w:lang w:val="en-US"/>
        </w:rPr>
        <w:t xml:space="preserve"> </w:t>
      </w:r>
      <w:r w:rsidR="005F3C33" w:rsidRPr="002B091C">
        <w:rPr>
          <w:rStyle w:val="SubtleEmphasis"/>
          <w:sz w:val="18"/>
          <w:szCs w:val="18"/>
          <w:lang w:val="en-US"/>
        </w:rPr>
        <w:t>mycelium</w:t>
      </w:r>
      <w:r w:rsidR="005F3C33">
        <w:rPr>
          <w:rStyle w:val="SubtleEmphasis"/>
          <w:sz w:val="18"/>
          <w:szCs w:val="18"/>
          <w:lang w:val="en-US"/>
        </w:rPr>
        <w:t xml:space="preserve"> samples </w:t>
      </w:r>
      <w:r w:rsidR="005F3C33" w:rsidRPr="0065430E">
        <w:rPr>
          <w:rStyle w:val="SubtleEmphasis"/>
          <w:sz w:val="18"/>
          <w:szCs w:val="18"/>
          <w:lang w:val="en-US"/>
        </w:rPr>
        <w:t>with different Turaxx treatment time</w:t>
      </w:r>
      <w:r w:rsidR="005F3C33">
        <w:rPr>
          <w:rStyle w:val="SubtleEmphasis"/>
          <w:sz w:val="18"/>
          <w:szCs w:val="18"/>
          <w:lang w:val="en-US"/>
        </w:rPr>
        <w:t xml:space="preserve"> (0 min, 1 min, 25 min)</w:t>
      </w:r>
      <w:r w:rsidR="005F3C33" w:rsidRPr="0065430E">
        <w:rPr>
          <w:rStyle w:val="SubtleEmphasis"/>
          <w:sz w:val="18"/>
          <w:szCs w:val="18"/>
          <w:lang w:val="en-US"/>
        </w:rPr>
        <w:t xml:space="preserve"> </w:t>
      </w:r>
      <w:r w:rsidR="005F3C33" w:rsidRPr="002B091C">
        <w:rPr>
          <w:rStyle w:val="SubtleEmphasis"/>
          <w:sz w:val="18"/>
          <w:szCs w:val="18"/>
          <w:lang w:val="en-US"/>
        </w:rPr>
        <w:t>after heat treatment for different time</w:t>
      </w:r>
      <w:r w:rsidR="005F3C33" w:rsidRPr="0065430E">
        <w:rPr>
          <w:rStyle w:val="SubtleEmphasis"/>
          <w:sz w:val="18"/>
          <w:szCs w:val="18"/>
          <w:lang w:val="en-US"/>
        </w:rPr>
        <w:t xml:space="preserve"> (</w:t>
      </w:r>
      <w:r w:rsidR="005F3C33" w:rsidRPr="002B091C">
        <w:rPr>
          <w:rStyle w:val="SubtleEmphasis"/>
          <w:sz w:val="18"/>
          <w:szCs w:val="18"/>
          <w:lang w:val="en-US"/>
        </w:rPr>
        <w:t>0 h</w:t>
      </w:r>
      <w:r w:rsidR="005F3C33" w:rsidRPr="0065430E">
        <w:rPr>
          <w:rStyle w:val="SubtleEmphasis"/>
          <w:sz w:val="18"/>
          <w:szCs w:val="18"/>
          <w:lang w:val="en-US"/>
        </w:rPr>
        <w:t xml:space="preserve">, </w:t>
      </w:r>
      <w:r w:rsidR="005F3C33" w:rsidRPr="002B091C">
        <w:rPr>
          <w:rStyle w:val="SubtleEmphasis"/>
          <w:sz w:val="18"/>
          <w:szCs w:val="18"/>
          <w:lang w:val="en-US"/>
        </w:rPr>
        <w:t>2 h</w:t>
      </w:r>
      <w:r w:rsidR="005F3C33" w:rsidRPr="0065430E">
        <w:rPr>
          <w:rStyle w:val="SubtleEmphasis"/>
          <w:sz w:val="18"/>
          <w:szCs w:val="18"/>
          <w:lang w:val="en-US"/>
        </w:rPr>
        <w:t>, 18 h</w:t>
      </w:r>
      <w:r w:rsidR="005F3C33">
        <w:rPr>
          <w:rStyle w:val="SubtleEmphasis"/>
          <w:sz w:val="18"/>
          <w:szCs w:val="18"/>
          <w:lang w:val="en-US"/>
        </w:rPr>
        <w:t xml:space="preserve"> at </w:t>
      </w:r>
      <w:r w:rsidR="005F3C33" w:rsidRPr="00A9597E">
        <w:rPr>
          <w:rStyle w:val="SubtleEmphasis"/>
          <w:sz w:val="18"/>
          <w:szCs w:val="18"/>
          <w:lang w:val="en-US"/>
        </w:rPr>
        <w:t>120</w:t>
      </w:r>
      <w:r w:rsidR="005F3C33" w:rsidRPr="00A9597E">
        <w:rPr>
          <w:rStyle w:val="SubtleEmphasis"/>
          <w:rFonts w:hint="eastAsia"/>
          <w:sz w:val="18"/>
          <w:szCs w:val="18"/>
          <w:lang w:val="en-US"/>
        </w:rPr>
        <w:t>℃</w:t>
      </w:r>
      <w:r w:rsidR="005F3C33" w:rsidRPr="0065430E">
        <w:rPr>
          <w:rStyle w:val="SubtleEmphasis"/>
          <w:sz w:val="18"/>
          <w:szCs w:val="18"/>
          <w:lang w:val="en-US"/>
        </w:rPr>
        <w:t xml:space="preserve">). </w:t>
      </w:r>
      <w:r w:rsidR="005F3C33" w:rsidRPr="002B091C">
        <w:rPr>
          <w:rStyle w:val="SubtleEmphasis"/>
          <w:sz w:val="18"/>
          <w:szCs w:val="18"/>
          <w:lang w:val="en-US"/>
        </w:rPr>
        <w:t xml:space="preserve">* = significant difference to </w:t>
      </w:r>
      <w:r w:rsidR="005F3C33" w:rsidRPr="0087031D">
        <w:rPr>
          <w:rStyle w:val="SubtleEmphasis"/>
          <w:sz w:val="18"/>
          <w:szCs w:val="18"/>
          <w:lang w:val="en-US"/>
        </w:rPr>
        <w:t xml:space="preserve">the two group of </w:t>
      </w:r>
      <w:r w:rsidR="005F3C33" w:rsidRPr="002B091C">
        <w:rPr>
          <w:rStyle w:val="SubtleEmphasis"/>
          <w:sz w:val="18"/>
          <w:szCs w:val="18"/>
          <w:lang w:val="en-US"/>
        </w:rPr>
        <w:t>sample</w:t>
      </w:r>
      <w:r w:rsidR="005F3C33" w:rsidRPr="0087031D">
        <w:rPr>
          <w:rStyle w:val="SubtleEmphasis"/>
          <w:sz w:val="18"/>
          <w:szCs w:val="18"/>
          <w:lang w:val="en-US"/>
        </w:rPr>
        <w:t>s</w:t>
      </w:r>
      <w:r w:rsidRPr="007502C2">
        <w:rPr>
          <w:rStyle w:val="SubtleEmphasis"/>
          <w:sz w:val="18"/>
          <w:szCs w:val="18"/>
          <w:lang w:val="en-US"/>
        </w:rPr>
        <w:t>.</w:t>
      </w:r>
    </w:p>
    <w:p w14:paraId="6828D75B" w14:textId="08502A1C" w:rsidR="007D6E24" w:rsidRPr="003A3854" w:rsidRDefault="00C049E0" w:rsidP="003A3854">
      <w:pPr>
        <w:spacing w:line="360" w:lineRule="auto"/>
        <w:jc w:val="both"/>
        <w:rPr>
          <w:sz w:val="24"/>
          <w:szCs w:val="24"/>
          <w:lang w:val="en-US"/>
        </w:rPr>
      </w:pPr>
      <w:r w:rsidRPr="003A3854">
        <w:rPr>
          <w:sz w:val="24"/>
          <w:szCs w:val="24"/>
          <w:lang w:val="en-US"/>
        </w:rPr>
        <w:t>The mechanical properties of the batch 10.3 wt.%</w:t>
      </w:r>
      <w:r w:rsidR="00B647E0">
        <w:rPr>
          <w:sz w:val="24"/>
          <w:szCs w:val="24"/>
          <w:lang w:val="en-US"/>
        </w:rPr>
        <w:t>-aging-sTX</w:t>
      </w:r>
      <w:r w:rsidRPr="003A3854">
        <w:rPr>
          <w:sz w:val="24"/>
          <w:szCs w:val="24"/>
          <w:lang w:val="en-US"/>
        </w:rPr>
        <w:t xml:space="preserve"> mycelium can be viewed in Figure 4.</w:t>
      </w:r>
      <w:r w:rsidR="00B647E0">
        <w:rPr>
          <w:sz w:val="24"/>
          <w:szCs w:val="24"/>
          <w:lang w:val="en-US"/>
        </w:rPr>
        <w:t>4</w:t>
      </w:r>
      <w:commentRangeStart w:id="599"/>
      <w:r w:rsidR="002B091C" w:rsidRPr="003A3854">
        <w:rPr>
          <w:sz w:val="24"/>
          <w:szCs w:val="24"/>
          <w:lang w:val="en-US"/>
        </w:rPr>
        <w:t>.</w:t>
      </w:r>
      <w:r w:rsidR="002B091C" w:rsidRPr="003A3854">
        <w:rPr>
          <w:rFonts w:hint="eastAsia"/>
          <w:sz w:val="24"/>
          <w:szCs w:val="24"/>
          <w:lang w:val="en-US"/>
        </w:rPr>
        <w:t xml:space="preserve"> </w:t>
      </w:r>
      <w:r w:rsidR="00B647E0" w:rsidRPr="00B647E0">
        <w:rPr>
          <w:sz w:val="24"/>
          <w:szCs w:val="24"/>
          <w:lang w:val="en-US"/>
        </w:rPr>
        <w:t xml:space="preserve">After aging treatment, the mycelium content in the mycelium suspension increased to 20 wt.%. As the </w:t>
      </w:r>
      <w:r w:rsidR="00B647E0">
        <w:rPr>
          <w:sz w:val="24"/>
          <w:szCs w:val="24"/>
          <w:lang w:val="en-US"/>
        </w:rPr>
        <w:t>weight percent</w:t>
      </w:r>
      <w:r w:rsidR="00B647E0" w:rsidRPr="00B647E0">
        <w:rPr>
          <w:sz w:val="24"/>
          <w:szCs w:val="24"/>
          <w:lang w:val="en-US"/>
        </w:rPr>
        <w:t xml:space="preserve"> of mycelium in the suspension increased, the samples showed a different trend from the samples with a lower mycelium concentration in the suspension</w:t>
      </w:r>
      <w:r w:rsidR="002B091C" w:rsidRPr="003A3854">
        <w:rPr>
          <w:sz w:val="24"/>
          <w:szCs w:val="24"/>
          <w:lang w:val="en-US"/>
        </w:rPr>
        <w:t>.</w:t>
      </w:r>
      <w:r w:rsidR="00FA76E8" w:rsidRPr="003A3854">
        <w:rPr>
          <w:sz w:val="24"/>
          <w:szCs w:val="24"/>
          <w:lang w:val="en-US"/>
        </w:rPr>
        <w:t xml:space="preserve"> The </w:t>
      </w:r>
      <w:r w:rsidRPr="003A3854">
        <w:rPr>
          <w:sz w:val="24"/>
          <w:szCs w:val="24"/>
          <w:lang w:val="en-US"/>
        </w:rPr>
        <w:t>indentation modulu</w:t>
      </w:r>
      <w:r w:rsidR="00FA76E8" w:rsidRPr="003A3854">
        <w:rPr>
          <w:sz w:val="24"/>
          <w:szCs w:val="24"/>
          <w:lang w:val="en-US"/>
        </w:rPr>
        <w:t>s of the samples without Turaxx treatment increases from 2.</w:t>
      </w:r>
      <w:r w:rsidR="005D5136">
        <w:rPr>
          <w:sz w:val="24"/>
          <w:szCs w:val="24"/>
          <w:lang w:val="en-US"/>
        </w:rPr>
        <w:t>30</w:t>
      </w:r>
      <w:r w:rsidR="00FA76E8" w:rsidRPr="003A3854">
        <w:rPr>
          <w:sz w:val="24"/>
          <w:szCs w:val="24"/>
          <w:lang w:val="en-US"/>
        </w:rPr>
        <w:t> ± 0.03 GPa to 2.8</w:t>
      </w:r>
      <w:r w:rsidR="005D5136">
        <w:rPr>
          <w:sz w:val="24"/>
          <w:szCs w:val="24"/>
          <w:lang w:val="en-US"/>
        </w:rPr>
        <w:t>4</w:t>
      </w:r>
      <w:r w:rsidR="00FA76E8" w:rsidRPr="003A3854">
        <w:rPr>
          <w:sz w:val="24"/>
          <w:szCs w:val="24"/>
          <w:lang w:val="en-US"/>
        </w:rPr>
        <w:t> ± 0.1 GPa after 2 h of heat treatment, and then decreases to 2.69 ± 0.06 GPa as the heat-treatment time increases to 18 h. The Martens hardness of this group is significantly improved after heat treatment from 93.</w:t>
      </w:r>
      <w:r w:rsidR="005D5136">
        <w:rPr>
          <w:sz w:val="24"/>
          <w:szCs w:val="24"/>
          <w:lang w:val="en-US"/>
        </w:rPr>
        <w:t>4</w:t>
      </w:r>
      <w:r w:rsidR="005D5136" w:rsidRPr="003A3854">
        <w:rPr>
          <w:sz w:val="24"/>
          <w:szCs w:val="24"/>
          <w:lang w:val="en-US"/>
        </w:rPr>
        <w:t> </w:t>
      </w:r>
      <w:r w:rsidR="00FA76E8" w:rsidRPr="003A3854">
        <w:rPr>
          <w:sz w:val="24"/>
          <w:szCs w:val="24"/>
          <w:lang w:val="en-US"/>
        </w:rPr>
        <w:t>± 2.93 N/mm</w:t>
      </w:r>
      <w:r w:rsidR="00FA76E8" w:rsidRPr="003A3854">
        <w:rPr>
          <w:sz w:val="24"/>
          <w:szCs w:val="24"/>
          <w:vertAlign w:val="superscript"/>
          <w:lang w:val="en-US"/>
        </w:rPr>
        <w:t>2</w:t>
      </w:r>
      <w:r w:rsidR="00FA76E8" w:rsidRPr="003A3854">
        <w:rPr>
          <w:sz w:val="24"/>
          <w:szCs w:val="24"/>
          <w:lang w:val="en-US"/>
        </w:rPr>
        <w:t xml:space="preserve"> to 12</w:t>
      </w:r>
      <w:r w:rsidR="005D5136">
        <w:rPr>
          <w:sz w:val="24"/>
          <w:szCs w:val="24"/>
          <w:lang w:val="en-US"/>
        </w:rPr>
        <w:t>1</w:t>
      </w:r>
      <w:r w:rsidR="00FA76E8" w:rsidRPr="003A3854">
        <w:rPr>
          <w:sz w:val="24"/>
          <w:szCs w:val="24"/>
          <w:lang w:val="en-US"/>
        </w:rPr>
        <w:t> ± 2.45 N/mm</w:t>
      </w:r>
      <w:r w:rsidR="00FA76E8" w:rsidRPr="003A3854">
        <w:rPr>
          <w:sz w:val="24"/>
          <w:szCs w:val="24"/>
          <w:vertAlign w:val="superscript"/>
          <w:lang w:val="en-US"/>
        </w:rPr>
        <w:t>2</w:t>
      </w:r>
      <w:r w:rsidR="00FA76E8" w:rsidRPr="003A3854">
        <w:rPr>
          <w:sz w:val="24"/>
          <w:szCs w:val="24"/>
          <w:lang w:val="en-US"/>
        </w:rPr>
        <w:t>, and there is no difference in the hardness improvement effect produced by heat treatment with longer time and heat treatment with shorter time.</w:t>
      </w:r>
      <w:r w:rsidR="00FA76E8" w:rsidRPr="003A3854">
        <w:rPr>
          <w:rFonts w:hint="eastAsia"/>
          <w:sz w:val="24"/>
          <w:szCs w:val="24"/>
          <w:lang w:val="en-US"/>
        </w:rPr>
        <w:t xml:space="preserve"> </w:t>
      </w:r>
      <w:r w:rsidR="007D6E24" w:rsidRPr="003A3854">
        <w:rPr>
          <w:sz w:val="24"/>
          <w:szCs w:val="24"/>
          <w:lang w:val="en-US"/>
        </w:rPr>
        <w:t xml:space="preserve">The </w:t>
      </w:r>
      <w:r w:rsidRPr="003A3854">
        <w:rPr>
          <w:sz w:val="24"/>
          <w:szCs w:val="24"/>
          <w:lang w:val="en-US"/>
        </w:rPr>
        <w:t>indentation modulu</w:t>
      </w:r>
      <w:r w:rsidR="007D6E24" w:rsidRPr="003A3854">
        <w:rPr>
          <w:sz w:val="24"/>
          <w:szCs w:val="24"/>
          <w:lang w:val="en-US"/>
        </w:rPr>
        <w:t xml:space="preserve">s and Martens hardness of the group </w:t>
      </w:r>
      <w:r w:rsidR="007D6E24" w:rsidRPr="003A3854">
        <w:rPr>
          <w:rFonts w:hint="eastAsia"/>
          <w:sz w:val="24"/>
          <w:szCs w:val="24"/>
          <w:lang w:val="en-US"/>
        </w:rPr>
        <w:t>with</w:t>
      </w:r>
      <w:r w:rsidR="007D6E24" w:rsidRPr="003A3854">
        <w:rPr>
          <w:sz w:val="24"/>
          <w:szCs w:val="24"/>
          <w:lang w:val="en-US"/>
        </w:rPr>
        <w:t xml:space="preserve"> 1 min-Turaxx treatment first increased after 2 h of heat treatment and then remained unchanged as the heat treatment time increased to 18 h. That means the </w:t>
      </w:r>
      <w:r w:rsidRPr="003A3854">
        <w:rPr>
          <w:sz w:val="24"/>
          <w:szCs w:val="24"/>
          <w:lang w:val="en-US"/>
        </w:rPr>
        <w:t>indentation modulu</w:t>
      </w:r>
      <w:r w:rsidR="007D6E24" w:rsidRPr="003A3854">
        <w:rPr>
          <w:sz w:val="24"/>
          <w:szCs w:val="24"/>
          <w:lang w:val="en-US"/>
        </w:rPr>
        <w:t>s increased from 2.</w:t>
      </w:r>
      <w:r w:rsidR="005D5136" w:rsidRPr="003A3854">
        <w:rPr>
          <w:sz w:val="24"/>
          <w:szCs w:val="24"/>
          <w:lang w:val="en-US"/>
        </w:rPr>
        <w:t>3</w:t>
      </w:r>
      <w:r w:rsidR="005D5136">
        <w:rPr>
          <w:sz w:val="24"/>
          <w:szCs w:val="24"/>
          <w:lang w:val="en-US"/>
        </w:rPr>
        <w:t>8</w:t>
      </w:r>
      <w:r w:rsidR="005D5136" w:rsidRPr="003A3854">
        <w:rPr>
          <w:sz w:val="24"/>
          <w:szCs w:val="24"/>
          <w:lang w:val="en-US"/>
        </w:rPr>
        <w:t> </w:t>
      </w:r>
      <w:r w:rsidR="007D6E24" w:rsidRPr="003A3854">
        <w:rPr>
          <w:sz w:val="24"/>
          <w:szCs w:val="24"/>
          <w:lang w:val="en-US"/>
        </w:rPr>
        <w:t>± 0.13 GPa in room temperature to 2.71 ± 0.16 GPa after heat treatment and the Martens hardness increased from 97.</w:t>
      </w:r>
      <w:r w:rsidR="005D5136">
        <w:rPr>
          <w:sz w:val="24"/>
          <w:szCs w:val="24"/>
          <w:lang w:val="en-US"/>
        </w:rPr>
        <w:t>3</w:t>
      </w:r>
      <w:r w:rsidR="007D6E24" w:rsidRPr="003A3854">
        <w:rPr>
          <w:sz w:val="24"/>
          <w:szCs w:val="24"/>
          <w:lang w:val="en-US"/>
        </w:rPr>
        <w:t> ± 5.04 N/mm</w:t>
      </w:r>
      <w:r w:rsidR="007D6E24" w:rsidRPr="003A3854">
        <w:rPr>
          <w:sz w:val="24"/>
          <w:szCs w:val="24"/>
          <w:vertAlign w:val="superscript"/>
          <w:lang w:val="en-US"/>
        </w:rPr>
        <w:t xml:space="preserve">2 </w:t>
      </w:r>
      <w:r w:rsidR="007D6E24" w:rsidRPr="003A3854">
        <w:rPr>
          <w:sz w:val="24"/>
          <w:szCs w:val="24"/>
          <w:lang w:val="en-US"/>
        </w:rPr>
        <w:t>in room temperature to 118 ± 3.74 N/mm</w:t>
      </w:r>
      <w:r w:rsidR="007D6E24" w:rsidRPr="003A3854">
        <w:rPr>
          <w:sz w:val="24"/>
          <w:szCs w:val="24"/>
          <w:vertAlign w:val="superscript"/>
          <w:lang w:val="en-US"/>
        </w:rPr>
        <w:t>2</w:t>
      </w:r>
      <w:r w:rsidR="007D6E24" w:rsidRPr="003A3854">
        <w:rPr>
          <w:sz w:val="24"/>
          <w:szCs w:val="24"/>
          <w:lang w:val="en-US"/>
        </w:rPr>
        <w:t xml:space="preserve"> after heat treatment. </w:t>
      </w:r>
      <w:r w:rsidR="00FA76E8" w:rsidRPr="003A3854">
        <w:rPr>
          <w:sz w:val="24"/>
          <w:szCs w:val="24"/>
          <w:lang w:val="en-US"/>
        </w:rPr>
        <w:t xml:space="preserve">The mechanical properties the group </w:t>
      </w:r>
      <w:r w:rsidR="00FA76E8" w:rsidRPr="003A3854">
        <w:rPr>
          <w:sz w:val="24"/>
          <w:szCs w:val="24"/>
          <w:lang w:val="en-US"/>
        </w:rPr>
        <w:lastRenderedPageBreak/>
        <w:t>of samples with 25 min Turaxx treatment showed a significant increasing trend with increasing heat treatment time.</w:t>
      </w:r>
      <w:r w:rsidR="007D6E24" w:rsidRPr="003A3854">
        <w:rPr>
          <w:sz w:val="24"/>
          <w:szCs w:val="24"/>
          <w:lang w:val="en-US"/>
        </w:rPr>
        <w:t xml:space="preserve"> The </w:t>
      </w:r>
      <w:r w:rsidRPr="003A3854">
        <w:rPr>
          <w:sz w:val="24"/>
          <w:szCs w:val="24"/>
          <w:lang w:val="en-US"/>
        </w:rPr>
        <w:t>indentation modulu</w:t>
      </w:r>
      <w:r w:rsidR="007D6E24" w:rsidRPr="003A3854">
        <w:rPr>
          <w:sz w:val="24"/>
          <w:szCs w:val="24"/>
          <w:lang w:val="en-US"/>
        </w:rPr>
        <w:t>s and Martens hardness of this group increases from 2.7</w:t>
      </w:r>
      <w:r w:rsidR="005D5136">
        <w:rPr>
          <w:sz w:val="24"/>
          <w:szCs w:val="24"/>
          <w:lang w:val="en-US"/>
        </w:rPr>
        <w:t>2</w:t>
      </w:r>
      <w:r w:rsidR="007D6E24" w:rsidRPr="003A3854">
        <w:rPr>
          <w:sz w:val="24"/>
          <w:szCs w:val="24"/>
          <w:lang w:val="en-US"/>
        </w:rPr>
        <w:t> ± 0.09 GPa</w:t>
      </w:r>
      <w:r w:rsidR="00FA76E8" w:rsidRPr="003A3854">
        <w:rPr>
          <w:sz w:val="24"/>
          <w:szCs w:val="24"/>
          <w:lang w:val="en-US"/>
        </w:rPr>
        <w:t xml:space="preserve"> </w:t>
      </w:r>
      <w:r w:rsidR="007D6E24" w:rsidRPr="003A3854">
        <w:rPr>
          <w:sz w:val="24"/>
          <w:szCs w:val="24"/>
          <w:lang w:val="en-US"/>
        </w:rPr>
        <w:t>and 97.</w:t>
      </w:r>
      <w:r w:rsidR="005D5136">
        <w:rPr>
          <w:sz w:val="24"/>
          <w:szCs w:val="24"/>
          <w:lang w:val="en-US"/>
        </w:rPr>
        <w:t>4</w:t>
      </w:r>
      <w:r w:rsidR="007D6E24" w:rsidRPr="003A3854">
        <w:rPr>
          <w:sz w:val="24"/>
          <w:szCs w:val="24"/>
          <w:lang w:val="en-US"/>
        </w:rPr>
        <w:t> ± 1.26 N/mm</w:t>
      </w:r>
      <w:r w:rsidR="007D6E24" w:rsidRPr="003A3854">
        <w:rPr>
          <w:sz w:val="24"/>
          <w:szCs w:val="24"/>
          <w:vertAlign w:val="superscript"/>
          <w:lang w:val="en-US"/>
        </w:rPr>
        <w:t xml:space="preserve">2 </w:t>
      </w:r>
      <w:r w:rsidR="007D6E24" w:rsidRPr="003A3854">
        <w:rPr>
          <w:sz w:val="24"/>
          <w:szCs w:val="24"/>
          <w:lang w:val="en-US"/>
        </w:rPr>
        <w:t>to 3.45 ± 0.05 GPa and 136 ± 1.46 N/mm</w:t>
      </w:r>
      <w:r w:rsidR="007D6E24" w:rsidRPr="003A3854">
        <w:rPr>
          <w:sz w:val="24"/>
          <w:szCs w:val="24"/>
          <w:vertAlign w:val="superscript"/>
          <w:lang w:val="en-US"/>
        </w:rPr>
        <w:t>2</w:t>
      </w:r>
      <w:r w:rsidR="007D6E24" w:rsidRPr="003A3854">
        <w:rPr>
          <w:sz w:val="24"/>
          <w:szCs w:val="24"/>
          <w:lang w:val="en-US"/>
        </w:rPr>
        <w:t xml:space="preserve"> respectively.</w:t>
      </w:r>
      <w:commentRangeEnd w:id="599"/>
      <w:r w:rsidR="000829E7" w:rsidRPr="003A3854">
        <w:rPr>
          <w:rStyle w:val="CommentReference"/>
          <w:sz w:val="18"/>
          <w:szCs w:val="18"/>
        </w:rPr>
        <w:commentReference w:id="599"/>
      </w:r>
    </w:p>
    <w:p w14:paraId="3E7750E2" w14:textId="6D7DCDB6" w:rsidR="007D6E24" w:rsidRPr="003A3854" w:rsidRDefault="007D6E24" w:rsidP="003A3854">
      <w:pPr>
        <w:spacing w:line="360" w:lineRule="auto"/>
        <w:jc w:val="both"/>
        <w:rPr>
          <w:sz w:val="24"/>
          <w:szCs w:val="24"/>
          <w:lang w:val="en-US"/>
        </w:rPr>
      </w:pPr>
      <w:r w:rsidRPr="003A3854">
        <w:rPr>
          <w:sz w:val="24"/>
          <w:szCs w:val="24"/>
          <w:lang w:val="en-US"/>
        </w:rPr>
        <w:t xml:space="preserve">Among the samples without heat treatment, the </w:t>
      </w:r>
      <w:r w:rsidR="00C049E0" w:rsidRPr="003A3854">
        <w:rPr>
          <w:sz w:val="24"/>
          <w:szCs w:val="24"/>
          <w:lang w:val="en-US"/>
        </w:rPr>
        <w:t>indentation modulu</w:t>
      </w:r>
      <w:r w:rsidRPr="003A3854">
        <w:rPr>
          <w:sz w:val="24"/>
          <w:szCs w:val="24"/>
          <w:lang w:val="en-US"/>
        </w:rPr>
        <w:t xml:space="preserve">s of the samples </w:t>
      </w:r>
      <w:r w:rsidR="00606DF6" w:rsidRPr="003A3854">
        <w:rPr>
          <w:rFonts w:hint="eastAsia"/>
          <w:sz w:val="24"/>
          <w:szCs w:val="24"/>
          <w:lang w:val="en-US"/>
        </w:rPr>
        <w:t>with</w:t>
      </w:r>
      <w:r w:rsidR="00606DF6" w:rsidRPr="003A3854">
        <w:rPr>
          <w:sz w:val="24"/>
          <w:szCs w:val="24"/>
          <w:lang w:val="en-US"/>
        </w:rPr>
        <w:t xml:space="preserve"> Turaxx treatment </w:t>
      </w:r>
      <w:r w:rsidRPr="003A3854">
        <w:rPr>
          <w:sz w:val="24"/>
          <w:szCs w:val="24"/>
          <w:lang w:val="en-US"/>
        </w:rPr>
        <w:t xml:space="preserve">was significantly </w:t>
      </w:r>
      <w:r w:rsidR="00606DF6" w:rsidRPr="003A3854">
        <w:rPr>
          <w:sz w:val="24"/>
          <w:szCs w:val="24"/>
          <w:lang w:val="en-US"/>
        </w:rPr>
        <w:t xml:space="preserve">increased </w:t>
      </w:r>
      <w:r w:rsidRPr="003A3854">
        <w:rPr>
          <w:sz w:val="24"/>
          <w:szCs w:val="24"/>
          <w:lang w:val="en-US"/>
        </w:rPr>
        <w:t>than that of the samples</w:t>
      </w:r>
      <w:r w:rsidR="00606DF6" w:rsidRPr="003A3854">
        <w:rPr>
          <w:sz w:val="24"/>
          <w:szCs w:val="24"/>
          <w:lang w:val="en-US"/>
        </w:rPr>
        <w:t xml:space="preserve"> without Turaxx treatment</w:t>
      </w:r>
      <w:r w:rsidRPr="003A3854">
        <w:rPr>
          <w:sz w:val="24"/>
          <w:szCs w:val="24"/>
          <w:lang w:val="en-US"/>
        </w:rPr>
        <w:t xml:space="preserve">, even if it was only 1 min. Only the samples treated with 25min Turaxx </w:t>
      </w:r>
      <w:r w:rsidR="00606DF6" w:rsidRPr="003A3854">
        <w:rPr>
          <w:sz w:val="24"/>
          <w:szCs w:val="24"/>
          <w:lang w:val="en-US"/>
        </w:rPr>
        <w:t>have higher Martens hardness</w:t>
      </w:r>
      <w:r w:rsidRPr="003A3854">
        <w:rPr>
          <w:sz w:val="24"/>
          <w:szCs w:val="24"/>
          <w:lang w:val="en-US"/>
        </w:rPr>
        <w:t xml:space="preserve"> than the samples</w:t>
      </w:r>
      <w:r w:rsidR="00606DF6" w:rsidRPr="003A3854">
        <w:rPr>
          <w:sz w:val="24"/>
          <w:szCs w:val="24"/>
          <w:lang w:val="en-US"/>
        </w:rPr>
        <w:t xml:space="preserve"> without Turaxx treatment</w:t>
      </w:r>
      <w:r w:rsidRPr="003A3854">
        <w:rPr>
          <w:sz w:val="24"/>
          <w:szCs w:val="24"/>
          <w:lang w:val="en-US"/>
        </w:rPr>
        <w:t>.</w:t>
      </w:r>
      <w:r w:rsidR="00606DF6" w:rsidRPr="003A3854">
        <w:rPr>
          <w:sz w:val="24"/>
          <w:szCs w:val="24"/>
          <w:lang w:val="en-US"/>
        </w:rPr>
        <w:t xml:space="preserve"> Among the samples with 2 h-heat treatment, the mechanical properties of the samples with 25 min-Turaxx treatment were the same as those of the samples without Turaxx treatment and both of them were higher than those of the samples with 1 min-Turaxx treatment. For the samples with 18 h-heat treatment, the mechanical properties of the samples with 25 min-Turaxx treatment were higher than the samples without Turaxx treatment and with 1 min-Turaxx treatment and there is no difference between the latter two.</w:t>
      </w:r>
    </w:p>
    <w:p w14:paraId="30204B21" w14:textId="6A76B53D" w:rsidR="002B091C" w:rsidRDefault="00396B94" w:rsidP="00EB0699">
      <w:pPr>
        <w:spacing w:line="360" w:lineRule="auto"/>
        <w:jc w:val="center"/>
        <w:rPr>
          <w:lang w:val="en-US"/>
        </w:rPr>
      </w:pPr>
      <w:r w:rsidRPr="00396B94">
        <w:rPr>
          <w:noProof/>
          <w:lang w:val="en-US"/>
        </w:rPr>
        <w:drawing>
          <wp:inline distT="0" distB="0" distL="0" distR="0" wp14:anchorId="197F8EA5" wp14:editId="47F96CE0">
            <wp:extent cx="5760720" cy="255968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59685"/>
                    </a:xfrm>
                    <a:prstGeom prst="rect">
                      <a:avLst/>
                    </a:prstGeom>
                  </pic:spPr>
                </pic:pic>
              </a:graphicData>
            </a:graphic>
          </wp:inline>
        </w:drawing>
      </w:r>
    </w:p>
    <w:p w14:paraId="7E0A4745" w14:textId="459FF2DB" w:rsidR="002B091C" w:rsidRPr="0087031D" w:rsidRDefault="002B091C" w:rsidP="002B091C">
      <w:pPr>
        <w:spacing w:line="360" w:lineRule="auto"/>
        <w:rPr>
          <w:rStyle w:val="SubtleEmphasis"/>
          <w:sz w:val="18"/>
          <w:szCs w:val="18"/>
          <w:lang w:val="en-US"/>
        </w:rPr>
      </w:pPr>
      <w:r w:rsidRPr="0065430E">
        <w:rPr>
          <w:rStyle w:val="SubtleEmphasis"/>
          <w:sz w:val="18"/>
          <w:szCs w:val="18"/>
          <w:lang w:val="en-US"/>
        </w:rPr>
        <w:t>Figure 4.</w:t>
      </w:r>
      <w:r w:rsidR="00022419">
        <w:rPr>
          <w:rStyle w:val="SubtleEmphasis"/>
          <w:sz w:val="18"/>
          <w:szCs w:val="18"/>
          <w:lang w:val="en-US"/>
        </w:rPr>
        <w:t>4</w:t>
      </w:r>
      <w:r w:rsidRPr="0065430E">
        <w:rPr>
          <w:rStyle w:val="SubtleEmphasis"/>
          <w:sz w:val="18"/>
          <w:szCs w:val="18"/>
          <w:lang w:val="en-US"/>
        </w:rPr>
        <w:t xml:space="preserve">.: </w:t>
      </w:r>
      <w:r w:rsidR="00C049E0">
        <w:rPr>
          <w:rStyle w:val="SubtleEmphasis"/>
          <w:sz w:val="18"/>
          <w:szCs w:val="18"/>
          <w:lang w:val="en-US"/>
        </w:rPr>
        <w:t>Indentation modulu</w:t>
      </w:r>
      <w:r w:rsidR="005F3C33" w:rsidRPr="002B091C">
        <w:rPr>
          <w:rStyle w:val="SubtleEmphasis"/>
          <w:sz w:val="18"/>
          <w:szCs w:val="18"/>
          <w:lang w:val="en-US"/>
        </w:rPr>
        <w:t xml:space="preserve">s and </w:t>
      </w:r>
      <w:r w:rsidR="005F3C33" w:rsidRPr="0065430E">
        <w:rPr>
          <w:rStyle w:val="SubtleEmphasis"/>
          <w:sz w:val="18"/>
          <w:szCs w:val="18"/>
          <w:lang w:val="en-US"/>
        </w:rPr>
        <w:t xml:space="preserve">Martens hardness </w:t>
      </w:r>
      <w:r w:rsidR="005F3C33" w:rsidRPr="002B091C">
        <w:rPr>
          <w:rStyle w:val="SubtleEmphasis"/>
          <w:sz w:val="18"/>
          <w:szCs w:val="18"/>
          <w:lang w:val="en-US"/>
        </w:rPr>
        <w:t xml:space="preserve">of </w:t>
      </w:r>
      <w:r w:rsidR="005F3C33" w:rsidRPr="0065430E">
        <w:rPr>
          <w:rStyle w:val="SubtleEmphasis"/>
          <w:sz w:val="18"/>
          <w:szCs w:val="18"/>
          <w:lang w:val="en-US"/>
        </w:rPr>
        <w:t xml:space="preserve">the </w:t>
      </w:r>
      <w:r w:rsidR="005F3C33">
        <w:rPr>
          <w:rStyle w:val="SubtleEmphasis"/>
          <w:sz w:val="18"/>
          <w:szCs w:val="18"/>
          <w:lang w:val="en-US"/>
        </w:rPr>
        <w:t>batch</w:t>
      </w:r>
      <w:r w:rsidR="005F3C33" w:rsidRPr="0065430E">
        <w:rPr>
          <w:rStyle w:val="SubtleEmphasis"/>
          <w:sz w:val="18"/>
          <w:szCs w:val="18"/>
          <w:lang w:val="en-US"/>
        </w:rPr>
        <w:t xml:space="preserve"> </w:t>
      </w:r>
      <w:r w:rsidR="005F3C33">
        <w:rPr>
          <w:rStyle w:val="SubtleEmphasis"/>
          <w:sz w:val="18"/>
          <w:szCs w:val="18"/>
          <w:lang w:val="en-US"/>
        </w:rPr>
        <w:t>10.3</w:t>
      </w:r>
      <w:r w:rsidR="00C049E0">
        <w:rPr>
          <w:rStyle w:val="SubtleEmphasis"/>
          <w:sz w:val="18"/>
          <w:szCs w:val="18"/>
          <w:lang w:val="en-US"/>
        </w:rPr>
        <w:t xml:space="preserve"> wt.</w:t>
      </w:r>
      <w:r w:rsidR="005F3C33" w:rsidRPr="0065430E">
        <w:rPr>
          <w:rStyle w:val="SubtleEmphasis"/>
          <w:sz w:val="18"/>
          <w:szCs w:val="18"/>
          <w:lang w:val="en-US"/>
        </w:rPr>
        <w:t>%</w:t>
      </w:r>
      <w:r w:rsidR="00C049E0">
        <w:rPr>
          <w:rStyle w:val="SubtleEmphasis"/>
          <w:sz w:val="18"/>
          <w:szCs w:val="18"/>
          <w:lang w:val="en-US"/>
        </w:rPr>
        <w:t>-</w:t>
      </w:r>
      <w:r w:rsidR="005F3C33">
        <w:rPr>
          <w:rStyle w:val="SubtleEmphasis"/>
          <w:sz w:val="18"/>
          <w:szCs w:val="18"/>
          <w:lang w:val="en-US"/>
        </w:rPr>
        <w:t>aging</w:t>
      </w:r>
      <w:r w:rsidR="00C049E0">
        <w:rPr>
          <w:rStyle w:val="SubtleEmphasis"/>
          <w:sz w:val="18"/>
          <w:szCs w:val="18"/>
          <w:lang w:val="en-US"/>
        </w:rPr>
        <w:t xml:space="preserve">-sTX </w:t>
      </w:r>
      <w:r w:rsidR="005F3C33" w:rsidRPr="002B091C">
        <w:rPr>
          <w:rStyle w:val="SubtleEmphasis"/>
          <w:sz w:val="18"/>
          <w:szCs w:val="18"/>
          <w:lang w:val="en-US"/>
        </w:rPr>
        <w:t>mycelium</w:t>
      </w:r>
      <w:r w:rsidR="005F3C33">
        <w:rPr>
          <w:rStyle w:val="SubtleEmphasis"/>
          <w:sz w:val="18"/>
          <w:szCs w:val="18"/>
          <w:lang w:val="en-US"/>
        </w:rPr>
        <w:t xml:space="preserve"> samples </w:t>
      </w:r>
      <w:r w:rsidR="005F3C33" w:rsidRPr="0065430E">
        <w:rPr>
          <w:rStyle w:val="SubtleEmphasis"/>
          <w:sz w:val="18"/>
          <w:szCs w:val="18"/>
          <w:lang w:val="en-US"/>
        </w:rPr>
        <w:t>with different Turaxx treatment time</w:t>
      </w:r>
      <w:r w:rsidR="005F3C33">
        <w:rPr>
          <w:rStyle w:val="SubtleEmphasis"/>
          <w:sz w:val="18"/>
          <w:szCs w:val="18"/>
          <w:lang w:val="en-US"/>
        </w:rPr>
        <w:t xml:space="preserve"> (0 min, 1 min, 25 min)</w:t>
      </w:r>
      <w:r w:rsidR="005F3C33" w:rsidRPr="0065430E">
        <w:rPr>
          <w:rStyle w:val="SubtleEmphasis"/>
          <w:sz w:val="18"/>
          <w:szCs w:val="18"/>
          <w:lang w:val="en-US"/>
        </w:rPr>
        <w:t xml:space="preserve"> </w:t>
      </w:r>
      <w:r w:rsidR="005F3C33" w:rsidRPr="002B091C">
        <w:rPr>
          <w:rStyle w:val="SubtleEmphasis"/>
          <w:sz w:val="18"/>
          <w:szCs w:val="18"/>
          <w:lang w:val="en-US"/>
        </w:rPr>
        <w:t>after heat treatment for different time</w:t>
      </w:r>
      <w:r w:rsidR="005F3C33" w:rsidRPr="0065430E">
        <w:rPr>
          <w:rStyle w:val="SubtleEmphasis"/>
          <w:sz w:val="18"/>
          <w:szCs w:val="18"/>
          <w:lang w:val="en-US"/>
        </w:rPr>
        <w:t xml:space="preserve"> (</w:t>
      </w:r>
      <w:r w:rsidR="005F3C33" w:rsidRPr="002B091C">
        <w:rPr>
          <w:rStyle w:val="SubtleEmphasis"/>
          <w:sz w:val="18"/>
          <w:szCs w:val="18"/>
          <w:lang w:val="en-US"/>
        </w:rPr>
        <w:t>0 h</w:t>
      </w:r>
      <w:r w:rsidR="005F3C33" w:rsidRPr="0065430E">
        <w:rPr>
          <w:rStyle w:val="SubtleEmphasis"/>
          <w:sz w:val="18"/>
          <w:szCs w:val="18"/>
          <w:lang w:val="en-US"/>
        </w:rPr>
        <w:t xml:space="preserve">, </w:t>
      </w:r>
      <w:r w:rsidR="005F3C33" w:rsidRPr="002B091C">
        <w:rPr>
          <w:rStyle w:val="SubtleEmphasis"/>
          <w:sz w:val="18"/>
          <w:szCs w:val="18"/>
          <w:lang w:val="en-US"/>
        </w:rPr>
        <w:t>2 h</w:t>
      </w:r>
      <w:r w:rsidR="005F3C33" w:rsidRPr="0065430E">
        <w:rPr>
          <w:rStyle w:val="SubtleEmphasis"/>
          <w:sz w:val="18"/>
          <w:szCs w:val="18"/>
          <w:lang w:val="en-US"/>
        </w:rPr>
        <w:t>, 18 h</w:t>
      </w:r>
      <w:r w:rsidR="005F3C33">
        <w:rPr>
          <w:rStyle w:val="SubtleEmphasis"/>
          <w:sz w:val="18"/>
          <w:szCs w:val="18"/>
          <w:lang w:val="en-US"/>
        </w:rPr>
        <w:t xml:space="preserve"> at </w:t>
      </w:r>
      <w:r w:rsidR="005F3C33" w:rsidRPr="00A9597E">
        <w:rPr>
          <w:rStyle w:val="SubtleEmphasis"/>
          <w:sz w:val="18"/>
          <w:szCs w:val="18"/>
          <w:lang w:val="en-US"/>
        </w:rPr>
        <w:t>120</w:t>
      </w:r>
      <w:r w:rsidR="005F3C33" w:rsidRPr="00A9597E">
        <w:rPr>
          <w:rStyle w:val="SubtleEmphasis"/>
          <w:rFonts w:hint="eastAsia"/>
          <w:sz w:val="18"/>
          <w:szCs w:val="18"/>
          <w:lang w:val="en-US"/>
        </w:rPr>
        <w:t>℃</w:t>
      </w:r>
      <w:r w:rsidR="005F3C33" w:rsidRPr="0065430E">
        <w:rPr>
          <w:rStyle w:val="SubtleEmphasis"/>
          <w:sz w:val="18"/>
          <w:szCs w:val="18"/>
          <w:lang w:val="en-US"/>
        </w:rPr>
        <w:t xml:space="preserve">). </w:t>
      </w:r>
      <w:r w:rsidR="005F3C33" w:rsidRPr="002B091C">
        <w:rPr>
          <w:rStyle w:val="SubtleEmphasis"/>
          <w:sz w:val="18"/>
          <w:szCs w:val="18"/>
          <w:lang w:val="en-US"/>
        </w:rPr>
        <w:t xml:space="preserve">* = significant difference to </w:t>
      </w:r>
      <w:r w:rsidR="005F3C33" w:rsidRPr="0087031D">
        <w:rPr>
          <w:rStyle w:val="SubtleEmphasis"/>
          <w:sz w:val="18"/>
          <w:szCs w:val="18"/>
          <w:lang w:val="en-US"/>
        </w:rPr>
        <w:t xml:space="preserve">the two group of </w:t>
      </w:r>
      <w:r w:rsidR="005F3C33" w:rsidRPr="002B091C">
        <w:rPr>
          <w:rStyle w:val="SubtleEmphasis"/>
          <w:sz w:val="18"/>
          <w:szCs w:val="18"/>
          <w:lang w:val="en-US"/>
        </w:rPr>
        <w:t>sample</w:t>
      </w:r>
      <w:r w:rsidR="005F3C33" w:rsidRPr="0087031D">
        <w:rPr>
          <w:rStyle w:val="SubtleEmphasis"/>
          <w:sz w:val="18"/>
          <w:szCs w:val="18"/>
          <w:lang w:val="en-US"/>
        </w:rPr>
        <w:t>s.</w:t>
      </w:r>
      <w:r w:rsidR="00B647E0" w:rsidRPr="0087031D" w:rsidDel="00B647E0">
        <w:rPr>
          <w:rStyle w:val="SubtleEmphasis"/>
          <w:sz w:val="18"/>
          <w:szCs w:val="18"/>
          <w:lang w:val="en-US"/>
        </w:rPr>
        <w:t xml:space="preserve"> </w:t>
      </w:r>
    </w:p>
    <w:p w14:paraId="56370D9B" w14:textId="6D776980" w:rsidR="00CF17A6" w:rsidRPr="003A3854" w:rsidRDefault="00FA483A" w:rsidP="0036067E">
      <w:pPr>
        <w:spacing w:line="360" w:lineRule="auto"/>
        <w:rPr>
          <w:sz w:val="24"/>
          <w:szCs w:val="24"/>
          <w:lang w:val="en-US"/>
        </w:rPr>
      </w:pPr>
      <w:r w:rsidRPr="003A3854">
        <w:rPr>
          <w:sz w:val="24"/>
          <w:szCs w:val="24"/>
          <w:lang w:val="en-US"/>
        </w:rPr>
        <w:t xml:space="preserve">The Turaxx used in the </w:t>
      </w:r>
      <w:r w:rsidR="00B647E0" w:rsidRPr="003A3854">
        <w:rPr>
          <w:sz w:val="24"/>
          <w:szCs w:val="24"/>
          <w:lang w:val="en-US"/>
        </w:rPr>
        <w:t xml:space="preserve">batch 10.3 </w:t>
      </w:r>
      <w:r w:rsidR="00B647E0" w:rsidRPr="003A3854">
        <w:rPr>
          <w:rFonts w:hint="eastAsia"/>
          <w:sz w:val="24"/>
          <w:szCs w:val="24"/>
          <w:lang w:val="en-US"/>
        </w:rPr>
        <w:t>wt</w:t>
      </w:r>
      <w:r w:rsidR="00B647E0" w:rsidRPr="003A3854">
        <w:rPr>
          <w:sz w:val="24"/>
          <w:szCs w:val="24"/>
          <w:lang w:val="en-US"/>
        </w:rPr>
        <w:t>.%-aging-bTX</w:t>
      </w:r>
      <w:r w:rsidRPr="003A3854">
        <w:rPr>
          <w:sz w:val="24"/>
          <w:szCs w:val="24"/>
          <w:lang w:val="en-US"/>
        </w:rPr>
        <w:t xml:space="preserve"> has a larger cutter head, in order to compare the effect of the size of the Turaxx cutter head on the experimental results. </w:t>
      </w:r>
      <w:r w:rsidR="00FB3530" w:rsidRPr="003A3854">
        <w:rPr>
          <w:sz w:val="24"/>
          <w:szCs w:val="24"/>
          <w:lang w:val="en-US"/>
        </w:rPr>
        <w:t xml:space="preserve">The </w:t>
      </w:r>
      <w:r w:rsidR="00C049E0" w:rsidRPr="003A3854">
        <w:rPr>
          <w:sz w:val="24"/>
          <w:szCs w:val="24"/>
          <w:lang w:val="en-US"/>
        </w:rPr>
        <w:t>indentation modulu</w:t>
      </w:r>
      <w:r w:rsidR="00FB3530" w:rsidRPr="003A3854">
        <w:rPr>
          <w:sz w:val="24"/>
          <w:szCs w:val="24"/>
          <w:lang w:val="en-US"/>
        </w:rPr>
        <w:t>s of the samples without Turaxx treatment is significantly increased after heat treatment and increases also with the increase of heat treatment time. That means after 2h heat treatment, the elastic module increases from 2.26 ± 0.</w:t>
      </w:r>
      <w:r w:rsidR="00192825" w:rsidRPr="003A3854">
        <w:rPr>
          <w:sz w:val="24"/>
          <w:szCs w:val="24"/>
          <w:lang w:val="en-US"/>
        </w:rPr>
        <w:t>11</w:t>
      </w:r>
      <w:r w:rsidR="00FB3530" w:rsidRPr="003A3854">
        <w:rPr>
          <w:sz w:val="24"/>
          <w:szCs w:val="24"/>
          <w:lang w:val="en-US"/>
        </w:rPr>
        <w:t> GPa at</w:t>
      </w:r>
      <w:r w:rsidR="00192825" w:rsidRPr="003A3854">
        <w:rPr>
          <w:sz w:val="24"/>
          <w:szCs w:val="24"/>
          <w:lang w:val="en-US"/>
        </w:rPr>
        <w:t xml:space="preserve"> </w:t>
      </w:r>
      <w:r w:rsidR="00FB3530" w:rsidRPr="003A3854">
        <w:rPr>
          <w:sz w:val="24"/>
          <w:szCs w:val="24"/>
          <w:lang w:val="en-US"/>
        </w:rPr>
        <w:t xml:space="preserve">room </w:t>
      </w:r>
      <w:r w:rsidR="00FB3530" w:rsidRPr="003A3854">
        <w:rPr>
          <w:sz w:val="24"/>
          <w:szCs w:val="24"/>
          <w:lang w:val="en-US"/>
        </w:rPr>
        <w:lastRenderedPageBreak/>
        <w:t xml:space="preserve">temperature to </w:t>
      </w:r>
      <w:r w:rsidR="00192825" w:rsidRPr="003A3854">
        <w:rPr>
          <w:sz w:val="24"/>
          <w:szCs w:val="24"/>
          <w:lang w:val="en-US"/>
        </w:rPr>
        <w:t>2.7</w:t>
      </w:r>
      <w:r w:rsidR="004220EE">
        <w:rPr>
          <w:sz w:val="24"/>
          <w:szCs w:val="24"/>
          <w:lang w:val="en-US"/>
        </w:rPr>
        <w:t>0</w:t>
      </w:r>
      <w:r w:rsidR="00192825" w:rsidRPr="003A3854">
        <w:rPr>
          <w:sz w:val="24"/>
          <w:szCs w:val="24"/>
          <w:lang w:val="en-US"/>
        </w:rPr>
        <w:t> ± 0.16 GPa</w:t>
      </w:r>
      <w:r w:rsidR="00FB3530" w:rsidRPr="003A3854">
        <w:rPr>
          <w:sz w:val="24"/>
          <w:szCs w:val="24"/>
          <w:lang w:val="en-US"/>
        </w:rPr>
        <w:t xml:space="preserve">, and then to </w:t>
      </w:r>
      <w:r w:rsidR="00192825" w:rsidRPr="003A3854">
        <w:rPr>
          <w:sz w:val="24"/>
          <w:szCs w:val="24"/>
          <w:lang w:val="en-US"/>
        </w:rPr>
        <w:t>3.5</w:t>
      </w:r>
      <w:r w:rsidR="004220EE">
        <w:rPr>
          <w:sz w:val="24"/>
          <w:szCs w:val="24"/>
          <w:lang w:val="en-US"/>
        </w:rPr>
        <w:t>0</w:t>
      </w:r>
      <w:r w:rsidR="00192825" w:rsidRPr="003A3854">
        <w:rPr>
          <w:sz w:val="24"/>
          <w:szCs w:val="24"/>
          <w:lang w:val="en-US"/>
        </w:rPr>
        <w:t> ± 0.08 GPa with 18 h-heat treatment. And the Martens hardness also increases from 94.4 ± 3.4 N/mm</w:t>
      </w:r>
      <w:r w:rsidR="00192825" w:rsidRPr="003A3854">
        <w:rPr>
          <w:sz w:val="24"/>
          <w:szCs w:val="24"/>
          <w:vertAlign w:val="superscript"/>
          <w:lang w:val="en-US"/>
        </w:rPr>
        <w:t>2</w:t>
      </w:r>
      <w:r w:rsidR="00192825" w:rsidRPr="003A3854">
        <w:rPr>
          <w:sz w:val="24"/>
          <w:szCs w:val="24"/>
          <w:lang w:val="en-US"/>
        </w:rPr>
        <w:t xml:space="preserve"> to 146 ± 4.6 N/mm</w:t>
      </w:r>
      <w:r w:rsidR="00192825" w:rsidRPr="003A3854">
        <w:rPr>
          <w:sz w:val="24"/>
          <w:szCs w:val="24"/>
          <w:vertAlign w:val="superscript"/>
          <w:lang w:val="en-US"/>
        </w:rPr>
        <w:t>2</w:t>
      </w:r>
      <w:r w:rsidR="00192825" w:rsidRPr="003A3854">
        <w:rPr>
          <w:sz w:val="24"/>
          <w:szCs w:val="24"/>
          <w:lang w:val="en-US"/>
        </w:rPr>
        <w:t xml:space="preserve"> with the increase of heat treatment time. The </w:t>
      </w:r>
      <w:r w:rsidR="00C049E0" w:rsidRPr="003A3854">
        <w:rPr>
          <w:sz w:val="24"/>
          <w:szCs w:val="24"/>
          <w:lang w:val="en-US"/>
        </w:rPr>
        <w:t>indentation modulu</w:t>
      </w:r>
      <w:r w:rsidR="00192825" w:rsidRPr="003A3854">
        <w:rPr>
          <w:sz w:val="24"/>
          <w:szCs w:val="24"/>
          <w:lang w:val="en-US"/>
        </w:rPr>
        <w:t xml:space="preserve">s of the two groups of samples with Turaxx treatment was also significantly improved by increasing the heat treatment time. </w:t>
      </w:r>
      <w:r w:rsidR="00605063" w:rsidRPr="003A3854">
        <w:rPr>
          <w:sz w:val="24"/>
          <w:szCs w:val="24"/>
          <w:lang w:val="en-US"/>
        </w:rPr>
        <w:t xml:space="preserve">For the sample with 1 min-Turaxx treatment, its </w:t>
      </w:r>
      <w:r w:rsidR="00C049E0" w:rsidRPr="003A3854">
        <w:rPr>
          <w:sz w:val="24"/>
          <w:szCs w:val="24"/>
          <w:lang w:val="en-US"/>
        </w:rPr>
        <w:t>indentation modulu</w:t>
      </w:r>
      <w:r w:rsidR="00605063" w:rsidRPr="003A3854">
        <w:rPr>
          <w:sz w:val="24"/>
          <w:szCs w:val="24"/>
          <w:lang w:val="en-US"/>
        </w:rPr>
        <w:t>s increases from 2.59 ± 0.19 GPa at room temperature to 2.9 ± 0.15 GPa after 2 h-heat treatment and then continues to increases to 3.22 ± 0.03 GPa after 18 h-heat treatment. Its Martens hardness increases from 99.8 ± 6.2 N/mm</w:t>
      </w:r>
      <w:r w:rsidR="00605063" w:rsidRPr="003A3854">
        <w:rPr>
          <w:sz w:val="24"/>
          <w:szCs w:val="24"/>
          <w:vertAlign w:val="superscript"/>
          <w:lang w:val="en-US"/>
        </w:rPr>
        <w:t>2</w:t>
      </w:r>
      <w:r w:rsidR="00605063" w:rsidRPr="003A3854">
        <w:rPr>
          <w:sz w:val="24"/>
          <w:szCs w:val="24"/>
          <w:lang w:val="en-US"/>
        </w:rPr>
        <w:t xml:space="preserve"> at room temperature to 12</w:t>
      </w:r>
      <w:r w:rsidR="004220EE">
        <w:rPr>
          <w:sz w:val="24"/>
          <w:szCs w:val="24"/>
          <w:lang w:val="en-US"/>
        </w:rPr>
        <w:t>4</w:t>
      </w:r>
      <w:r w:rsidR="00605063" w:rsidRPr="003A3854">
        <w:rPr>
          <w:sz w:val="24"/>
          <w:szCs w:val="24"/>
          <w:lang w:val="en-US"/>
        </w:rPr>
        <w:t> ± 4.45 N/mm</w:t>
      </w:r>
      <w:r w:rsidR="00605063" w:rsidRPr="003A3854">
        <w:rPr>
          <w:sz w:val="24"/>
          <w:szCs w:val="24"/>
          <w:vertAlign w:val="superscript"/>
          <w:lang w:val="en-US"/>
        </w:rPr>
        <w:t>2</w:t>
      </w:r>
      <w:r w:rsidR="00605063" w:rsidRPr="003A3854">
        <w:rPr>
          <w:sz w:val="24"/>
          <w:szCs w:val="24"/>
          <w:lang w:val="en-US"/>
        </w:rPr>
        <w:t xml:space="preserve"> after 2h-heat treatment and remains at the same performance with 127 ± 2.58 N/mm</w:t>
      </w:r>
      <w:r w:rsidR="00605063" w:rsidRPr="003A3854">
        <w:rPr>
          <w:sz w:val="24"/>
          <w:szCs w:val="24"/>
          <w:vertAlign w:val="superscript"/>
          <w:lang w:val="en-US"/>
        </w:rPr>
        <w:t>2</w:t>
      </w:r>
      <w:r w:rsidR="00605063" w:rsidRPr="003A3854">
        <w:rPr>
          <w:sz w:val="24"/>
          <w:szCs w:val="24"/>
          <w:lang w:val="en-US"/>
        </w:rPr>
        <w:t xml:space="preserve"> after 18 h-heat treatment. The mechanical properties of the samples with 25 min-Turaxx increased from 2.5</w:t>
      </w:r>
      <w:r w:rsidR="004220EE">
        <w:rPr>
          <w:sz w:val="24"/>
          <w:szCs w:val="24"/>
          <w:lang w:val="en-US"/>
        </w:rPr>
        <w:t>9</w:t>
      </w:r>
      <w:r w:rsidR="00605063" w:rsidRPr="003A3854">
        <w:rPr>
          <w:sz w:val="24"/>
          <w:szCs w:val="24"/>
          <w:lang w:val="en-US"/>
        </w:rPr>
        <w:t xml:space="preserve"> ± 0.16 GPa for </w:t>
      </w:r>
      <w:r w:rsidR="00C049E0" w:rsidRPr="003A3854">
        <w:rPr>
          <w:sz w:val="24"/>
          <w:szCs w:val="24"/>
          <w:lang w:val="en-US"/>
        </w:rPr>
        <w:t>indentation modulu</w:t>
      </w:r>
      <w:r w:rsidR="00605063" w:rsidRPr="003A3854">
        <w:rPr>
          <w:sz w:val="24"/>
          <w:szCs w:val="24"/>
          <w:lang w:val="en-US"/>
        </w:rPr>
        <w:t>s and 97.8 ± 2.54 N/mm</w:t>
      </w:r>
      <w:r w:rsidR="00605063" w:rsidRPr="003A3854">
        <w:rPr>
          <w:sz w:val="24"/>
          <w:szCs w:val="24"/>
          <w:vertAlign w:val="superscript"/>
          <w:lang w:val="en-US"/>
        </w:rPr>
        <w:t>2</w:t>
      </w:r>
      <w:r w:rsidR="00605063" w:rsidRPr="003A3854">
        <w:rPr>
          <w:sz w:val="24"/>
          <w:szCs w:val="24"/>
          <w:lang w:val="en-US"/>
        </w:rPr>
        <w:t xml:space="preserve"> for Martens hardness at room temperature to 3.58 ± 0.06 GPa and 138 ± 3.3 N/mm</w:t>
      </w:r>
      <w:r w:rsidR="00605063" w:rsidRPr="003A3854">
        <w:rPr>
          <w:sz w:val="24"/>
          <w:szCs w:val="24"/>
          <w:vertAlign w:val="superscript"/>
          <w:lang w:val="en-US"/>
        </w:rPr>
        <w:t>2</w:t>
      </w:r>
      <w:r w:rsidR="00605063" w:rsidRPr="003A3854">
        <w:rPr>
          <w:sz w:val="24"/>
          <w:szCs w:val="24"/>
          <w:lang w:val="en-US"/>
        </w:rPr>
        <w:t xml:space="preserve"> at maximum with increasing heat treatment time to 18 h.</w:t>
      </w:r>
    </w:p>
    <w:p w14:paraId="5E00198F" w14:textId="70C8FBC8" w:rsidR="00CF17A6" w:rsidRPr="003A3854" w:rsidRDefault="00F808E7" w:rsidP="0036067E">
      <w:pPr>
        <w:spacing w:line="360" w:lineRule="auto"/>
        <w:rPr>
          <w:sz w:val="24"/>
          <w:szCs w:val="24"/>
          <w:lang w:val="en-US"/>
        </w:rPr>
      </w:pPr>
      <w:r w:rsidRPr="003A3854">
        <w:rPr>
          <w:sz w:val="24"/>
          <w:szCs w:val="24"/>
          <w:lang w:val="en-US"/>
        </w:rPr>
        <w:t xml:space="preserve">Turaxx treatment significantly increased the </w:t>
      </w:r>
      <w:r w:rsidR="00C049E0" w:rsidRPr="003A3854">
        <w:rPr>
          <w:sz w:val="24"/>
          <w:szCs w:val="24"/>
          <w:lang w:val="en-US"/>
        </w:rPr>
        <w:t>indentation modulu</w:t>
      </w:r>
      <w:r w:rsidRPr="003A3854">
        <w:rPr>
          <w:sz w:val="24"/>
          <w:szCs w:val="24"/>
          <w:lang w:val="en-US"/>
        </w:rPr>
        <w:t xml:space="preserve">s of the sample at room temperature but had no effect on the Martens hardness. In the samples with 2 h-heat treatment, Turaxx treatment kept the </w:t>
      </w:r>
      <w:r w:rsidR="00C049E0" w:rsidRPr="003A3854">
        <w:rPr>
          <w:sz w:val="24"/>
          <w:szCs w:val="24"/>
          <w:lang w:val="en-US"/>
        </w:rPr>
        <w:t>indentation modulu</w:t>
      </w:r>
      <w:r w:rsidRPr="003A3854">
        <w:rPr>
          <w:sz w:val="24"/>
          <w:szCs w:val="24"/>
          <w:lang w:val="en-US"/>
        </w:rPr>
        <w:t xml:space="preserve">s of the sample unchanged but long-term treatment reduced the hardness. Among the samples with 18 h-heat treatment, the sample treated with Turaxx for a short time has the lowest mechanical properties. There is no difference in the </w:t>
      </w:r>
      <w:r w:rsidR="00C049E0" w:rsidRPr="003A3854">
        <w:rPr>
          <w:sz w:val="24"/>
          <w:szCs w:val="24"/>
          <w:lang w:val="en-US"/>
        </w:rPr>
        <w:t>indentation modulu</w:t>
      </w:r>
      <w:r w:rsidRPr="003A3854">
        <w:rPr>
          <w:sz w:val="24"/>
          <w:szCs w:val="24"/>
          <w:lang w:val="en-US"/>
        </w:rPr>
        <w:t>s of the remaining two groups, but the hardness of the sample without Turaxx treatment is higher than that of the sample with Turaxx treatment.</w:t>
      </w:r>
    </w:p>
    <w:p w14:paraId="149A8418" w14:textId="4DDBDDCD" w:rsidR="00CF17A6" w:rsidRDefault="00396B94" w:rsidP="00EB0699">
      <w:pPr>
        <w:spacing w:line="360" w:lineRule="auto"/>
        <w:jc w:val="center"/>
        <w:rPr>
          <w:lang w:val="en-US"/>
        </w:rPr>
      </w:pPr>
      <w:r w:rsidRPr="00396B94">
        <w:rPr>
          <w:noProof/>
          <w:lang w:val="en-US"/>
        </w:rPr>
        <w:drawing>
          <wp:inline distT="0" distB="0" distL="0" distR="0" wp14:anchorId="3F8AE103" wp14:editId="4D9F16C7">
            <wp:extent cx="5760720" cy="25571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57145"/>
                    </a:xfrm>
                    <a:prstGeom prst="rect">
                      <a:avLst/>
                    </a:prstGeom>
                  </pic:spPr>
                </pic:pic>
              </a:graphicData>
            </a:graphic>
          </wp:inline>
        </w:drawing>
      </w:r>
    </w:p>
    <w:p w14:paraId="2282FE1E" w14:textId="5607D69B" w:rsidR="00057D6B" w:rsidRDefault="00606DF6" w:rsidP="00057D6B">
      <w:pPr>
        <w:spacing w:line="360" w:lineRule="auto"/>
        <w:rPr>
          <w:rStyle w:val="SubtleEmphasis"/>
          <w:sz w:val="18"/>
          <w:szCs w:val="18"/>
          <w:lang w:val="en-US"/>
        </w:rPr>
      </w:pPr>
      <w:r w:rsidRPr="00606DF6">
        <w:rPr>
          <w:rStyle w:val="SubtleEmphasis"/>
          <w:sz w:val="18"/>
          <w:szCs w:val="18"/>
          <w:lang w:val="en-US"/>
        </w:rPr>
        <w:lastRenderedPageBreak/>
        <w:t>Figure 4.</w:t>
      </w:r>
      <w:r w:rsidR="00022419">
        <w:rPr>
          <w:rStyle w:val="SubtleEmphasis"/>
          <w:sz w:val="18"/>
          <w:szCs w:val="18"/>
          <w:lang w:val="en-US"/>
        </w:rPr>
        <w:t>5</w:t>
      </w:r>
      <w:r w:rsidRPr="00606DF6">
        <w:rPr>
          <w:rStyle w:val="SubtleEmphasis"/>
          <w:sz w:val="18"/>
          <w:szCs w:val="18"/>
          <w:lang w:val="en-US"/>
        </w:rPr>
        <w:t xml:space="preserve">.: </w:t>
      </w:r>
      <w:r w:rsidR="00C049E0">
        <w:rPr>
          <w:rStyle w:val="SubtleEmphasis"/>
          <w:sz w:val="18"/>
          <w:szCs w:val="18"/>
          <w:lang w:val="en-US"/>
        </w:rPr>
        <w:t>Indentation modulu</w:t>
      </w:r>
      <w:r w:rsidR="005F3C33" w:rsidRPr="002B091C">
        <w:rPr>
          <w:rStyle w:val="SubtleEmphasis"/>
          <w:sz w:val="18"/>
          <w:szCs w:val="18"/>
          <w:lang w:val="en-US"/>
        </w:rPr>
        <w:t xml:space="preserve">s and </w:t>
      </w:r>
      <w:r w:rsidR="005F3C33" w:rsidRPr="0065430E">
        <w:rPr>
          <w:rStyle w:val="SubtleEmphasis"/>
          <w:sz w:val="18"/>
          <w:szCs w:val="18"/>
          <w:lang w:val="en-US"/>
        </w:rPr>
        <w:t xml:space="preserve">Martens hardness </w:t>
      </w:r>
      <w:r w:rsidR="005F3C33" w:rsidRPr="002B091C">
        <w:rPr>
          <w:rStyle w:val="SubtleEmphasis"/>
          <w:sz w:val="18"/>
          <w:szCs w:val="18"/>
          <w:lang w:val="en-US"/>
        </w:rPr>
        <w:t xml:space="preserve">of </w:t>
      </w:r>
      <w:r w:rsidR="005F3C33" w:rsidRPr="0065430E">
        <w:rPr>
          <w:rStyle w:val="SubtleEmphasis"/>
          <w:sz w:val="18"/>
          <w:szCs w:val="18"/>
          <w:lang w:val="en-US"/>
        </w:rPr>
        <w:t xml:space="preserve">the </w:t>
      </w:r>
      <w:r w:rsidR="005F3C33">
        <w:rPr>
          <w:rStyle w:val="SubtleEmphasis"/>
          <w:sz w:val="18"/>
          <w:szCs w:val="18"/>
          <w:lang w:val="en-US"/>
        </w:rPr>
        <w:t>batch</w:t>
      </w:r>
      <w:r w:rsidR="005F3C33" w:rsidRPr="0065430E">
        <w:rPr>
          <w:rStyle w:val="SubtleEmphasis"/>
          <w:sz w:val="18"/>
          <w:szCs w:val="18"/>
          <w:lang w:val="en-US"/>
        </w:rPr>
        <w:t xml:space="preserve"> </w:t>
      </w:r>
      <w:r w:rsidR="00C049E0">
        <w:rPr>
          <w:rStyle w:val="SubtleEmphasis"/>
          <w:sz w:val="18"/>
          <w:szCs w:val="18"/>
          <w:lang w:val="en-US"/>
        </w:rPr>
        <w:t>10</w:t>
      </w:r>
      <w:r w:rsidR="005F3C33" w:rsidRPr="002B091C">
        <w:rPr>
          <w:rStyle w:val="SubtleEmphasis"/>
          <w:sz w:val="18"/>
          <w:szCs w:val="18"/>
          <w:lang w:val="en-US"/>
        </w:rPr>
        <w:t>.</w:t>
      </w:r>
      <w:r w:rsidR="00C049E0">
        <w:rPr>
          <w:rStyle w:val="SubtleEmphasis"/>
          <w:sz w:val="18"/>
          <w:szCs w:val="18"/>
          <w:lang w:val="en-US"/>
        </w:rPr>
        <w:t>3</w:t>
      </w:r>
      <w:r w:rsidR="005F3C33" w:rsidRPr="0065430E">
        <w:rPr>
          <w:rStyle w:val="SubtleEmphasis"/>
          <w:sz w:val="18"/>
          <w:szCs w:val="18"/>
          <w:lang w:val="en-US"/>
        </w:rPr>
        <w:t> %</w:t>
      </w:r>
      <w:r w:rsidR="00C049E0">
        <w:rPr>
          <w:rStyle w:val="SubtleEmphasis"/>
          <w:sz w:val="18"/>
          <w:szCs w:val="18"/>
          <w:lang w:val="en-US"/>
        </w:rPr>
        <w:t xml:space="preserve">-aging-bTX </w:t>
      </w:r>
      <w:r w:rsidR="005F3C33" w:rsidRPr="002B091C">
        <w:rPr>
          <w:rStyle w:val="SubtleEmphasis"/>
          <w:sz w:val="18"/>
          <w:szCs w:val="18"/>
          <w:lang w:val="en-US"/>
        </w:rPr>
        <w:t>mycelium</w:t>
      </w:r>
      <w:r w:rsidR="005F3C33">
        <w:rPr>
          <w:rStyle w:val="SubtleEmphasis"/>
          <w:sz w:val="18"/>
          <w:szCs w:val="18"/>
          <w:lang w:val="en-US"/>
        </w:rPr>
        <w:t xml:space="preserve"> samples </w:t>
      </w:r>
      <w:r w:rsidR="005F3C33" w:rsidRPr="0065430E">
        <w:rPr>
          <w:rStyle w:val="SubtleEmphasis"/>
          <w:sz w:val="18"/>
          <w:szCs w:val="18"/>
          <w:lang w:val="en-US"/>
        </w:rPr>
        <w:t>with different Turaxx treatment time</w:t>
      </w:r>
      <w:r w:rsidR="005F3C33">
        <w:rPr>
          <w:rStyle w:val="SubtleEmphasis"/>
          <w:sz w:val="18"/>
          <w:szCs w:val="18"/>
          <w:lang w:val="en-US"/>
        </w:rPr>
        <w:t xml:space="preserve"> (0 min, 1 min, 25 min)</w:t>
      </w:r>
      <w:r w:rsidR="005F3C33" w:rsidRPr="0065430E">
        <w:rPr>
          <w:rStyle w:val="SubtleEmphasis"/>
          <w:sz w:val="18"/>
          <w:szCs w:val="18"/>
          <w:lang w:val="en-US"/>
        </w:rPr>
        <w:t xml:space="preserve"> </w:t>
      </w:r>
      <w:r w:rsidR="005F3C33" w:rsidRPr="002B091C">
        <w:rPr>
          <w:rStyle w:val="SubtleEmphasis"/>
          <w:sz w:val="18"/>
          <w:szCs w:val="18"/>
          <w:lang w:val="en-US"/>
        </w:rPr>
        <w:t>after heat treatment for different time</w:t>
      </w:r>
      <w:r w:rsidR="005F3C33" w:rsidRPr="0065430E">
        <w:rPr>
          <w:rStyle w:val="SubtleEmphasis"/>
          <w:sz w:val="18"/>
          <w:szCs w:val="18"/>
          <w:lang w:val="en-US"/>
        </w:rPr>
        <w:t xml:space="preserve"> (</w:t>
      </w:r>
      <w:r w:rsidR="005F3C33" w:rsidRPr="002B091C">
        <w:rPr>
          <w:rStyle w:val="SubtleEmphasis"/>
          <w:sz w:val="18"/>
          <w:szCs w:val="18"/>
          <w:lang w:val="en-US"/>
        </w:rPr>
        <w:t>0 h</w:t>
      </w:r>
      <w:r w:rsidR="005F3C33" w:rsidRPr="0065430E">
        <w:rPr>
          <w:rStyle w:val="SubtleEmphasis"/>
          <w:sz w:val="18"/>
          <w:szCs w:val="18"/>
          <w:lang w:val="en-US"/>
        </w:rPr>
        <w:t xml:space="preserve">, </w:t>
      </w:r>
      <w:r w:rsidR="005F3C33" w:rsidRPr="002B091C">
        <w:rPr>
          <w:rStyle w:val="SubtleEmphasis"/>
          <w:sz w:val="18"/>
          <w:szCs w:val="18"/>
          <w:lang w:val="en-US"/>
        </w:rPr>
        <w:t>2 h</w:t>
      </w:r>
      <w:r w:rsidR="005F3C33" w:rsidRPr="0065430E">
        <w:rPr>
          <w:rStyle w:val="SubtleEmphasis"/>
          <w:sz w:val="18"/>
          <w:szCs w:val="18"/>
          <w:lang w:val="en-US"/>
        </w:rPr>
        <w:t>, 18 h</w:t>
      </w:r>
      <w:r w:rsidR="005F3C33">
        <w:rPr>
          <w:rStyle w:val="SubtleEmphasis"/>
          <w:sz w:val="18"/>
          <w:szCs w:val="18"/>
          <w:lang w:val="en-US"/>
        </w:rPr>
        <w:t xml:space="preserve"> at </w:t>
      </w:r>
      <w:r w:rsidR="005F3C33" w:rsidRPr="00A9597E">
        <w:rPr>
          <w:rStyle w:val="SubtleEmphasis"/>
          <w:sz w:val="18"/>
          <w:szCs w:val="18"/>
          <w:lang w:val="en-US"/>
        </w:rPr>
        <w:t>120</w:t>
      </w:r>
      <w:r w:rsidR="005F3C33" w:rsidRPr="00A9597E">
        <w:rPr>
          <w:rStyle w:val="SubtleEmphasis"/>
          <w:rFonts w:hint="eastAsia"/>
          <w:sz w:val="18"/>
          <w:szCs w:val="18"/>
          <w:lang w:val="en-US"/>
        </w:rPr>
        <w:t>℃</w:t>
      </w:r>
      <w:r w:rsidR="005F3C33" w:rsidRPr="0065430E">
        <w:rPr>
          <w:rStyle w:val="SubtleEmphasis"/>
          <w:sz w:val="18"/>
          <w:szCs w:val="18"/>
          <w:lang w:val="en-US"/>
        </w:rPr>
        <w:t xml:space="preserve">). </w:t>
      </w:r>
      <w:r w:rsidR="005F3C33" w:rsidRPr="002B091C">
        <w:rPr>
          <w:rStyle w:val="SubtleEmphasis"/>
          <w:sz w:val="18"/>
          <w:szCs w:val="18"/>
          <w:lang w:val="en-US"/>
        </w:rPr>
        <w:t xml:space="preserve">* = significant difference to </w:t>
      </w:r>
      <w:r w:rsidR="005F3C33" w:rsidRPr="0087031D">
        <w:rPr>
          <w:rStyle w:val="SubtleEmphasis"/>
          <w:sz w:val="18"/>
          <w:szCs w:val="18"/>
          <w:lang w:val="en-US"/>
        </w:rPr>
        <w:t xml:space="preserve">the two group of </w:t>
      </w:r>
      <w:r w:rsidR="005F3C33" w:rsidRPr="002B091C">
        <w:rPr>
          <w:rStyle w:val="SubtleEmphasis"/>
          <w:sz w:val="18"/>
          <w:szCs w:val="18"/>
          <w:lang w:val="en-US"/>
        </w:rPr>
        <w:t>sample</w:t>
      </w:r>
      <w:r w:rsidR="005F3C33" w:rsidRPr="0087031D">
        <w:rPr>
          <w:rStyle w:val="SubtleEmphasis"/>
          <w:sz w:val="18"/>
          <w:szCs w:val="18"/>
          <w:lang w:val="en-US"/>
        </w:rPr>
        <w:t>s.</w:t>
      </w:r>
      <w:r w:rsidRPr="00606DF6">
        <w:rPr>
          <w:rStyle w:val="SubtleEmphasis"/>
          <w:sz w:val="18"/>
          <w:szCs w:val="18"/>
          <w:lang w:val="en-US"/>
        </w:rPr>
        <w:t>.</w:t>
      </w:r>
    </w:p>
    <w:p w14:paraId="5144AE16" w14:textId="1B7C4990" w:rsidR="00057D6B" w:rsidRPr="003A3854" w:rsidRDefault="00057D6B" w:rsidP="003A3854">
      <w:pPr>
        <w:spacing w:line="360" w:lineRule="auto"/>
        <w:jc w:val="both"/>
        <w:rPr>
          <w:rFonts w:ascii="Calibri" w:hAnsi="Calibri" w:cs="Calibri"/>
          <w:sz w:val="24"/>
          <w:szCs w:val="24"/>
          <w:lang w:val="en-US"/>
        </w:rPr>
      </w:pPr>
      <w:r w:rsidRPr="003A3854">
        <w:rPr>
          <w:rFonts w:ascii="Calibri" w:hAnsi="Calibri" w:cs="Calibri"/>
          <w:sz w:val="24"/>
          <w:szCs w:val="24"/>
          <w:lang w:val="en-US"/>
        </w:rPr>
        <w:t xml:space="preserve">In order to see the effects of different mycelium contents in suspension and Turaxx sizes on the mechanical properties, all the data of mechanical properties for pure </w:t>
      </w:r>
      <w:r w:rsidRPr="003A3854">
        <w:rPr>
          <w:rFonts w:ascii="Calibri" w:hAnsi="Calibri" w:cs="Calibri"/>
          <w:i/>
          <w:iCs/>
          <w:sz w:val="24"/>
          <w:szCs w:val="24"/>
          <w:lang w:val="en-US"/>
        </w:rPr>
        <w:t>A. niger</w:t>
      </w:r>
      <w:r w:rsidRPr="003A3854">
        <w:rPr>
          <w:rFonts w:ascii="Calibri" w:hAnsi="Calibri" w:cs="Calibri"/>
          <w:sz w:val="24"/>
          <w:szCs w:val="24"/>
          <w:lang w:val="en-US"/>
        </w:rPr>
        <w:t xml:space="preserve"> mycelium samples obtained were grouped according to the heat treatment time and plotted into figure 4.</w:t>
      </w:r>
      <w:r w:rsidR="00022419" w:rsidRPr="003A3854">
        <w:rPr>
          <w:rFonts w:ascii="Calibri" w:hAnsi="Calibri" w:cs="Calibri"/>
          <w:sz w:val="24"/>
          <w:szCs w:val="24"/>
          <w:lang w:val="en-US"/>
        </w:rPr>
        <w:t>6</w:t>
      </w:r>
      <w:r w:rsidRPr="003A3854">
        <w:rPr>
          <w:rFonts w:ascii="Calibri" w:hAnsi="Calibri" w:cs="Calibri"/>
          <w:sz w:val="24"/>
          <w:szCs w:val="24"/>
          <w:lang w:val="en-US"/>
        </w:rPr>
        <w:t xml:space="preserve">. For samples with 1 min-Turaxx treatment at room temperature, the </w:t>
      </w:r>
      <w:r w:rsidR="00C049E0" w:rsidRPr="003A3854">
        <w:rPr>
          <w:rFonts w:ascii="Calibri" w:hAnsi="Calibri" w:cs="Calibri"/>
          <w:sz w:val="24"/>
          <w:szCs w:val="24"/>
          <w:lang w:val="en-US"/>
        </w:rPr>
        <w:t>indentation modulu</w:t>
      </w:r>
      <w:r w:rsidRPr="003A3854">
        <w:rPr>
          <w:rFonts w:ascii="Calibri" w:hAnsi="Calibri" w:cs="Calibri"/>
          <w:sz w:val="24"/>
          <w:szCs w:val="24"/>
          <w:lang w:val="en-US"/>
        </w:rPr>
        <w:t>s of samples with high mycelium weight percent</w:t>
      </w:r>
      <w:r w:rsidR="00AA67D5">
        <w:rPr>
          <w:rFonts w:ascii="Calibri" w:hAnsi="Calibri" w:cs="Calibri"/>
          <w:sz w:val="24"/>
          <w:szCs w:val="24"/>
          <w:lang w:val="en-US"/>
        </w:rPr>
        <w:t xml:space="preserve"> through aging treatment</w:t>
      </w:r>
      <w:r w:rsidRPr="003A3854">
        <w:rPr>
          <w:rFonts w:ascii="Calibri" w:hAnsi="Calibri" w:cs="Calibri"/>
          <w:sz w:val="24"/>
          <w:szCs w:val="24"/>
          <w:lang w:val="en-US"/>
        </w:rPr>
        <w:t xml:space="preserve"> is higher than that of samples with low weight percent. This indicates that the 1 min-Turaxx treatment can moderately destroy the pellet-structure, and many mycelium fragments of moderate size appear to fill the gaps among the pellet-structure. At the same time, as the concentration of mycelium in the suspension increases, more mycelium can be tightly packed. These two reasons promote the reduction of porosity and improve mechanical properties. It can also be seen that the </w:t>
      </w:r>
      <w:r w:rsidR="00C049E0" w:rsidRPr="003A3854">
        <w:rPr>
          <w:rFonts w:ascii="Calibri" w:hAnsi="Calibri" w:cs="Calibri"/>
          <w:sz w:val="24"/>
          <w:szCs w:val="24"/>
          <w:lang w:val="en-US"/>
        </w:rPr>
        <w:t>indentation modulu</w:t>
      </w:r>
      <w:r w:rsidRPr="003A3854">
        <w:rPr>
          <w:rFonts w:ascii="Calibri" w:hAnsi="Calibri" w:cs="Calibri"/>
          <w:sz w:val="24"/>
          <w:szCs w:val="24"/>
          <w:lang w:val="en-US"/>
        </w:rPr>
        <w:t xml:space="preserve">s can be more effectively improved when using large-caliber Turaxx, but there is no obvious effect on hardness. </w:t>
      </w:r>
      <w:r w:rsidR="00887CBD" w:rsidRPr="00887CBD">
        <w:rPr>
          <w:rFonts w:ascii="Calibri" w:hAnsi="Calibri" w:cs="Calibri"/>
          <w:sz w:val="24"/>
          <w:szCs w:val="24"/>
          <w:lang w:val="en-US"/>
        </w:rPr>
        <w:t>When the Turaxx treatment time was increased to 25 min, the particle structure was further broken down into smaller structures or even hyphae. From Batch 7.4 wt%-sTX to 10.3 wt.%-aging-bTX, the increase in the density of small-structured mycelium or hyphae in the suspension made the connection between the mycelium tighter, which increased the indentation modulus. However, because the effect of large Turaxx was more intense, a lot of air was brought into the mycelium suspension, making the structure of the material loose or unevenly distributed, the porosity increased, and the mechanical properties decreased slightly.</w:t>
      </w:r>
      <w:r w:rsidRPr="003A3854">
        <w:rPr>
          <w:rFonts w:ascii="Calibri" w:hAnsi="Calibri" w:cs="Calibri"/>
          <w:sz w:val="24"/>
          <w:szCs w:val="24"/>
          <w:lang w:val="en-US"/>
        </w:rPr>
        <w:t xml:space="preserve"> There is a significant difference in the shear force exerted on the sample by larg</w:t>
      </w:r>
      <w:r w:rsidR="00887CBD">
        <w:rPr>
          <w:rFonts w:ascii="Calibri" w:hAnsi="Calibri" w:cs="Calibri"/>
          <w:sz w:val="24"/>
          <w:szCs w:val="24"/>
          <w:lang w:val="en-US"/>
        </w:rPr>
        <w:t>e</w:t>
      </w:r>
      <w:r w:rsidRPr="003A3854">
        <w:rPr>
          <w:rFonts w:ascii="Calibri" w:hAnsi="Calibri" w:cs="Calibri"/>
          <w:sz w:val="24"/>
          <w:szCs w:val="24"/>
          <w:lang w:val="en-US"/>
        </w:rPr>
        <w:t xml:space="preserve"> and small Turaxx when they are processing the samples, which results in different </w:t>
      </w:r>
      <w:r w:rsidR="00C049E0" w:rsidRPr="003A3854">
        <w:rPr>
          <w:rFonts w:ascii="Calibri" w:hAnsi="Calibri" w:cs="Calibri"/>
          <w:sz w:val="24"/>
          <w:szCs w:val="24"/>
          <w:lang w:val="en-US"/>
        </w:rPr>
        <w:t>indentation modulu</w:t>
      </w:r>
      <w:r w:rsidRPr="003A3854">
        <w:rPr>
          <w:rFonts w:ascii="Calibri" w:hAnsi="Calibri" w:cs="Calibri"/>
          <w:sz w:val="24"/>
          <w:szCs w:val="24"/>
          <w:lang w:val="en-US"/>
        </w:rPr>
        <w:t xml:space="preserve">s of samples processed for the same time. Large Turaxx </w:t>
      </w:r>
      <w:r w:rsidR="00887CBD">
        <w:rPr>
          <w:rFonts w:ascii="Calibri" w:hAnsi="Calibri" w:cs="Calibri"/>
          <w:sz w:val="24"/>
          <w:szCs w:val="24"/>
          <w:lang w:val="en-US"/>
        </w:rPr>
        <w:t>caused a greater</w:t>
      </w:r>
      <w:r w:rsidRPr="003A3854">
        <w:rPr>
          <w:rFonts w:ascii="Calibri" w:hAnsi="Calibri" w:cs="Calibri"/>
          <w:sz w:val="24"/>
          <w:szCs w:val="24"/>
          <w:lang w:val="en-US"/>
        </w:rPr>
        <w:t xml:space="preserve"> </w:t>
      </w:r>
      <w:r w:rsidR="00887CBD">
        <w:rPr>
          <w:rFonts w:ascii="Calibri" w:hAnsi="Calibri" w:cs="Calibri"/>
          <w:sz w:val="24"/>
          <w:szCs w:val="24"/>
          <w:lang w:val="en-US"/>
        </w:rPr>
        <w:t xml:space="preserve">degree of </w:t>
      </w:r>
      <w:r w:rsidRPr="003A3854">
        <w:rPr>
          <w:rFonts w:ascii="Calibri" w:hAnsi="Calibri" w:cs="Calibri"/>
          <w:sz w:val="24"/>
          <w:szCs w:val="24"/>
          <w:lang w:val="en-US"/>
        </w:rPr>
        <w:t>d</w:t>
      </w:r>
      <w:r w:rsidR="00887CBD">
        <w:rPr>
          <w:rFonts w:ascii="Calibri" w:hAnsi="Calibri" w:cs="Calibri"/>
          <w:sz w:val="24"/>
          <w:szCs w:val="24"/>
          <w:lang w:val="en-US"/>
        </w:rPr>
        <w:t xml:space="preserve">amage to </w:t>
      </w:r>
      <w:r w:rsidRPr="003A3854">
        <w:rPr>
          <w:rFonts w:ascii="Calibri" w:hAnsi="Calibri" w:cs="Calibri"/>
          <w:sz w:val="24"/>
          <w:szCs w:val="24"/>
          <w:lang w:val="en-US"/>
        </w:rPr>
        <w:t>the p</w:t>
      </w:r>
      <w:r w:rsidR="00887CBD">
        <w:rPr>
          <w:rFonts w:ascii="Calibri" w:hAnsi="Calibri" w:cs="Calibri"/>
          <w:sz w:val="24"/>
          <w:szCs w:val="24"/>
          <w:lang w:val="en-US"/>
        </w:rPr>
        <w:t>ellet-</w:t>
      </w:r>
      <w:r w:rsidRPr="003A3854">
        <w:rPr>
          <w:rFonts w:ascii="Calibri" w:hAnsi="Calibri" w:cs="Calibri"/>
          <w:sz w:val="24"/>
          <w:szCs w:val="24"/>
          <w:lang w:val="en-US"/>
        </w:rPr>
        <w:t>structure when processing times are shorter and produces more small structures. Both types of Turaxx can destroy the particle structure to the greatest extent when the treatment time is long, but the greater shear force generated by the large Turaxx</w:t>
      </w:r>
      <w:r w:rsidR="00160C4B" w:rsidRPr="003A3854">
        <w:rPr>
          <w:lang w:val="en-US"/>
        </w:rPr>
        <w:t xml:space="preserve"> </w:t>
      </w:r>
      <w:r w:rsidR="00160C4B" w:rsidRPr="00160C4B">
        <w:rPr>
          <w:rFonts w:ascii="Calibri" w:hAnsi="Calibri" w:cs="Calibri"/>
          <w:sz w:val="24"/>
          <w:szCs w:val="24"/>
          <w:lang w:val="en-US"/>
        </w:rPr>
        <w:t>brought in more air</w:t>
      </w:r>
      <w:r w:rsidR="00160C4B">
        <w:rPr>
          <w:rFonts w:ascii="Calibri" w:hAnsi="Calibri" w:cs="Calibri"/>
          <w:sz w:val="24"/>
          <w:szCs w:val="24"/>
          <w:lang w:val="en-US"/>
        </w:rPr>
        <w:t xml:space="preserve"> and</w:t>
      </w:r>
      <w:r w:rsidRPr="003A3854">
        <w:rPr>
          <w:rFonts w:ascii="Calibri" w:hAnsi="Calibri" w:cs="Calibri"/>
          <w:sz w:val="24"/>
          <w:szCs w:val="24"/>
          <w:lang w:val="en-US"/>
        </w:rPr>
        <w:t xml:space="preserve"> creates more loose structures</w:t>
      </w:r>
      <w:r w:rsidR="00160C4B">
        <w:rPr>
          <w:rFonts w:ascii="Calibri" w:hAnsi="Calibri" w:cs="Calibri"/>
          <w:sz w:val="24"/>
          <w:szCs w:val="24"/>
          <w:lang w:val="en-US"/>
        </w:rPr>
        <w:t>. Furthermore</w:t>
      </w:r>
      <w:r w:rsidRPr="003A3854">
        <w:rPr>
          <w:rFonts w:ascii="Calibri" w:hAnsi="Calibri" w:cs="Calibri"/>
          <w:sz w:val="24"/>
          <w:szCs w:val="24"/>
          <w:lang w:val="en-US"/>
        </w:rPr>
        <w:t xml:space="preserve"> the porosity</w:t>
      </w:r>
      <w:r w:rsidR="00160C4B">
        <w:rPr>
          <w:rFonts w:ascii="Calibri" w:hAnsi="Calibri" w:cs="Calibri"/>
          <w:sz w:val="24"/>
          <w:szCs w:val="24"/>
          <w:lang w:val="en-US"/>
        </w:rPr>
        <w:t xml:space="preserve"> was then increased</w:t>
      </w:r>
      <w:r w:rsidRPr="003A3854">
        <w:rPr>
          <w:rFonts w:ascii="Calibri" w:hAnsi="Calibri" w:cs="Calibri"/>
          <w:sz w:val="24"/>
          <w:szCs w:val="24"/>
          <w:lang w:val="en-US"/>
        </w:rPr>
        <w:t xml:space="preserve">. This could explain the different effects of the </w:t>
      </w:r>
      <w:r w:rsidR="00C049E0" w:rsidRPr="003A3854">
        <w:rPr>
          <w:rFonts w:ascii="Calibri" w:hAnsi="Calibri" w:cs="Calibri"/>
          <w:sz w:val="24"/>
          <w:szCs w:val="24"/>
          <w:lang w:val="en-US"/>
        </w:rPr>
        <w:t>indentation modulu</w:t>
      </w:r>
      <w:r w:rsidRPr="003A3854">
        <w:rPr>
          <w:rFonts w:ascii="Calibri" w:hAnsi="Calibri" w:cs="Calibri"/>
          <w:sz w:val="24"/>
          <w:szCs w:val="24"/>
          <w:lang w:val="en-US"/>
        </w:rPr>
        <w:t xml:space="preserve">s in the samples with high mycelium weight percent in the suspension. In the samples with low weight percent, the </w:t>
      </w:r>
      <w:r w:rsidR="00C049E0" w:rsidRPr="003A3854">
        <w:rPr>
          <w:rFonts w:ascii="Calibri" w:hAnsi="Calibri" w:cs="Calibri"/>
          <w:sz w:val="24"/>
          <w:szCs w:val="24"/>
          <w:lang w:val="en-US"/>
        </w:rPr>
        <w:t>indentation modulu</w:t>
      </w:r>
      <w:r w:rsidRPr="003A3854">
        <w:rPr>
          <w:rFonts w:ascii="Calibri" w:hAnsi="Calibri" w:cs="Calibri"/>
          <w:sz w:val="24"/>
          <w:szCs w:val="24"/>
          <w:lang w:val="en-US"/>
        </w:rPr>
        <w:t xml:space="preserve">s and hardness of the samples mainly depend on the properties of the material and the changes in the structure during the treatment </w:t>
      </w:r>
      <w:r w:rsidRPr="003A3854">
        <w:rPr>
          <w:rFonts w:ascii="Calibri" w:hAnsi="Calibri" w:cs="Calibri"/>
          <w:sz w:val="24"/>
          <w:szCs w:val="24"/>
          <w:lang w:val="en-US"/>
        </w:rPr>
        <w:lastRenderedPageBreak/>
        <w:t>process. As the treatment time increases, the structure of the mycelium is gradually destroyed, and the uniformity and deformation resistance of the material are slightly improved.</w:t>
      </w:r>
    </w:p>
    <w:p w14:paraId="52D75037" w14:textId="286C4B79" w:rsidR="00057D6B" w:rsidRPr="003A3854" w:rsidRDefault="00057D6B" w:rsidP="003A3854">
      <w:pPr>
        <w:spacing w:line="360" w:lineRule="auto"/>
        <w:jc w:val="both"/>
        <w:rPr>
          <w:rFonts w:ascii="Calibri" w:hAnsi="Calibri" w:cs="Calibri"/>
          <w:sz w:val="24"/>
          <w:szCs w:val="24"/>
          <w:lang w:val="en-US"/>
        </w:rPr>
      </w:pPr>
      <w:commentRangeStart w:id="600"/>
      <w:r w:rsidRPr="003A3854">
        <w:rPr>
          <w:rFonts w:ascii="Calibri" w:hAnsi="Calibri" w:cs="Calibri"/>
          <w:sz w:val="24"/>
          <w:szCs w:val="24"/>
          <w:lang w:val="en-US"/>
        </w:rPr>
        <w:t xml:space="preserve">After 2 hours of heat treatment, the </w:t>
      </w:r>
      <w:r w:rsidR="00C049E0" w:rsidRPr="003A3854">
        <w:rPr>
          <w:rFonts w:ascii="Calibri" w:hAnsi="Calibri" w:cs="Calibri"/>
          <w:sz w:val="24"/>
          <w:szCs w:val="24"/>
          <w:lang w:val="en-US"/>
        </w:rPr>
        <w:t>indentation modulu</w:t>
      </w:r>
      <w:r w:rsidRPr="003A3854">
        <w:rPr>
          <w:rFonts w:ascii="Calibri" w:hAnsi="Calibri" w:cs="Calibri"/>
          <w:sz w:val="24"/>
          <w:szCs w:val="24"/>
          <w:lang w:val="en-US"/>
        </w:rPr>
        <w:t xml:space="preserve">s of the sample without Turaxx treatment decreased as the concentration of mycelium in the suspension increased. This is because some water evaporated from the sample after heat treatment, and the greater the concentration of mycelium in the suspension, the more internal pores or voids were formed, which reduced the </w:t>
      </w:r>
      <w:r w:rsidR="00C049E0" w:rsidRPr="003A3854">
        <w:rPr>
          <w:rFonts w:ascii="Calibri" w:hAnsi="Calibri" w:cs="Calibri"/>
          <w:sz w:val="24"/>
          <w:szCs w:val="24"/>
          <w:lang w:val="en-US"/>
        </w:rPr>
        <w:t>indentation modulu</w:t>
      </w:r>
      <w:r w:rsidRPr="003A3854">
        <w:rPr>
          <w:rFonts w:ascii="Calibri" w:hAnsi="Calibri" w:cs="Calibri"/>
          <w:sz w:val="24"/>
          <w:szCs w:val="24"/>
          <w:lang w:val="en-US"/>
        </w:rPr>
        <w:t xml:space="preserve">s. Hardness is sensitive to the surface properties of the material, but not to the internal structure. Therefore, the hardness did not change. The </w:t>
      </w:r>
      <w:r w:rsidR="00C049E0" w:rsidRPr="003A3854">
        <w:rPr>
          <w:rFonts w:ascii="Calibri" w:hAnsi="Calibri" w:cs="Calibri"/>
          <w:sz w:val="24"/>
          <w:szCs w:val="24"/>
          <w:lang w:val="en-US"/>
        </w:rPr>
        <w:t>indentation modulu</w:t>
      </w:r>
      <w:r w:rsidRPr="003A3854">
        <w:rPr>
          <w:rFonts w:ascii="Calibri" w:hAnsi="Calibri" w:cs="Calibri"/>
          <w:sz w:val="24"/>
          <w:szCs w:val="24"/>
          <w:lang w:val="en-US"/>
        </w:rPr>
        <w:t xml:space="preserve">s and hardness of the samples with 1min-Turaxx treatment increased with the increase of mycelium concentration in the suspension. This is because through the Turaxx treatment the gaps between the pellet-structures could be filled, making the overall structure of the sample denser, thereby improving the mechanical properties. And large-diameter Turaxx will enhance this effect. The same reason can also explain the phenomenon that the mechanical properties of the samples treated with 25 min-Turaxx in small-diameter increased with the increase of mycelium concentration in suspension. </w:t>
      </w:r>
      <w:r w:rsidR="009B0459" w:rsidRPr="009B0459">
        <w:rPr>
          <w:rFonts w:ascii="Calibri" w:hAnsi="Calibri" w:cs="Calibri"/>
          <w:sz w:val="24"/>
          <w:szCs w:val="24"/>
          <w:lang w:val="en-US"/>
        </w:rPr>
        <w:t xml:space="preserve">As described above, the treatment of </w:t>
      </w:r>
      <w:r w:rsidR="009B0459">
        <w:rPr>
          <w:rFonts w:ascii="Calibri" w:hAnsi="Calibri" w:cs="Calibri"/>
          <w:sz w:val="24"/>
          <w:szCs w:val="24"/>
          <w:lang w:val="en-US"/>
        </w:rPr>
        <w:t>large</w:t>
      </w:r>
      <w:r w:rsidR="009B0459" w:rsidRPr="009B0459">
        <w:rPr>
          <w:rFonts w:ascii="Calibri" w:hAnsi="Calibri" w:cs="Calibri"/>
          <w:sz w:val="24"/>
          <w:szCs w:val="24"/>
          <w:lang w:val="en-US"/>
        </w:rPr>
        <w:t xml:space="preserve"> Turaxx brings a lot of air into the mycelium suspension, generating a lot of bubbles in the suspension. These bubbles can easily overflow </w:t>
      </w:r>
      <w:r w:rsidR="00D33E89">
        <w:rPr>
          <w:rFonts w:ascii="Calibri" w:hAnsi="Calibri" w:cs="Calibri"/>
          <w:sz w:val="24"/>
          <w:szCs w:val="24"/>
          <w:lang w:val="en-US"/>
        </w:rPr>
        <w:t>in</w:t>
      </w:r>
      <w:r w:rsidR="009B0459" w:rsidRPr="009B0459">
        <w:rPr>
          <w:rFonts w:ascii="Calibri" w:hAnsi="Calibri" w:cs="Calibri"/>
          <w:sz w:val="24"/>
          <w:szCs w:val="24"/>
          <w:lang w:val="en-US"/>
        </w:rPr>
        <w:t xml:space="preserve"> a low mycelium content</w:t>
      </w:r>
      <w:r w:rsidR="00D33E89">
        <w:rPr>
          <w:rFonts w:ascii="Calibri" w:hAnsi="Calibri" w:cs="Calibri"/>
          <w:sz w:val="24"/>
          <w:szCs w:val="24"/>
          <w:lang w:val="en-US"/>
        </w:rPr>
        <w:t xml:space="preserve"> e.g.</w:t>
      </w:r>
      <w:r w:rsidR="00D33E89" w:rsidRPr="009B0459">
        <w:rPr>
          <w:rFonts w:ascii="Calibri" w:hAnsi="Calibri" w:cs="Calibri"/>
          <w:sz w:val="24"/>
          <w:szCs w:val="24"/>
          <w:lang w:val="en-US"/>
        </w:rPr>
        <w:t>Batch 7.4 wt. %-sTX</w:t>
      </w:r>
      <w:r w:rsidR="009B0459" w:rsidRPr="009B0459">
        <w:rPr>
          <w:rFonts w:ascii="Calibri" w:hAnsi="Calibri" w:cs="Calibri"/>
          <w:sz w:val="24"/>
          <w:szCs w:val="24"/>
          <w:lang w:val="en-US"/>
        </w:rPr>
        <w:t xml:space="preserve">, but it is more difficult for them to overflow when the mycelium content is high. On the one hand, part of the water is evaporated by the heat treatment, and the cavities </w:t>
      </w:r>
      <w:r w:rsidR="00D33E89">
        <w:rPr>
          <w:rFonts w:ascii="Calibri" w:hAnsi="Calibri" w:cs="Calibri"/>
          <w:sz w:val="24"/>
          <w:szCs w:val="24"/>
          <w:lang w:val="en-US"/>
        </w:rPr>
        <w:t xml:space="preserve">and pored </w:t>
      </w:r>
      <w:r w:rsidR="009B0459" w:rsidRPr="009B0459">
        <w:rPr>
          <w:rFonts w:ascii="Calibri" w:hAnsi="Calibri" w:cs="Calibri"/>
          <w:sz w:val="24"/>
          <w:szCs w:val="24"/>
          <w:lang w:val="en-US"/>
        </w:rPr>
        <w:t>caused by these bubbles are enlarged. On the other hand, the water remaining in the structure can support the plastic deformation of the structure, resulting in the shrinkage of the</w:t>
      </w:r>
      <w:r w:rsidR="00D33E89">
        <w:rPr>
          <w:rFonts w:ascii="Calibri" w:hAnsi="Calibri" w:cs="Calibri"/>
          <w:sz w:val="24"/>
          <w:szCs w:val="24"/>
          <w:lang w:val="en-US"/>
        </w:rPr>
        <w:t xml:space="preserve"> structure and</w:t>
      </w:r>
      <w:r w:rsidR="009B0459" w:rsidRPr="009B0459">
        <w:rPr>
          <w:rFonts w:ascii="Calibri" w:hAnsi="Calibri" w:cs="Calibri"/>
          <w:sz w:val="24"/>
          <w:szCs w:val="24"/>
          <w:lang w:val="en-US"/>
        </w:rPr>
        <w:t xml:space="preserve"> </w:t>
      </w:r>
      <w:r w:rsidR="00D33E89">
        <w:rPr>
          <w:rFonts w:ascii="Calibri" w:hAnsi="Calibri" w:cs="Calibri"/>
          <w:sz w:val="24"/>
          <w:szCs w:val="24"/>
          <w:lang w:val="en-US"/>
        </w:rPr>
        <w:t>por</w:t>
      </w:r>
      <w:r w:rsidR="009B0459" w:rsidRPr="009B0459">
        <w:rPr>
          <w:rFonts w:ascii="Calibri" w:hAnsi="Calibri" w:cs="Calibri"/>
          <w:sz w:val="24"/>
          <w:szCs w:val="24"/>
          <w:lang w:val="en-US"/>
        </w:rPr>
        <w:t>es. The results caused by these two aspects are opposite, and their antagonistic results will determine the changes in the mechanical properties of the mycelium material</w:t>
      </w:r>
      <w:commentRangeStart w:id="601"/>
      <w:r w:rsidRPr="003A3854">
        <w:rPr>
          <w:rFonts w:ascii="Calibri" w:hAnsi="Calibri" w:cs="Calibri"/>
          <w:sz w:val="24"/>
          <w:szCs w:val="24"/>
          <w:lang w:val="en-US"/>
        </w:rPr>
        <w:t>.</w:t>
      </w:r>
      <w:commentRangeEnd w:id="600"/>
      <w:r w:rsidR="000C5961" w:rsidRPr="003A3854">
        <w:rPr>
          <w:rStyle w:val="CommentReference"/>
          <w:sz w:val="18"/>
          <w:szCs w:val="18"/>
        </w:rPr>
        <w:commentReference w:id="600"/>
      </w:r>
      <w:commentRangeEnd w:id="601"/>
      <w:r w:rsidR="000C5961" w:rsidRPr="003A3854">
        <w:rPr>
          <w:rStyle w:val="CommentReference"/>
          <w:sz w:val="18"/>
          <w:szCs w:val="18"/>
        </w:rPr>
        <w:commentReference w:id="601"/>
      </w:r>
    </w:p>
    <w:p w14:paraId="292D4019" w14:textId="5045EEBF" w:rsidR="00057D6B" w:rsidRPr="003A3854" w:rsidRDefault="00057D6B" w:rsidP="003A3854">
      <w:pPr>
        <w:spacing w:line="360" w:lineRule="auto"/>
        <w:jc w:val="both"/>
        <w:rPr>
          <w:rFonts w:ascii="Calibri" w:hAnsi="Calibri" w:cs="Calibri"/>
          <w:sz w:val="24"/>
          <w:szCs w:val="24"/>
          <w:lang w:val="en-US"/>
        </w:rPr>
      </w:pPr>
      <w:r w:rsidRPr="003A3854">
        <w:rPr>
          <w:rFonts w:ascii="Calibri" w:hAnsi="Calibri" w:cs="Calibri"/>
          <w:sz w:val="24"/>
          <w:szCs w:val="24"/>
          <w:lang w:val="en-US"/>
        </w:rPr>
        <w:t xml:space="preserve">After the samples were heat treated for 18 hours, the mechanical properties of the samples without Turaxx treatment and the samples with 1-minute Turaxx treatment showed a trend of decreasing first and then increasing with the increase of the concentration of mycelium in the suspension. </w:t>
      </w:r>
      <w:r w:rsidR="00D33E89" w:rsidRPr="00D33E89">
        <w:rPr>
          <w:rFonts w:ascii="Calibri" w:hAnsi="Calibri" w:cs="Calibri"/>
          <w:sz w:val="24"/>
          <w:szCs w:val="24"/>
          <w:lang w:val="en-US"/>
        </w:rPr>
        <w:t>Because in the sample with low mycelium concentration, long-term heat treatment causes more water to evaporate, which continuously expands the pores. The water is getting less and less, which is not enough to support the hyphae or mycelium to continue to undergo plastic deformation to shrink and reduce the pores. Finally, the pores are enlarged</w:t>
      </w:r>
      <w:r w:rsidRPr="003A3854">
        <w:rPr>
          <w:rFonts w:ascii="Calibri" w:hAnsi="Calibri" w:cs="Calibri"/>
          <w:sz w:val="24"/>
          <w:szCs w:val="24"/>
          <w:lang w:val="en-US"/>
        </w:rPr>
        <w:t xml:space="preserve">. </w:t>
      </w:r>
      <w:r w:rsidRPr="003A3854">
        <w:rPr>
          <w:rFonts w:ascii="Calibri" w:hAnsi="Calibri" w:cs="Calibri"/>
          <w:sz w:val="24"/>
          <w:szCs w:val="24"/>
          <w:lang w:val="en-US"/>
        </w:rPr>
        <w:lastRenderedPageBreak/>
        <w:t xml:space="preserve">When the mycelium concentration increases, the pellet-structure in the material is more tightly arranged and the pores and voids caused by the evaporation of water are filled with small-structure mycelium, which leads to an improvement in mechanical properties. The mechanical properties of the samples with 25 min-Turaxx treatment increased with the increase in the concentration of mycelium in the suspension. </w:t>
      </w:r>
      <w:r w:rsidR="00D32B68" w:rsidRPr="00D32B68">
        <w:rPr>
          <w:rFonts w:ascii="Calibri" w:hAnsi="Calibri" w:cs="Calibri"/>
          <w:sz w:val="24"/>
          <w:szCs w:val="24"/>
          <w:lang w:val="en-US"/>
        </w:rPr>
        <w:t xml:space="preserve">Because </w:t>
      </w:r>
      <w:r w:rsidR="00D32B68">
        <w:rPr>
          <w:rFonts w:ascii="Calibri" w:hAnsi="Calibri" w:cs="Calibri"/>
          <w:sz w:val="24"/>
          <w:szCs w:val="24"/>
          <w:lang w:val="en-US"/>
        </w:rPr>
        <w:t xml:space="preserve">in </w:t>
      </w:r>
      <w:r w:rsidR="00D32B68" w:rsidRPr="00D32B68">
        <w:rPr>
          <w:rFonts w:ascii="Calibri" w:hAnsi="Calibri" w:cs="Calibri"/>
          <w:sz w:val="24"/>
          <w:szCs w:val="24"/>
          <w:lang w:val="en-US"/>
        </w:rPr>
        <w:t xml:space="preserve">the samples </w:t>
      </w:r>
      <w:r w:rsidR="00D32B68">
        <w:rPr>
          <w:rFonts w:ascii="Calibri" w:hAnsi="Calibri" w:cs="Calibri"/>
          <w:sz w:val="24"/>
          <w:szCs w:val="24"/>
          <w:lang w:val="en-US"/>
        </w:rPr>
        <w:t xml:space="preserve">after heat treatment </w:t>
      </w:r>
      <w:r w:rsidR="00D32B68" w:rsidRPr="00D32B68">
        <w:rPr>
          <w:rFonts w:ascii="Calibri" w:hAnsi="Calibri" w:cs="Calibri"/>
          <w:sz w:val="24"/>
          <w:szCs w:val="24"/>
          <w:lang w:val="en-US"/>
        </w:rPr>
        <w:t xml:space="preserve">for 18 hours, the degree to which the </w:t>
      </w:r>
      <w:r w:rsidR="00D32B68">
        <w:rPr>
          <w:rFonts w:ascii="Calibri" w:hAnsi="Calibri" w:cs="Calibri"/>
          <w:sz w:val="24"/>
          <w:szCs w:val="24"/>
          <w:lang w:val="en-US"/>
        </w:rPr>
        <w:t>pores</w:t>
      </w:r>
      <w:r w:rsidR="00D32B68" w:rsidRPr="00D32B68">
        <w:rPr>
          <w:rFonts w:ascii="Calibri" w:hAnsi="Calibri" w:cs="Calibri"/>
          <w:sz w:val="24"/>
          <w:szCs w:val="24"/>
          <w:lang w:val="en-US"/>
        </w:rPr>
        <w:t xml:space="preserve"> become larger due to water evaporation is smaller than which the</w:t>
      </w:r>
      <w:r w:rsidR="00D32B68">
        <w:rPr>
          <w:rFonts w:ascii="Calibri" w:hAnsi="Calibri" w:cs="Calibri"/>
          <w:sz w:val="24"/>
          <w:szCs w:val="24"/>
          <w:lang w:val="en-US"/>
        </w:rPr>
        <w:t xml:space="preserve"> por</w:t>
      </w:r>
      <w:r w:rsidR="00D32B68" w:rsidRPr="00D32B68">
        <w:rPr>
          <w:rFonts w:ascii="Calibri" w:hAnsi="Calibri" w:cs="Calibri"/>
          <w:sz w:val="24"/>
          <w:szCs w:val="24"/>
          <w:lang w:val="en-US"/>
        </w:rPr>
        <w:t>es become smaller due to the shrinkage of the mycelium structure</w:t>
      </w:r>
      <w:r w:rsidRPr="003A3854">
        <w:rPr>
          <w:rFonts w:ascii="Calibri" w:hAnsi="Calibri" w:cs="Calibri"/>
          <w:sz w:val="24"/>
          <w:szCs w:val="24"/>
          <w:lang w:val="en-US"/>
        </w:rPr>
        <w:t xml:space="preserve">. There are more such small-structured mycelium or hyphae in the samples with 25min-Turaxx treatment than in other samples, and the number increases with the increase of mycelium concentration. </w:t>
      </w:r>
      <w:r w:rsidR="00D32B68" w:rsidRPr="00D32B68">
        <w:rPr>
          <w:rFonts w:ascii="Calibri" w:hAnsi="Calibri" w:cs="Calibri"/>
          <w:sz w:val="24"/>
          <w:szCs w:val="24"/>
          <w:lang w:val="en-US"/>
        </w:rPr>
        <w:t>They allow defects like micropores in the sample to be repaired</w:t>
      </w:r>
      <w:r w:rsidR="00D32B68">
        <w:rPr>
          <w:rFonts w:ascii="Calibri" w:hAnsi="Calibri" w:cs="Calibri"/>
          <w:sz w:val="24"/>
          <w:szCs w:val="24"/>
          <w:lang w:val="en-US"/>
        </w:rPr>
        <w:t>,</w:t>
      </w:r>
      <w:r w:rsidRPr="003A3854">
        <w:rPr>
          <w:rFonts w:ascii="Calibri" w:hAnsi="Calibri" w:cs="Calibri"/>
          <w:sz w:val="24"/>
          <w:szCs w:val="24"/>
          <w:lang w:val="en-US"/>
        </w:rPr>
        <w:t xml:space="preserve"> and the mechanical properties are</w:t>
      </w:r>
      <w:r w:rsidRPr="003A3854">
        <w:rPr>
          <w:rFonts w:ascii="Calibri" w:hAnsi="Calibri" w:cs="Calibri" w:hint="eastAsia"/>
          <w:sz w:val="24"/>
          <w:szCs w:val="24"/>
          <w:lang w:val="en-US"/>
        </w:rPr>
        <w:t xml:space="preserve"> therefore</w:t>
      </w:r>
      <w:r w:rsidRPr="003A3854">
        <w:rPr>
          <w:rFonts w:ascii="Calibri" w:hAnsi="Calibri" w:cs="Calibri"/>
          <w:sz w:val="24"/>
          <w:szCs w:val="24"/>
          <w:lang w:val="en-US"/>
        </w:rPr>
        <w:t xml:space="preserve"> improved.</w:t>
      </w:r>
    </w:p>
    <w:p w14:paraId="41C17963" w14:textId="5CDCAB11" w:rsidR="0036067E" w:rsidRDefault="003119DD" w:rsidP="007A2737">
      <w:pPr>
        <w:spacing w:line="360" w:lineRule="auto"/>
        <w:ind w:left="-567"/>
        <w:jc w:val="center"/>
        <w:rPr>
          <w:lang w:val="en-US"/>
        </w:rPr>
      </w:pPr>
      <w:r w:rsidRPr="007A2737">
        <w:rPr>
          <w:noProof/>
          <w:lang w:val="en-US"/>
          <w:rPrChange w:id="602" w:author="Fan, Qi" w:date="2024-09-05T23:48:00Z">
            <w:rPr>
              <w:noProof/>
            </w:rPr>
          </w:rPrChange>
        </w:rPr>
        <w:t xml:space="preserve"> </w:t>
      </w:r>
      <w:r w:rsidRPr="003119DD">
        <w:rPr>
          <w:noProof/>
          <w:lang w:val="en-US"/>
        </w:rPr>
        <w:drawing>
          <wp:inline distT="0" distB="0" distL="0" distR="0" wp14:anchorId="69339C8B" wp14:editId="10931DB1">
            <wp:extent cx="6537699" cy="2622430"/>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6349" cy="2633922"/>
                    </a:xfrm>
                    <a:prstGeom prst="rect">
                      <a:avLst/>
                    </a:prstGeom>
                  </pic:spPr>
                </pic:pic>
              </a:graphicData>
            </a:graphic>
          </wp:inline>
        </w:drawing>
      </w:r>
    </w:p>
    <w:p w14:paraId="25E052D7" w14:textId="39181C74" w:rsidR="00396B94" w:rsidRDefault="00396B94" w:rsidP="007A2737">
      <w:pPr>
        <w:spacing w:line="360" w:lineRule="auto"/>
        <w:ind w:left="-567"/>
        <w:jc w:val="center"/>
        <w:rPr>
          <w:lang w:val="en-US"/>
        </w:rPr>
      </w:pPr>
      <w:r w:rsidRPr="00396B94">
        <w:rPr>
          <w:noProof/>
          <w:lang w:val="en-US"/>
        </w:rPr>
        <w:drawing>
          <wp:inline distT="0" distB="0" distL="0" distR="0" wp14:anchorId="6D08535F" wp14:editId="6B4F42E1">
            <wp:extent cx="6553933" cy="263183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92326" cy="2647248"/>
                    </a:xfrm>
                    <a:prstGeom prst="rect">
                      <a:avLst/>
                    </a:prstGeom>
                  </pic:spPr>
                </pic:pic>
              </a:graphicData>
            </a:graphic>
          </wp:inline>
        </w:drawing>
      </w:r>
    </w:p>
    <w:p w14:paraId="0284F71F" w14:textId="3BF9370C" w:rsidR="00CE4D00" w:rsidRDefault="00EB0699" w:rsidP="003A3854">
      <w:pPr>
        <w:spacing w:line="360" w:lineRule="auto"/>
        <w:rPr>
          <w:rStyle w:val="SubtleEmphasis"/>
          <w:sz w:val="18"/>
          <w:szCs w:val="18"/>
          <w:lang w:val="en-US"/>
        </w:rPr>
      </w:pPr>
      <w:r w:rsidRPr="00EB0699">
        <w:rPr>
          <w:rStyle w:val="SubtleEmphasis"/>
          <w:sz w:val="18"/>
          <w:szCs w:val="18"/>
          <w:lang w:val="en-US"/>
        </w:rPr>
        <w:lastRenderedPageBreak/>
        <w:t>Figure 4.</w:t>
      </w:r>
      <w:r w:rsidR="00022419">
        <w:rPr>
          <w:rStyle w:val="SubtleEmphasis"/>
          <w:sz w:val="18"/>
          <w:szCs w:val="18"/>
          <w:lang w:val="en-US"/>
        </w:rPr>
        <w:t>6</w:t>
      </w:r>
      <w:r w:rsidRPr="00EB0699">
        <w:rPr>
          <w:rStyle w:val="SubtleEmphasis"/>
          <w:sz w:val="18"/>
          <w:szCs w:val="18"/>
          <w:lang w:val="en-US"/>
        </w:rPr>
        <w:t>.:</w:t>
      </w:r>
      <w:r w:rsidR="00E23395">
        <w:rPr>
          <w:rStyle w:val="SubtleEmphasis"/>
          <w:sz w:val="18"/>
          <w:szCs w:val="18"/>
          <w:lang w:val="en-US"/>
        </w:rPr>
        <w:t xml:space="preserve"> </w:t>
      </w:r>
      <w:r w:rsidR="00C049E0">
        <w:rPr>
          <w:rStyle w:val="SubtleEmphasis"/>
          <w:sz w:val="18"/>
          <w:szCs w:val="18"/>
          <w:lang w:val="en-US"/>
        </w:rPr>
        <w:t>Indentation modulu</w:t>
      </w:r>
      <w:r w:rsidRPr="002B091C">
        <w:rPr>
          <w:rStyle w:val="SubtleEmphasis"/>
          <w:sz w:val="18"/>
          <w:szCs w:val="18"/>
          <w:lang w:val="en-US"/>
        </w:rPr>
        <w:t xml:space="preserve">s and </w:t>
      </w:r>
      <w:r w:rsidRPr="00EB0699">
        <w:rPr>
          <w:rStyle w:val="SubtleEmphasis"/>
          <w:sz w:val="18"/>
          <w:szCs w:val="18"/>
          <w:lang w:val="en-US"/>
        </w:rPr>
        <w:t xml:space="preserve">Martens hardness </w:t>
      </w:r>
      <w:r w:rsidRPr="002B091C">
        <w:rPr>
          <w:rStyle w:val="SubtleEmphasis"/>
          <w:sz w:val="18"/>
          <w:szCs w:val="18"/>
          <w:lang w:val="en-US"/>
        </w:rPr>
        <w:t xml:space="preserve">of </w:t>
      </w:r>
      <w:r>
        <w:rPr>
          <w:rStyle w:val="SubtleEmphasis"/>
          <w:sz w:val="18"/>
          <w:szCs w:val="18"/>
          <w:lang w:val="en-US"/>
        </w:rPr>
        <w:t xml:space="preserve">all </w:t>
      </w:r>
      <w:r w:rsidRPr="00EB0699">
        <w:rPr>
          <w:rStyle w:val="SubtleEmphasis"/>
          <w:sz w:val="18"/>
          <w:szCs w:val="18"/>
          <w:lang w:val="en-US"/>
        </w:rPr>
        <w:t>the</w:t>
      </w:r>
      <w:r>
        <w:rPr>
          <w:rStyle w:val="SubtleEmphasis"/>
          <w:sz w:val="18"/>
          <w:szCs w:val="18"/>
          <w:lang w:val="en-US"/>
        </w:rPr>
        <w:t xml:space="preserve"> pure mycelium</w:t>
      </w:r>
      <w:r w:rsidRPr="00EB0699">
        <w:rPr>
          <w:rStyle w:val="SubtleEmphasis"/>
          <w:sz w:val="18"/>
          <w:szCs w:val="18"/>
          <w:lang w:val="en-US"/>
        </w:rPr>
        <w:t xml:space="preserve"> samples </w:t>
      </w:r>
      <w:r w:rsidRPr="002B091C">
        <w:rPr>
          <w:rStyle w:val="SubtleEmphasis"/>
          <w:sz w:val="18"/>
          <w:szCs w:val="18"/>
          <w:lang w:val="en-US"/>
        </w:rPr>
        <w:t xml:space="preserve">mycelium </w:t>
      </w:r>
      <w:r w:rsidRPr="00EB0699">
        <w:rPr>
          <w:rStyle w:val="SubtleEmphasis"/>
          <w:sz w:val="18"/>
          <w:szCs w:val="18"/>
          <w:lang w:val="en-US"/>
        </w:rPr>
        <w:t>with different Turaxx treatment time</w:t>
      </w:r>
      <w:r w:rsidR="00121427">
        <w:rPr>
          <w:rStyle w:val="SubtleEmphasis"/>
          <w:sz w:val="18"/>
          <w:szCs w:val="18"/>
          <w:lang w:val="en-US"/>
        </w:rPr>
        <w:t xml:space="preserve"> (0 min, 1 min, 25 min) and different aging treatment</w:t>
      </w:r>
      <w:r w:rsidRPr="00EB0699">
        <w:rPr>
          <w:rStyle w:val="SubtleEmphasis"/>
          <w:sz w:val="18"/>
          <w:szCs w:val="18"/>
          <w:lang w:val="en-US"/>
        </w:rPr>
        <w:t xml:space="preserve"> </w:t>
      </w:r>
      <w:r w:rsidRPr="002B091C">
        <w:rPr>
          <w:rStyle w:val="SubtleEmphasis"/>
          <w:sz w:val="18"/>
          <w:szCs w:val="18"/>
          <w:lang w:val="en-US"/>
        </w:rPr>
        <w:t>after heat treatment for different time</w:t>
      </w:r>
      <w:r w:rsidRPr="00EB0699">
        <w:rPr>
          <w:rStyle w:val="SubtleEmphasis"/>
          <w:sz w:val="18"/>
          <w:szCs w:val="18"/>
          <w:lang w:val="en-US"/>
        </w:rPr>
        <w:t xml:space="preserve"> (</w:t>
      </w:r>
      <w:r w:rsidRPr="002B091C">
        <w:rPr>
          <w:rStyle w:val="SubtleEmphasis"/>
          <w:sz w:val="18"/>
          <w:szCs w:val="18"/>
          <w:lang w:val="en-US"/>
        </w:rPr>
        <w:t>0 h</w:t>
      </w:r>
      <w:r w:rsidRPr="00EB0699">
        <w:rPr>
          <w:rStyle w:val="SubtleEmphasis"/>
          <w:sz w:val="18"/>
          <w:szCs w:val="18"/>
          <w:lang w:val="en-US"/>
        </w:rPr>
        <w:t xml:space="preserve">, </w:t>
      </w:r>
      <w:r w:rsidRPr="002B091C">
        <w:rPr>
          <w:rStyle w:val="SubtleEmphasis"/>
          <w:sz w:val="18"/>
          <w:szCs w:val="18"/>
          <w:lang w:val="en-US"/>
        </w:rPr>
        <w:t>2 h</w:t>
      </w:r>
      <w:r w:rsidRPr="00EB0699">
        <w:rPr>
          <w:rStyle w:val="SubtleEmphasis"/>
          <w:sz w:val="18"/>
          <w:szCs w:val="18"/>
          <w:lang w:val="en-US"/>
        </w:rPr>
        <w:t xml:space="preserve">, 18 h). </w:t>
      </w:r>
      <w:r>
        <w:rPr>
          <w:rStyle w:val="SubtleEmphasis"/>
          <w:sz w:val="18"/>
          <w:szCs w:val="18"/>
          <w:lang w:val="en-US"/>
        </w:rPr>
        <w:t xml:space="preserve">All the date are grouped according to the mycelium weight precent in initial </w:t>
      </w:r>
      <w:r w:rsidR="00E23395">
        <w:rPr>
          <w:rStyle w:val="SubtleEmphasis"/>
          <w:sz w:val="18"/>
          <w:szCs w:val="18"/>
          <w:lang w:val="en-US"/>
        </w:rPr>
        <w:t>suspension</w:t>
      </w:r>
      <w:r>
        <w:rPr>
          <w:rStyle w:val="SubtleEmphasis"/>
          <w:sz w:val="18"/>
          <w:szCs w:val="18"/>
          <w:lang w:val="en-US"/>
        </w:rPr>
        <w:t xml:space="preserve">. </w:t>
      </w:r>
      <w:r w:rsidRPr="002B091C">
        <w:rPr>
          <w:rStyle w:val="SubtleEmphasis"/>
          <w:sz w:val="18"/>
          <w:szCs w:val="18"/>
          <w:lang w:val="en-US"/>
        </w:rPr>
        <w:t xml:space="preserve">*= significant difference to </w:t>
      </w:r>
      <w:r w:rsidRPr="00EB0699">
        <w:rPr>
          <w:rStyle w:val="SubtleEmphasis"/>
          <w:sz w:val="18"/>
          <w:szCs w:val="18"/>
          <w:lang w:val="en-US"/>
        </w:rPr>
        <w:t xml:space="preserve">the two group of </w:t>
      </w:r>
      <w:r w:rsidRPr="002B091C">
        <w:rPr>
          <w:rStyle w:val="SubtleEmphasis"/>
          <w:sz w:val="18"/>
          <w:szCs w:val="18"/>
          <w:lang w:val="en-US"/>
        </w:rPr>
        <w:t>sample</w:t>
      </w:r>
      <w:r w:rsidRPr="00EB0699">
        <w:rPr>
          <w:rStyle w:val="SubtleEmphasis"/>
          <w:sz w:val="18"/>
          <w:szCs w:val="18"/>
          <w:lang w:val="en-US"/>
        </w:rPr>
        <w:t>s.</w:t>
      </w:r>
      <w:r w:rsidR="00121427">
        <w:rPr>
          <w:lang w:val="en-US"/>
        </w:rPr>
        <w:t xml:space="preserve"> </w:t>
      </w:r>
      <w:r w:rsidR="00121427" w:rsidRPr="003A3854">
        <w:rPr>
          <w:rStyle w:val="SubtleEmphasis"/>
          <w:sz w:val="18"/>
          <w:szCs w:val="18"/>
          <w:lang w:val="en-US"/>
        </w:rPr>
        <w:t>Yellow</w:t>
      </w:r>
      <w:r w:rsidR="00121427" w:rsidRPr="00121427">
        <w:rPr>
          <w:rStyle w:val="SubtleEmphasis"/>
          <w:sz w:val="18"/>
          <w:szCs w:val="18"/>
          <w:lang w:val="en-US"/>
        </w:rPr>
        <w:t xml:space="preserve"> Column</w:t>
      </w:r>
      <w:r w:rsidR="00121427">
        <w:rPr>
          <w:rStyle w:val="SubtleEmphasis"/>
          <w:sz w:val="18"/>
          <w:szCs w:val="18"/>
          <w:lang w:val="en-US"/>
        </w:rPr>
        <w:t>= no Turaxx treatment. Green</w:t>
      </w:r>
      <w:r w:rsidR="00121427" w:rsidRPr="00121427">
        <w:rPr>
          <w:rStyle w:val="SubtleEmphasis"/>
          <w:sz w:val="18"/>
          <w:szCs w:val="18"/>
          <w:lang w:val="en-US"/>
        </w:rPr>
        <w:t xml:space="preserve"> Column</w:t>
      </w:r>
      <w:r w:rsidR="00121427">
        <w:rPr>
          <w:rStyle w:val="SubtleEmphasis"/>
          <w:sz w:val="18"/>
          <w:szCs w:val="18"/>
          <w:lang w:val="en-US"/>
        </w:rPr>
        <w:t xml:space="preserve">= 1 min-Turaxx treatment. </w:t>
      </w:r>
      <w:r w:rsidR="00121427" w:rsidRPr="00121427">
        <w:rPr>
          <w:rStyle w:val="SubtleEmphasis"/>
          <w:sz w:val="18"/>
          <w:szCs w:val="18"/>
          <w:lang w:val="en-US"/>
        </w:rPr>
        <w:t>Purple Column</w:t>
      </w:r>
      <w:r w:rsidR="00121427">
        <w:rPr>
          <w:rStyle w:val="SubtleEmphasis"/>
          <w:sz w:val="18"/>
          <w:szCs w:val="18"/>
          <w:lang w:val="en-US"/>
        </w:rPr>
        <w:t>= 25 min-Turaxx treatmen</w:t>
      </w:r>
      <w:r w:rsidR="00396B94">
        <w:rPr>
          <w:rStyle w:val="SubtleEmphasis"/>
          <w:sz w:val="18"/>
          <w:szCs w:val="18"/>
          <w:lang w:val="en-US"/>
        </w:rPr>
        <w:t>t.</w:t>
      </w:r>
    </w:p>
    <w:p w14:paraId="2D924E0E" w14:textId="5B8A38E9" w:rsidR="003A3854" w:rsidRDefault="00396B94" w:rsidP="007A2737">
      <w:pPr>
        <w:spacing w:line="360" w:lineRule="auto"/>
        <w:jc w:val="center"/>
        <w:rPr>
          <w:rFonts w:ascii="Calibri" w:hAnsi="Calibri" w:cs="Calibri"/>
          <w:lang w:val="en-US"/>
        </w:rPr>
      </w:pPr>
      <w:r>
        <w:rPr>
          <w:rFonts w:ascii="Calibri" w:hAnsi="Calibri" w:cs="Calibri"/>
          <w:noProof/>
          <w:sz w:val="24"/>
          <w:szCs w:val="24"/>
          <w:lang w:val="en-US"/>
        </w:rPr>
        <w:drawing>
          <wp:inline distT="0" distB="0" distL="0" distR="0" wp14:anchorId="5CAB528E" wp14:editId="67F360F3">
            <wp:extent cx="4829175" cy="370540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443" t="8658" r="12583" b="12122"/>
                    <a:stretch/>
                  </pic:blipFill>
                  <pic:spPr bwMode="auto">
                    <a:xfrm>
                      <a:off x="0" y="0"/>
                      <a:ext cx="4829541" cy="3705686"/>
                    </a:xfrm>
                    <a:prstGeom prst="rect">
                      <a:avLst/>
                    </a:prstGeom>
                    <a:noFill/>
                    <a:ln>
                      <a:noFill/>
                    </a:ln>
                    <a:extLst>
                      <a:ext uri="{53640926-AAD7-44D8-BBD7-CCE9431645EC}">
                        <a14:shadowObscured xmlns:a14="http://schemas.microsoft.com/office/drawing/2010/main"/>
                      </a:ext>
                    </a:extLst>
                  </pic:spPr>
                </pic:pic>
              </a:graphicData>
            </a:graphic>
          </wp:inline>
        </w:drawing>
      </w:r>
    </w:p>
    <w:p w14:paraId="20F78C33" w14:textId="216BB915" w:rsidR="003A3854" w:rsidRPr="007A2737" w:rsidRDefault="003A3854" w:rsidP="003A3854">
      <w:pPr>
        <w:spacing w:line="360" w:lineRule="auto"/>
        <w:rPr>
          <w:rStyle w:val="SubtleEmphasis"/>
          <w:sz w:val="18"/>
          <w:szCs w:val="18"/>
          <w:lang w:val="en-US"/>
        </w:rPr>
      </w:pPr>
      <w:r w:rsidRPr="003A3854">
        <w:rPr>
          <w:rStyle w:val="SubtleEmphasis"/>
          <w:sz w:val="18"/>
          <w:szCs w:val="18"/>
          <w:lang w:val="en-US"/>
        </w:rPr>
        <w:t xml:space="preserve">Figure 4.7 shows the geometric density of all samples after 18h heat treatment. </w:t>
      </w:r>
      <w:r w:rsidRPr="007A2737">
        <w:rPr>
          <w:rStyle w:val="SubtleEmphasis"/>
          <w:sz w:val="18"/>
          <w:szCs w:val="18"/>
          <w:lang w:val="en-US"/>
        </w:rPr>
        <w:t>The samples used for geometric density measurements were the same as those subjected to nanoindentation</w:t>
      </w:r>
      <w:r w:rsidR="00E8568A">
        <w:rPr>
          <w:rStyle w:val="SubtleEmphasis"/>
          <w:sz w:val="18"/>
          <w:szCs w:val="18"/>
          <w:lang w:val="en-US"/>
        </w:rPr>
        <w:t>.</w:t>
      </w:r>
    </w:p>
    <w:p w14:paraId="12675770" w14:textId="001ECE76" w:rsidR="003A3854" w:rsidRPr="007A2737" w:rsidRDefault="003A3854" w:rsidP="007A2737">
      <w:pPr>
        <w:spacing w:line="360" w:lineRule="auto"/>
        <w:jc w:val="both"/>
        <w:rPr>
          <w:rStyle w:val="SubtleEmphasis"/>
          <w:i w:val="0"/>
          <w:iCs w:val="0"/>
          <w:sz w:val="24"/>
          <w:szCs w:val="24"/>
          <w:lang w:val="en-US"/>
        </w:rPr>
      </w:pPr>
      <w:r w:rsidRPr="003A3854">
        <w:rPr>
          <w:rStyle w:val="SubtleEmphasis"/>
          <w:i w:val="0"/>
          <w:iCs w:val="0"/>
          <w:sz w:val="24"/>
          <w:szCs w:val="24"/>
          <w:lang w:val="en-US"/>
        </w:rPr>
        <w:t>Figure 4.7 shows the geometric density of all samples after 18h heat treatment.</w:t>
      </w:r>
      <w:r>
        <w:rPr>
          <w:rStyle w:val="SubtleEmphasis"/>
          <w:i w:val="0"/>
          <w:iCs w:val="0"/>
          <w:sz w:val="24"/>
          <w:szCs w:val="24"/>
          <w:lang w:val="en-US"/>
        </w:rPr>
        <w:t xml:space="preserve"> </w:t>
      </w:r>
      <w:r w:rsidRPr="003A3854">
        <w:rPr>
          <w:rStyle w:val="SubtleEmphasis"/>
          <w:i w:val="0"/>
          <w:iCs w:val="0"/>
          <w:sz w:val="24"/>
          <w:szCs w:val="24"/>
          <w:lang w:val="en-US"/>
        </w:rPr>
        <w:t xml:space="preserve">The sample with Batch 7.4 wt.%-sTX has the highest </w:t>
      </w:r>
      <w:r>
        <w:rPr>
          <w:rStyle w:val="SubtleEmphasis"/>
          <w:i w:val="0"/>
          <w:iCs w:val="0"/>
          <w:sz w:val="24"/>
          <w:szCs w:val="24"/>
          <w:lang w:val="en-US"/>
        </w:rPr>
        <w:t>geometry</w:t>
      </w:r>
      <w:r w:rsidRPr="003A3854">
        <w:rPr>
          <w:rStyle w:val="SubtleEmphasis"/>
          <w:i w:val="0"/>
          <w:iCs w:val="0"/>
          <w:sz w:val="24"/>
          <w:szCs w:val="24"/>
          <w:lang w:val="en-US"/>
        </w:rPr>
        <w:t xml:space="preserve"> density. This proves the viewpoint described above that the lower the density of mycelium in the suspension, the easier it is for bubbles to overflow.</w:t>
      </w:r>
      <w:r>
        <w:rPr>
          <w:rStyle w:val="SubtleEmphasis"/>
          <w:i w:val="0"/>
          <w:iCs w:val="0"/>
          <w:sz w:val="24"/>
          <w:szCs w:val="24"/>
          <w:lang w:val="en-US"/>
        </w:rPr>
        <w:t xml:space="preserve"> </w:t>
      </w:r>
      <w:r w:rsidRPr="003A3854">
        <w:rPr>
          <w:rStyle w:val="SubtleEmphasis"/>
          <w:i w:val="0"/>
          <w:iCs w:val="0"/>
          <w:sz w:val="24"/>
          <w:szCs w:val="24"/>
          <w:lang w:val="en-US"/>
        </w:rPr>
        <w:t>The geometric density of Batch 10.3 wt.% with the same density and volume treated with small Turaxx was increased after aging</w:t>
      </w:r>
      <w:r>
        <w:rPr>
          <w:rStyle w:val="SubtleEmphasis"/>
          <w:i w:val="0"/>
          <w:iCs w:val="0"/>
          <w:sz w:val="24"/>
          <w:szCs w:val="24"/>
          <w:lang w:val="en-US"/>
        </w:rPr>
        <w:t xml:space="preserve"> treatment</w:t>
      </w:r>
      <w:r w:rsidRPr="003A3854">
        <w:rPr>
          <w:rStyle w:val="SubtleEmphasis"/>
          <w:i w:val="0"/>
          <w:iCs w:val="0"/>
          <w:sz w:val="24"/>
          <w:szCs w:val="24"/>
          <w:lang w:val="en-US"/>
        </w:rPr>
        <w:t>.</w:t>
      </w:r>
      <w:r>
        <w:rPr>
          <w:rStyle w:val="SubtleEmphasis"/>
          <w:i w:val="0"/>
          <w:iCs w:val="0"/>
          <w:sz w:val="24"/>
          <w:szCs w:val="24"/>
          <w:lang w:val="en-US"/>
        </w:rPr>
        <w:t xml:space="preserve"> </w:t>
      </w:r>
      <w:r w:rsidRPr="003A3854">
        <w:rPr>
          <w:rStyle w:val="SubtleEmphasis"/>
          <w:i w:val="0"/>
          <w:iCs w:val="0"/>
          <w:sz w:val="24"/>
          <w:szCs w:val="24"/>
          <w:lang w:val="en-US"/>
        </w:rPr>
        <w:t xml:space="preserve">The geometric density of the sample without Turaxx treatment </w:t>
      </w:r>
      <w:r>
        <w:rPr>
          <w:rStyle w:val="SubtleEmphasis"/>
          <w:i w:val="0"/>
          <w:iCs w:val="0"/>
          <w:sz w:val="24"/>
          <w:szCs w:val="24"/>
          <w:lang w:val="en-US"/>
        </w:rPr>
        <w:t xml:space="preserve">and with 1 min- and 25 min-Turaxx treatment </w:t>
      </w:r>
      <w:r w:rsidRPr="003A3854">
        <w:rPr>
          <w:rStyle w:val="SubtleEmphasis"/>
          <w:i w:val="0"/>
          <w:iCs w:val="0"/>
          <w:sz w:val="24"/>
          <w:szCs w:val="24"/>
          <w:lang w:val="en-US"/>
        </w:rPr>
        <w:t xml:space="preserve">increased from </w:t>
      </w:r>
      <w:r>
        <w:rPr>
          <w:rStyle w:val="SubtleEmphasis"/>
          <w:i w:val="0"/>
          <w:iCs w:val="0"/>
          <w:sz w:val="24"/>
          <w:szCs w:val="24"/>
          <w:lang w:val="en-US"/>
        </w:rPr>
        <w:t>1.3</w:t>
      </w:r>
      <w:r w:rsidR="00CE4D00">
        <w:rPr>
          <w:rStyle w:val="SubtleEmphasis"/>
          <w:i w:val="0"/>
          <w:iCs w:val="0"/>
          <w:sz w:val="24"/>
          <w:szCs w:val="24"/>
          <w:lang w:val="en-US"/>
        </w:rPr>
        <w:t>0</w:t>
      </w:r>
      <w:r w:rsidRPr="003A3854">
        <w:rPr>
          <w:rStyle w:val="SubtleEmphasis"/>
          <w:i w:val="0"/>
          <w:iCs w:val="0"/>
          <w:sz w:val="24"/>
          <w:szCs w:val="24"/>
          <w:lang w:val="en-US"/>
        </w:rPr>
        <w:t xml:space="preserve"> to </w:t>
      </w:r>
      <w:r w:rsidR="00CE4D00">
        <w:rPr>
          <w:rStyle w:val="SubtleEmphasis"/>
          <w:i w:val="0"/>
          <w:iCs w:val="0"/>
          <w:sz w:val="24"/>
          <w:szCs w:val="24"/>
          <w:lang w:val="en-US"/>
        </w:rPr>
        <w:t>1.32, 1.20 to 1.32 and 1.32 to 1.33 g/cm</w:t>
      </w:r>
      <w:r w:rsidR="00CE4D00" w:rsidRPr="007A2737">
        <w:rPr>
          <w:rStyle w:val="SubtleEmphasis"/>
          <w:i w:val="0"/>
          <w:iCs w:val="0"/>
          <w:sz w:val="24"/>
          <w:szCs w:val="24"/>
          <w:vertAlign w:val="superscript"/>
          <w:lang w:val="en-US"/>
        </w:rPr>
        <w:t>3</w:t>
      </w:r>
      <w:r w:rsidR="00CE4D00">
        <w:rPr>
          <w:rStyle w:val="SubtleEmphasis"/>
          <w:i w:val="0"/>
          <w:iCs w:val="0"/>
          <w:sz w:val="24"/>
          <w:szCs w:val="24"/>
          <w:lang w:val="en-US"/>
        </w:rPr>
        <w:t xml:space="preserve">, respectively. </w:t>
      </w:r>
      <w:r w:rsidR="00CE4D00" w:rsidRPr="00CE4D00">
        <w:rPr>
          <w:rStyle w:val="SubtleEmphasis"/>
          <w:i w:val="0"/>
          <w:iCs w:val="0"/>
          <w:sz w:val="24"/>
          <w:szCs w:val="24"/>
          <w:lang w:val="en-US"/>
        </w:rPr>
        <w:t>It was confirmed that under the treatment of small Turaxx, when the mycelium concentration was increased by aging treatment, the density of the sample also increased.</w:t>
      </w:r>
      <w:r w:rsidR="00CE4D00">
        <w:rPr>
          <w:rStyle w:val="SubtleEmphasis"/>
          <w:i w:val="0"/>
          <w:iCs w:val="0"/>
          <w:sz w:val="24"/>
          <w:szCs w:val="24"/>
          <w:lang w:val="en-US"/>
        </w:rPr>
        <w:t xml:space="preserve"> </w:t>
      </w:r>
      <w:r w:rsidR="00CE4D00" w:rsidRPr="00CE4D00">
        <w:rPr>
          <w:rStyle w:val="SubtleEmphasis"/>
          <w:i w:val="0"/>
          <w:iCs w:val="0"/>
          <w:sz w:val="24"/>
          <w:szCs w:val="24"/>
          <w:lang w:val="en-US"/>
        </w:rPr>
        <w:t>The geometric density of the Batch 10.3 wt. %-aging-bTX sample decreased compared to the 10.3 wt. % sample</w:t>
      </w:r>
      <w:r w:rsidR="00CE4D00">
        <w:rPr>
          <w:rStyle w:val="SubtleEmphasis"/>
          <w:i w:val="0"/>
          <w:iCs w:val="0"/>
          <w:sz w:val="24"/>
          <w:szCs w:val="24"/>
          <w:lang w:val="en-US"/>
        </w:rPr>
        <w:t>s</w:t>
      </w:r>
      <w:r w:rsidR="00CE4D00" w:rsidRPr="00CE4D00">
        <w:rPr>
          <w:rStyle w:val="SubtleEmphasis"/>
          <w:i w:val="0"/>
          <w:iCs w:val="0"/>
          <w:sz w:val="24"/>
          <w:szCs w:val="24"/>
          <w:lang w:val="en-US"/>
        </w:rPr>
        <w:t xml:space="preserve">. This indicates that the heat treatment caused the mycelium structure to shrink and fill the micropores and other defects. However, the bubbles introduced into the sample due to the vigorous stirring </w:t>
      </w:r>
      <w:r w:rsidR="00CE4D00" w:rsidRPr="00CE4D00">
        <w:rPr>
          <w:rStyle w:val="SubtleEmphasis"/>
          <w:i w:val="0"/>
          <w:iCs w:val="0"/>
          <w:sz w:val="24"/>
          <w:szCs w:val="24"/>
          <w:lang w:val="en-US"/>
        </w:rPr>
        <w:lastRenderedPageBreak/>
        <w:t xml:space="preserve">of the </w:t>
      </w:r>
      <w:r w:rsidR="00CE4D00">
        <w:rPr>
          <w:rStyle w:val="SubtleEmphasis"/>
          <w:i w:val="0"/>
          <w:iCs w:val="0"/>
          <w:sz w:val="24"/>
          <w:szCs w:val="24"/>
          <w:lang w:val="en-US"/>
        </w:rPr>
        <w:t>large</w:t>
      </w:r>
      <w:r w:rsidR="00CE4D00" w:rsidRPr="00CE4D00">
        <w:rPr>
          <w:rStyle w:val="SubtleEmphasis"/>
          <w:i w:val="0"/>
          <w:iCs w:val="0"/>
          <w:sz w:val="24"/>
          <w:szCs w:val="24"/>
          <w:lang w:val="en-US"/>
        </w:rPr>
        <w:t xml:space="preserve"> Turaxx caused more macropores. As described above, these pores became larger due to the heat treatment.</w:t>
      </w:r>
    </w:p>
    <w:p w14:paraId="7373B5E0" w14:textId="38A754F7" w:rsidR="00B5121B" w:rsidRPr="007A2737" w:rsidRDefault="00B5121B" w:rsidP="007A2737">
      <w:pPr>
        <w:pStyle w:val="Heading4"/>
        <w:spacing w:line="360" w:lineRule="auto"/>
        <w:rPr>
          <w:lang w:val="en-US"/>
        </w:rPr>
      </w:pPr>
      <w:r w:rsidRPr="007A2737">
        <w:rPr>
          <w:rStyle w:val="SubtleEmphasis"/>
          <w:color w:val="2F5496" w:themeColor="accent1" w:themeShade="BF"/>
          <w:sz w:val="24"/>
          <w:szCs w:val="24"/>
          <w:lang w:val="en-US"/>
        </w:rPr>
        <w:t>4.1.2.2 Mechanical characterization using compression test.</w:t>
      </w:r>
    </w:p>
    <w:p w14:paraId="3DF1EDAB" w14:textId="7A9F61C4" w:rsidR="00E8568A" w:rsidRDefault="00B5121B" w:rsidP="00B5121B">
      <w:pPr>
        <w:spacing w:line="360" w:lineRule="auto"/>
        <w:rPr>
          <w:sz w:val="24"/>
          <w:szCs w:val="24"/>
          <w:lang w:val="en-US"/>
        </w:rPr>
      </w:pPr>
      <w:r w:rsidRPr="007A2737">
        <w:rPr>
          <w:sz w:val="24"/>
          <w:szCs w:val="24"/>
          <w:lang w:val="en-US"/>
        </w:rPr>
        <w:t>The compressive stress</w:t>
      </w:r>
      <w:r w:rsidR="00E01134">
        <w:rPr>
          <w:sz w:val="24"/>
          <w:szCs w:val="24"/>
          <w:lang w:val="en-US"/>
        </w:rPr>
        <w:t xml:space="preserve">-strain </w:t>
      </w:r>
      <w:r w:rsidRPr="007A2737">
        <w:rPr>
          <w:sz w:val="24"/>
          <w:szCs w:val="24"/>
          <w:lang w:val="en-US"/>
        </w:rPr>
        <w:t>curve of the batch 10.3 wt.%-aging-sTX sample</w:t>
      </w:r>
      <w:r w:rsidR="00E01134">
        <w:rPr>
          <w:sz w:val="24"/>
          <w:szCs w:val="24"/>
          <w:lang w:val="en-US"/>
        </w:rPr>
        <w:t xml:space="preserve">s with different heat treatment (0 h, 2 h, 18 h at </w:t>
      </w:r>
      <w:r w:rsidR="00E01134" w:rsidRPr="007A2737">
        <w:rPr>
          <w:rFonts w:cstheme="minorHAnsi"/>
          <w:sz w:val="24"/>
          <w:szCs w:val="24"/>
          <w:lang w:val="en-US"/>
        </w:rPr>
        <w:t>120</w:t>
      </w:r>
      <w:r w:rsidR="00E01134">
        <w:rPr>
          <w:rFonts w:cstheme="minorHAnsi"/>
          <w:sz w:val="24"/>
          <w:szCs w:val="24"/>
          <w:lang w:val="en-US"/>
        </w:rPr>
        <w:t xml:space="preserve"> </w:t>
      </w:r>
      <w:r w:rsidR="00E01134" w:rsidRPr="007A2737">
        <w:rPr>
          <w:rFonts w:ascii="Cambria Math" w:hAnsi="Cambria Math" w:cs="Cambria Math"/>
          <w:sz w:val="24"/>
          <w:szCs w:val="24"/>
          <w:lang w:val="en-US"/>
        </w:rPr>
        <w:t>℃</w:t>
      </w:r>
      <w:r w:rsidR="00E01134">
        <w:rPr>
          <w:sz w:val="24"/>
          <w:szCs w:val="24"/>
          <w:lang w:val="en-US"/>
        </w:rPr>
        <w:t>)</w:t>
      </w:r>
      <w:r w:rsidRPr="007A2737">
        <w:rPr>
          <w:sz w:val="24"/>
          <w:szCs w:val="24"/>
          <w:lang w:val="en-US"/>
        </w:rPr>
        <w:t xml:space="preserve"> is shown in Figure 4.8.</w:t>
      </w:r>
      <w:r w:rsidR="00E01134">
        <w:rPr>
          <w:sz w:val="24"/>
          <w:szCs w:val="24"/>
          <w:lang w:val="en-US"/>
        </w:rPr>
        <w:t xml:space="preserve"> </w:t>
      </w:r>
      <w:r w:rsidR="00E01134" w:rsidRPr="00E01134">
        <w:rPr>
          <w:sz w:val="24"/>
          <w:szCs w:val="24"/>
          <w:lang w:val="en-US"/>
        </w:rPr>
        <w:t xml:space="preserve">A total of 5 cylindrical specimens were tested in each set of compression tests, and their production process was described in </w:t>
      </w:r>
      <w:r w:rsidR="00E01134">
        <w:rPr>
          <w:rFonts w:hint="eastAsia"/>
          <w:sz w:val="24"/>
          <w:szCs w:val="24"/>
          <w:lang w:val="en-US"/>
        </w:rPr>
        <w:t>section</w:t>
      </w:r>
      <w:r w:rsidR="00E01134">
        <w:rPr>
          <w:sz w:val="24"/>
          <w:szCs w:val="24"/>
          <w:lang w:val="en-US"/>
        </w:rPr>
        <w:t xml:space="preserve"> </w:t>
      </w:r>
      <w:r w:rsidR="00E01134" w:rsidRPr="00E01134">
        <w:rPr>
          <w:sz w:val="24"/>
          <w:szCs w:val="24"/>
          <w:lang w:val="en-US"/>
        </w:rPr>
        <w:t>3.2.5.</w:t>
      </w:r>
      <w:r w:rsidR="00E01134">
        <w:rPr>
          <w:sz w:val="24"/>
          <w:szCs w:val="24"/>
          <w:lang w:val="en-US"/>
        </w:rPr>
        <w:t xml:space="preserve"> </w:t>
      </w:r>
      <w:r w:rsidR="00B851F5" w:rsidRPr="00B851F5">
        <w:rPr>
          <w:sz w:val="24"/>
          <w:szCs w:val="24"/>
          <w:lang w:val="en-US"/>
        </w:rPr>
        <w:t>The compression modulus was calculated by curve fitting, and the fitting interval was 16</w:t>
      </w:r>
      <w:r w:rsidR="00B851F5">
        <w:rPr>
          <w:sz w:val="24"/>
          <w:szCs w:val="24"/>
          <w:lang w:val="en-US"/>
        </w:rPr>
        <w:t xml:space="preserve"> </w:t>
      </w:r>
      <w:r w:rsidR="00B851F5" w:rsidRPr="00B851F5">
        <w:rPr>
          <w:sz w:val="24"/>
          <w:szCs w:val="24"/>
          <w:lang w:val="en-US"/>
        </w:rPr>
        <w:t>%-20</w:t>
      </w:r>
      <w:r w:rsidR="00B851F5">
        <w:rPr>
          <w:sz w:val="24"/>
          <w:szCs w:val="24"/>
          <w:lang w:val="en-US"/>
        </w:rPr>
        <w:t xml:space="preserve"> </w:t>
      </w:r>
      <w:r w:rsidR="00B851F5" w:rsidRPr="00B851F5">
        <w:rPr>
          <w:sz w:val="24"/>
          <w:szCs w:val="24"/>
          <w:lang w:val="en-US"/>
        </w:rPr>
        <w:t>% compressive strain in all samples.</w:t>
      </w:r>
      <w:r w:rsidR="00B851F5">
        <w:rPr>
          <w:sz w:val="24"/>
          <w:szCs w:val="24"/>
          <w:lang w:val="en-US"/>
        </w:rPr>
        <w:t xml:space="preserve"> </w:t>
      </w:r>
      <w:r w:rsidR="00B851F5" w:rsidRPr="00B851F5">
        <w:rPr>
          <w:sz w:val="24"/>
          <w:szCs w:val="24"/>
          <w:lang w:val="en-US"/>
        </w:rPr>
        <w:t>The calculated results do not include data from samples that failed prematurely.</w:t>
      </w:r>
    </w:p>
    <w:p w14:paraId="78219DE6" w14:textId="7010ED17" w:rsidR="00B851F5" w:rsidRPr="007A2737" w:rsidRDefault="00550525" w:rsidP="007A2737">
      <w:pPr>
        <w:spacing w:line="360" w:lineRule="auto"/>
        <w:ind w:left="-709" w:firstLine="142"/>
        <w:jc w:val="center"/>
        <w:rPr>
          <w:sz w:val="24"/>
          <w:szCs w:val="24"/>
          <w:lang w:val="en-US"/>
        </w:rPr>
      </w:pPr>
      <w:r w:rsidRPr="00550525">
        <w:rPr>
          <w:noProof/>
          <w:sz w:val="24"/>
          <w:szCs w:val="24"/>
          <w:lang w:val="en-US"/>
        </w:rPr>
        <w:drawing>
          <wp:inline distT="0" distB="0" distL="0" distR="0" wp14:anchorId="6FAE2258" wp14:editId="19B02639">
            <wp:extent cx="6564694" cy="1733797"/>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85272" cy="1739232"/>
                    </a:xfrm>
                    <a:prstGeom prst="rect">
                      <a:avLst/>
                    </a:prstGeom>
                  </pic:spPr>
                </pic:pic>
              </a:graphicData>
            </a:graphic>
          </wp:inline>
        </w:drawing>
      </w:r>
    </w:p>
    <w:p w14:paraId="72A3F0BE" w14:textId="44C05438" w:rsidR="00B851F5" w:rsidRPr="007A2737" w:rsidRDefault="00B851F5" w:rsidP="007A2737">
      <w:pPr>
        <w:spacing w:line="360" w:lineRule="auto"/>
        <w:jc w:val="center"/>
        <w:rPr>
          <w:rStyle w:val="SubtleEmphasis"/>
          <w:sz w:val="18"/>
          <w:szCs w:val="18"/>
          <w:lang w:val="en-US"/>
        </w:rPr>
      </w:pPr>
      <w:r w:rsidRPr="007A2737">
        <w:rPr>
          <w:rStyle w:val="SubtleEmphasis"/>
          <w:sz w:val="18"/>
          <w:szCs w:val="18"/>
          <w:lang w:val="en-US"/>
        </w:rPr>
        <w:t xml:space="preserve">Figure 4.8.: compressive stress-strain curve of the batch 10.3 wt.%-aging-sTX samples with different heat treatment (0 h, 2 h, 18 h at 120 </w:t>
      </w:r>
      <w:r w:rsidRPr="007A2737">
        <w:rPr>
          <w:rStyle w:val="SubtleEmphasis"/>
          <w:rFonts w:ascii="Cambria Math" w:hAnsi="Cambria Math" w:cs="Cambria Math"/>
          <w:sz w:val="18"/>
          <w:szCs w:val="18"/>
          <w:lang w:val="en-US"/>
        </w:rPr>
        <w:t>℃</w:t>
      </w:r>
      <w:r w:rsidRPr="007A2737">
        <w:rPr>
          <w:rStyle w:val="SubtleEmphasis"/>
          <w:sz w:val="18"/>
          <w:szCs w:val="18"/>
          <w:lang w:val="en-US"/>
        </w:rPr>
        <w:t>).</w:t>
      </w:r>
      <w:r w:rsidR="00E8568A">
        <w:rPr>
          <w:rStyle w:val="SubtleEmphasis"/>
          <w:sz w:val="18"/>
          <w:szCs w:val="18"/>
          <w:lang w:val="en-US"/>
        </w:rPr>
        <w:t xml:space="preserve"> a. RT. b. </w:t>
      </w:r>
      <w:r w:rsidR="00E8568A" w:rsidRPr="00E8568A">
        <w:rPr>
          <w:rStyle w:val="SubtleEmphasis"/>
          <w:rFonts w:hint="eastAsia"/>
          <w:sz w:val="18"/>
          <w:szCs w:val="18"/>
          <w:lang w:val="en-US"/>
        </w:rPr>
        <w:t xml:space="preserve">120 </w:t>
      </w:r>
      <w:r w:rsidR="00E8568A" w:rsidRPr="007A2737">
        <w:rPr>
          <w:rStyle w:val="SubtleEmphasis"/>
          <w:rFonts w:ascii="Cambria Math" w:hAnsi="Cambria Math" w:cs="Cambria Math"/>
          <w:sz w:val="18"/>
          <w:szCs w:val="18"/>
          <w:lang w:val="en-US"/>
        </w:rPr>
        <w:t>℃</w:t>
      </w:r>
      <w:r w:rsidR="00E8568A">
        <w:rPr>
          <w:rStyle w:val="SubtleEmphasis"/>
          <w:rFonts w:hint="eastAsia"/>
          <w:sz w:val="18"/>
          <w:szCs w:val="18"/>
          <w:lang w:val="en-US"/>
        </w:rPr>
        <w:t xml:space="preserve"> </w:t>
      </w:r>
      <w:r w:rsidR="00E8568A">
        <w:rPr>
          <w:rStyle w:val="SubtleEmphasis"/>
          <w:sz w:val="18"/>
          <w:szCs w:val="18"/>
          <w:lang w:val="en-US"/>
        </w:rPr>
        <w:t xml:space="preserve">2 h. c. </w:t>
      </w:r>
      <w:r w:rsidR="00E8568A" w:rsidRPr="00E8568A">
        <w:rPr>
          <w:rStyle w:val="SubtleEmphasis"/>
          <w:rFonts w:hint="eastAsia"/>
          <w:sz w:val="18"/>
          <w:szCs w:val="18"/>
          <w:lang w:val="en-US"/>
        </w:rPr>
        <w:t xml:space="preserve">120 </w:t>
      </w:r>
      <w:r w:rsidR="00E8568A" w:rsidRPr="007A2737">
        <w:rPr>
          <w:rStyle w:val="SubtleEmphasis"/>
          <w:rFonts w:ascii="Cambria Math" w:hAnsi="Cambria Math" w:cs="Cambria Math"/>
          <w:sz w:val="18"/>
          <w:szCs w:val="18"/>
          <w:lang w:val="en-US"/>
        </w:rPr>
        <w:t>℃</w:t>
      </w:r>
      <w:r w:rsidR="00E8568A">
        <w:rPr>
          <w:rStyle w:val="SubtleEmphasis"/>
          <w:sz w:val="18"/>
          <w:szCs w:val="18"/>
          <w:lang w:val="en-US"/>
        </w:rPr>
        <w:t xml:space="preserve"> 18h. </w:t>
      </w:r>
    </w:p>
    <w:p w14:paraId="14710B04" w14:textId="0E04993C" w:rsidR="00B851F5" w:rsidRDefault="00E8568A" w:rsidP="00B5121B">
      <w:pPr>
        <w:spacing w:line="360" w:lineRule="auto"/>
        <w:rPr>
          <w:sz w:val="24"/>
          <w:szCs w:val="24"/>
          <w:lang w:val="en-US"/>
        </w:rPr>
      </w:pPr>
      <w:r w:rsidRPr="00E8568A">
        <w:rPr>
          <w:sz w:val="24"/>
          <w:szCs w:val="24"/>
          <w:lang w:val="en-US"/>
        </w:rPr>
        <w:t>Table 4.1 lists the properties of batch 10.3 wt.%-aging-sTX samples obtained through compression experiments.</w:t>
      </w:r>
    </w:p>
    <w:p w14:paraId="1F503995" w14:textId="4F4610F3" w:rsidR="00B851F5" w:rsidRPr="007A2737" w:rsidRDefault="00E8568A" w:rsidP="007A2737">
      <w:pPr>
        <w:spacing w:line="360" w:lineRule="auto"/>
        <w:rPr>
          <w:lang w:val="en-US"/>
        </w:rPr>
      </w:pPr>
      <w:r w:rsidRPr="007A2737">
        <w:rPr>
          <w:lang w:val="en-US"/>
        </w:rPr>
        <w:t xml:space="preserve">Table 4.1: Mechanical properties </w:t>
      </w:r>
      <w:r w:rsidR="00BE45BF" w:rsidRPr="00BE45BF">
        <w:rPr>
          <w:lang w:val="en-US"/>
        </w:rPr>
        <w:t xml:space="preserve">of batch 10.3 wt.%-aging-sTX samples </w:t>
      </w:r>
      <w:r w:rsidR="00BE45BF">
        <w:rPr>
          <w:lang w:val="en-US"/>
        </w:rPr>
        <w:t xml:space="preserve">with different heat treatment </w:t>
      </w:r>
      <w:r w:rsidRPr="007A2737">
        <w:rPr>
          <w:lang w:val="en-US"/>
        </w:rPr>
        <w:t>measured by compression test.</w:t>
      </w:r>
    </w:p>
    <w:tbl>
      <w:tblPr>
        <w:tblStyle w:val="TableGrid"/>
        <w:tblW w:w="89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0"/>
        <w:gridCol w:w="1491"/>
        <w:gridCol w:w="2246"/>
        <w:gridCol w:w="1843"/>
        <w:gridCol w:w="1701"/>
      </w:tblGrid>
      <w:tr w:rsidR="00BE45BF" w14:paraId="6639E432" w14:textId="68E5FF85" w:rsidTr="007A2737">
        <w:trPr>
          <w:trHeight w:val="803"/>
          <w:jc w:val="center"/>
        </w:trPr>
        <w:tc>
          <w:tcPr>
            <w:tcW w:w="1650" w:type="dxa"/>
            <w:tcBorders>
              <w:top w:val="single" w:sz="12" w:space="0" w:color="auto"/>
              <w:bottom w:val="single" w:sz="12" w:space="0" w:color="auto"/>
            </w:tcBorders>
            <w:vAlign w:val="center"/>
          </w:tcPr>
          <w:p w14:paraId="5B72C191" w14:textId="77777777" w:rsidR="00BE45BF" w:rsidRPr="007A2737" w:rsidRDefault="00BE45BF" w:rsidP="007A2737">
            <w:pPr>
              <w:pStyle w:val="TCTableBody"/>
              <w:spacing w:line="360" w:lineRule="auto"/>
              <w:jc w:val="center"/>
              <w:rPr>
                <w:rFonts w:asciiTheme="minorHAnsi" w:hAnsiTheme="minorHAnsi" w:cstheme="minorHAnsi"/>
                <w:b/>
                <w:bCs/>
                <w:i/>
                <w:iCs/>
              </w:rPr>
            </w:pPr>
            <w:r w:rsidRPr="007A2737">
              <w:rPr>
                <w:rFonts w:asciiTheme="minorHAnsi" w:hAnsiTheme="minorHAnsi" w:cstheme="minorHAnsi"/>
                <w:b/>
                <w:bCs/>
                <w:i/>
                <w:iCs/>
              </w:rPr>
              <w:t>Sample</w:t>
            </w:r>
          </w:p>
        </w:tc>
        <w:tc>
          <w:tcPr>
            <w:tcW w:w="1491" w:type="dxa"/>
            <w:tcBorders>
              <w:top w:val="single" w:sz="12" w:space="0" w:color="auto"/>
              <w:bottom w:val="single" w:sz="12" w:space="0" w:color="auto"/>
            </w:tcBorders>
            <w:vAlign w:val="center"/>
          </w:tcPr>
          <w:p w14:paraId="5C78C658" w14:textId="77777777" w:rsidR="00BE45BF" w:rsidRPr="007A2737" w:rsidRDefault="00BE45BF" w:rsidP="007A2737">
            <w:pPr>
              <w:pStyle w:val="TCTableBody"/>
              <w:spacing w:line="360" w:lineRule="auto"/>
              <w:jc w:val="center"/>
              <w:rPr>
                <w:rFonts w:asciiTheme="minorHAnsi" w:hAnsiTheme="minorHAnsi" w:cstheme="minorHAnsi"/>
                <w:b/>
                <w:bCs/>
                <w:i/>
                <w:iCs/>
              </w:rPr>
            </w:pPr>
            <w:r w:rsidRPr="007A2737">
              <w:rPr>
                <w:rFonts w:asciiTheme="minorHAnsi" w:hAnsiTheme="minorHAnsi" w:cstheme="minorHAnsi"/>
                <w:b/>
                <w:bCs/>
                <w:i/>
                <w:iCs/>
              </w:rPr>
              <w:t>Compression at break [%]</w:t>
            </w:r>
          </w:p>
        </w:tc>
        <w:tc>
          <w:tcPr>
            <w:tcW w:w="2246" w:type="dxa"/>
            <w:tcBorders>
              <w:top w:val="single" w:sz="12" w:space="0" w:color="auto"/>
              <w:bottom w:val="single" w:sz="12" w:space="0" w:color="auto"/>
            </w:tcBorders>
            <w:vAlign w:val="center"/>
          </w:tcPr>
          <w:p w14:paraId="205E02AD" w14:textId="77777777" w:rsidR="00BE45BF" w:rsidRPr="007A2737" w:rsidRDefault="00BE45BF" w:rsidP="007A2737">
            <w:pPr>
              <w:pStyle w:val="TCTableBody"/>
              <w:spacing w:line="360" w:lineRule="auto"/>
              <w:jc w:val="center"/>
              <w:rPr>
                <w:rFonts w:asciiTheme="minorHAnsi" w:hAnsiTheme="minorHAnsi" w:cstheme="minorHAnsi"/>
                <w:b/>
                <w:bCs/>
                <w:i/>
                <w:iCs/>
              </w:rPr>
            </w:pPr>
            <w:r w:rsidRPr="007A2737">
              <w:rPr>
                <w:rFonts w:asciiTheme="minorHAnsi" w:hAnsiTheme="minorHAnsi" w:cstheme="minorHAnsi"/>
                <w:b/>
                <w:bCs/>
                <w:i/>
                <w:iCs/>
              </w:rPr>
              <w:t>Compressive strength [MPa]</w:t>
            </w:r>
          </w:p>
        </w:tc>
        <w:tc>
          <w:tcPr>
            <w:tcW w:w="1843" w:type="dxa"/>
            <w:tcBorders>
              <w:top w:val="single" w:sz="12" w:space="0" w:color="auto"/>
              <w:bottom w:val="single" w:sz="12" w:space="0" w:color="auto"/>
            </w:tcBorders>
            <w:vAlign w:val="center"/>
          </w:tcPr>
          <w:p w14:paraId="51995F1E" w14:textId="0B37C2E8" w:rsidR="00BE45BF" w:rsidRPr="007A2737" w:rsidRDefault="00152219" w:rsidP="007A2737">
            <w:pPr>
              <w:pStyle w:val="TCTableBody"/>
              <w:spacing w:line="360" w:lineRule="auto"/>
              <w:rPr>
                <w:rFonts w:asciiTheme="minorHAnsi" w:hAnsiTheme="minorHAnsi" w:cstheme="minorHAnsi"/>
                <w:b/>
                <w:bCs/>
                <w:i/>
                <w:iCs/>
              </w:rPr>
            </w:pPr>
            <w:r>
              <w:rPr>
                <w:rFonts w:asciiTheme="minorHAnsi" w:hAnsiTheme="minorHAnsi" w:cstheme="minorHAnsi"/>
                <w:b/>
                <w:bCs/>
                <w:i/>
                <w:iCs/>
              </w:rPr>
              <w:t>C</w:t>
            </w:r>
            <w:r w:rsidR="00BE45BF" w:rsidRPr="002F0732">
              <w:rPr>
                <w:rFonts w:asciiTheme="minorHAnsi" w:hAnsiTheme="minorHAnsi" w:cstheme="minorHAnsi"/>
                <w:b/>
                <w:bCs/>
                <w:i/>
                <w:iCs/>
              </w:rPr>
              <w:t>ompressi</w:t>
            </w:r>
            <w:r>
              <w:rPr>
                <w:rFonts w:asciiTheme="minorHAnsi" w:hAnsiTheme="minorHAnsi" w:cstheme="minorHAnsi"/>
                <w:b/>
                <w:bCs/>
                <w:i/>
                <w:iCs/>
              </w:rPr>
              <w:t>ve</w:t>
            </w:r>
            <w:r w:rsidR="00BE45BF" w:rsidRPr="007A2737">
              <w:rPr>
                <w:rFonts w:asciiTheme="minorHAnsi" w:hAnsiTheme="minorHAnsi" w:cstheme="minorHAnsi"/>
                <w:b/>
                <w:bCs/>
                <w:i/>
                <w:iCs/>
              </w:rPr>
              <w:t xml:space="preserve"> modulus [GPa]</w:t>
            </w:r>
          </w:p>
        </w:tc>
        <w:tc>
          <w:tcPr>
            <w:tcW w:w="1701" w:type="dxa"/>
            <w:tcBorders>
              <w:top w:val="single" w:sz="12" w:space="0" w:color="auto"/>
              <w:bottom w:val="single" w:sz="12" w:space="0" w:color="auto"/>
            </w:tcBorders>
            <w:vAlign w:val="center"/>
          </w:tcPr>
          <w:p w14:paraId="5A888C7F" w14:textId="1357AF6F" w:rsidR="00BE45BF" w:rsidRPr="007A2737" w:rsidRDefault="00BE45BF" w:rsidP="007A2737">
            <w:pPr>
              <w:pStyle w:val="TCTableBody"/>
              <w:spacing w:line="360" w:lineRule="auto"/>
              <w:jc w:val="center"/>
              <w:rPr>
                <w:rFonts w:asciiTheme="minorHAnsi" w:hAnsiTheme="minorHAnsi" w:cstheme="minorHAnsi"/>
                <w:b/>
                <w:bCs/>
                <w:i/>
                <w:iCs/>
              </w:rPr>
            </w:pPr>
            <w:r w:rsidRPr="007A2737">
              <w:rPr>
                <w:rFonts w:ascii="Calibri" w:eastAsiaTheme="minorEastAsia" w:hAnsi="Calibri" w:cs="Calibri"/>
                <w:b/>
                <w:bCs/>
                <w:i/>
                <w:iCs/>
                <w:color w:val="000000"/>
                <w:szCs w:val="24"/>
                <w:lang w:val="de-DE" w:eastAsia="zh-CN"/>
              </w:rPr>
              <w:t>Toughness [kj/m</w:t>
            </w:r>
            <w:r w:rsidRPr="007A2737">
              <w:rPr>
                <w:rFonts w:ascii="Calibri" w:eastAsiaTheme="minorEastAsia" w:hAnsi="Calibri" w:cs="Calibri"/>
                <w:b/>
                <w:bCs/>
                <w:i/>
                <w:iCs/>
                <w:color w:val="000000"/>
                <w:szCs w:val="24"/>
                <w:vertAlign w:val="superscript"/>
                <w:lang w:val="de-DE" w:eastAsia="zh-CN"/>
              </w:rPr>
              <w:t>2</w:t>
            </w:r>
            <w:r w:rsidRPr="007A2737">
              <w:rPr>
                <w:rFonts w:ascii="Calibri" w:eastAsiaTheme="minorEastAsia" w:hAnsi="Calibri" w:cs="Calibri"/>
                <w:b/>
                <w:bCs/>
                <w:i/>
                <w:iCs/>
                <w:color w:val="000000"/>
                <w:szCs w:val="24"/>
                <w:lang w:val="de-DE" w:eastAsia="zh-CN"/>
              </w:rPr>
              <w:t>]</w:t>
            </w:r>
          </w:p>
        </w:tc>
      </w:tr>
      <w:tr w:rsidR="00BE45BF" w14:paraId="28646046" w14:textId="4382D5A7" w:rsidTr="007A2737">
        <w:trPr>
          <w:trHeight w:val="368"/>
          <w:jc w:val="center"/>
        </w:trPr>
        <w:tc>
          <w:tcPr>
            <w:tcW w:w="1650" w:type="dxa"/>
            <w:tcBorders>
              <w:top w:val="single" w:sz="12" w:space="0" w:color="auto"/>
            </w:tcBorders>
            <w:vAlign w:val="center"/>
          </w:tcPr>
          <w:p w14:paraId="55F44913" w14:textId="65DEA9C3" w:rsidR="00BE45BF" w:rsidRPr="007A2737" w:rsidRDefault="00BE45BF" w:rsidP="007A2737">
            <w:pPr>
              <w:pStyle w:val="TCTableBody"/>
              <w:spacing w:line="360" w:lineRule="auto"/>
              <w:jc w:val="center"/>
              <w:rPr>
                <w:rFonts w:asciiTheme="minorHAnsi" w:hAnsiTheme="minorHAnsi" w:cstheme="minorHAnsi"/>
                <w:b/>
                <w:bCs/>
                <w:i/>
                <w:iCs/>
              </w:rPr>
            </w:pPr>
            <w:r w:rsidRPr="007A2737">
              <w:rPr>
                <w:rFonts w:asciiTheme="minorHAnsi" w:hAnsiTheme="minorHAnsi" w:cstheme="minorHAnsi"/>
                <w:b/>
                <w:bCs/>
                <w:i/>
                <w:iCs/>
              </w:rPr>
              <w:t>RT</w:t>
            </w:r>
          </w:p>
        </w:tc>
        <w:tc>
          <w:tcPr>
            <w:tcW w:w="1491" w:type="dxa"/>
            <w:tcBorders>
              <w:top w:val="single" w:sz="12" w:space="0" w:color="auto"/>
            </w:tcBorders>
            <w:vAlign w:val="center"/>
          </w:tcPr>
          <w:p w14:paraId="17A441DC" w14:textId="538693A4" w:rsidR="00BE45BF" w:rsidRPr="007A2737" w:rsidRDefault="00BE45BF" w:rsidP="007A2737">
            <w:pPr>
              <w:pStyle w:val="TCTableBody"/>
              <w:spacing w:line="360" w:lineRule="auto"/>
              <w:jc w:val="center"/>
              <w:rPr>
                <w:rFonts w:asciiTheme="minorHAnsi" w:hAnsiTheme="minorHAnsi" w:cstheme="minorHAnsi"/>
              </w:rPr>
            </w:pPr>
            <w:r>
              <w:rPr>
                <w:rFonts w:asciiTheme="minorHAnsi" w:hAnsiTheme="minorHAnsi" w:cstheme="minorHAnsi"/>
              </w:rPr>
              <w:t>31</w:t>
            </w:r>
            <w:r w:rsidRPr="007A2737">
              <w:rPr>
                <w:rFonts w:asciiTheme="minorHAnsi" w:hAnsiTheme="minorHAnsi" w:cstheme="minorHAnsi"/>
              </w:rPr>
              <w:t>.</w:t>
            </w:r>
            <w:r>
              <w:rPr>
                <w:rFonts w:asciiTheme="minorHAnsi" w:hAnsiTheme="minorHAnsi" w:cstheme="minorHAnsi"/>
              </w:rPr>
              <w:t>8</w:t>
            </w:r>
            <w:r w:rsidRPr="007A2737">
              <w:rPr>
                <w:rFonts w:asciiTheme="minorHAnsi" w:hAnsiTheme="minorHAnsi" w:cstheme="minorHAnsi"/>
              </w:rPr>
              <w:t> ± 3.</w:t>
            </w:r>
            <w:r>
              <w:rPr>
                <w:rFonts w:asciiTheme="minorHAnsi" w:hAnsiTheme="minorHAnsi" w:cstheme="minorHAnsi"/>
              </w:rPr>
              <w:t>9</w:t>
            </w:r>
          </w:p>
        </w:tc>
        <w:tc>
          <w:tcPr>
            <w:tcW w:w="2246" w:type="dxa"/>
            <w:tcBorders>
              <w:top w:val="single" w:sz="12" w:space="0" w:color="auto"/>
            </w:tcBorders>
            <w:vAlign w:val="center"/>
          </w:tcPr>
          <w:p w14:paraId="137F543D" w14:textId="4DD9153B" w:rsidR="00BE45BF" w:rsidRPr="007A2737" w:rsidRDefault="00BE45BF" w:rsidP="007A2737">
            <w:pPr>
              <w:pStyle w:val="TCTableBody"/>
              <w:spacing w:line="360" w:lineRule="auto"/>
              <w:jc w:val="center"/>
              <w:rPr>
                <w:rFonts w:asciiTheme="minorHAnsi" w:hAnsiTheme="minorHAnsi" w:cstheme="minorHAnsi"/>
              </w:rPr>
            </w:pPr>
            <w:r w:rsidRPr="007A2737">
              <w:rPr>
                <w:rFonts w:asciiTheme="minorHAnsi" w:hAnsiTheme="minorHAnsi" w:cstheme="minorHAnsi"/>
              </w:rPr>
              <w:t>12</w:t>
            </w:r>
            <w:r>
              <w:rPr>
                <w:rFonts w:asciiTheme="minorHAnsi" w:hAnsiTheme="minorHAnsi" w:cstheme="minorHAnsi"/>
              </w:rPr>
              <w:t>7</w:t>
            </w:r>
            <w:r w:rsidRPr="007A2737">
              <w:rPr>
                <w:rFonts w:asciiTheme="minorHAnsi" w:hAnsiTheme="minorHAnsi" w:cstheme="minorHAnsi"/>
              </w:rPr>
              <w:t>.</w:t>
            </w:r>
            <w:r>
              <w:rPr>
                <w:rFonts w:asciiTheme="minorHAnsi" w:hAnsiTheme="minorHAnsi" w:cstheme="minorHAnsi"/>
              </w:rPr>
              <w:t>0</w:t>
            </w:r>
            <w:r w:rsidRPr="007A2737">
              <w:rPr>
                <w:rFonts w:asciiTheme="minorHAnsi" w:hAnsiTheme="minorHAnsi" w:cstheme="minorHAnsi"/>
              </w:rPr>
              <w:t> ± </w:t>
            </w:r>
            <w:r>
              <w:rPr>
                <w:rFonts w:asciiTheme="minorHAnsi" w:hAnsiTheme="minorHAnsi" w:cstheme="minorHAnsi"/>
              </w:rPr>
              <w:t>4</w:t>
            </w:r>
            <w:r w:rsidRPr="007A2737">
              <w:rPr>
                <w:rFonts w:asciiTheme="minorHAnsi" w:hAnsiTheme="minorHAnsi" w:cstheme="minorHAnsi"/>
              </w:rPr>
              <w:t>.</w:t>
            </w:r>
            <w:r>
              <w:rPr>
                <w:rFonts w:asciiTheme="minorHAnsi" w:hAnsiTheme="minorHAnsi" w:cstheme="minorHAnsi"/>
              </w:rPr>
              <w:t>18</w:t>
            </w:r>
          </w:p>
        </w:tc>
        <w:tc>
          <w:tcPr>
            <w:tcW w:w="1843" w:type="dxa"/>
            <w:tcBorders>
              <w:top w:val="single" w:sz="12" w:space="0" w:color="auto"/>
            </w:tcBorders>
            <w:vAlign w:val="center"/>
          </w:tcPr>
          <w:p w14:paraId="16CF6E4C" w14:textId="08B2DDED" w:rsidR="00BE45BF" w:rsidRPr="007A2737" w:rsidRDefault="00BE45BF" w:rsidP="007A2737">
            <w:pPr>
              <w:pStyle w:val="TCTableBody"/>
              <w:spacing w:line="360" w:lineRule="auto"/>
              <w:jc w:val="center"/>
              <w:rPr>
                <w:rFonts w:asciiTheme="minorHAnsi" w:hAnsiTheme="minorHAnsi" w:cstheme="minorHAnsi"/>
              </w:rPr>
            </w:pPr>
            <w:r>
              <w:rPr>
                <w:rFonts w:asciiTheme="minorHAnsi" w:hAnsiTheme="minorHAnsi" w:cstheme="minorHAnsi"/>
              </w:rPr>
              <w:t>2</w:t>
            </w:r>
            <w:r w:rsidRPr="007A2737">
              <w:rPr>
                <w:rFonts w:asciiTheme="minorHAnsi" w:hAnsiTheme="minorHAnsi" w:cstheme="minorHAnsi"/>
              </w:rPr>
              <w:t>.</w:t>
            </w:r>
            <w:r>
              <w:rPr>
                <w:rFonts w:asciiTheme="minorHAnsi" w:hAnsiTheme="minorHAnsi" w:cstheme="minorHAnsi"/>
              </w:rPr>
              <w:t>9</w:t>
            </w:r>
            <w:r w:rsidRPr="007A2737">
              <w:rPr>
                <w:rFonts w:asciiTheme="minorHAnsi" w:hAnsiTheme="minorHAnsi" w:cstheme="minorHAnsi"/>
              </w:rPr>
              <w:t> ± </w:t>
            </w:r>
            <w:r w:rsidRPr="007A2737">
              <w:rPr>
                <w:rFonts w:asciiTheme="minorHAnsi" w:eastAsia="Times" w:hAnsiTheme="minorHAnsi" w:cstheme="minorHAnsi"/>
                <w:szCs w:val="24"/>
              </w:rPr>
              <w:t>0.</w:t>
            </w:r>
            <w:r>
              <w:rPr>
                <w:rFonts w:asciiTheme="minorHAnsi" w:eastAsia="Times" w:hAnsiTheme="minorHAnsi" w:cstheme="minorHAnsi"/>
                <w:szCs w:val="24"/>
              </w:rPr>
              <w:t>34</w:t>
            </w:r>
          </w:p>
        </w:tc>
        <w:tc>
          <w:tcPr>
            <w:tcW w:w="1701" w:type="dxa"/>
            <w:tcBorders>
              <w:top w:val="single" w:sz="12" w:space="0" w:color="auto"/>
            </w:tcBorders>
            <w:vAlign w:val="center"/>
          </w:tcPr>
          <w:p w14:paraId="0D4B48A1" w14:textId="7F102EE0" w:rsidR="00BE45BF" w:rsidRPr="007A2737" w:rsidRDefault="00BE45BF" w:rsidP="007A2737">
            <w:pPr>
              <w:pStyle w:val="TCTableBody"/>
              <w:spacing w:line="360" w:lineRule="auto"/>
              <w:jc w:val="center"/>
              <w:rPr>
                <w:rFonts w:asciiTheme="minorHAnsi" w:hAnsiTheme="minorHAnsi" w:cstheme="minorHAnsi"/>
              </w:rPr>
            </w:pPr>
            <w:r>
              <w:rPr>
                <w:rFonts w:asciiTheme="minorHAnsi" w:hAnsiTheme="minorHAnsi" w:cstheme="minorHAnsi"/>
              </w:rPr>
              <w:t>76.1</w:t>
            </w:r>
            <w:r w:rsidRPr="002F0732">
              <w:rPr>
                <w:rFonts w:asciiTheme="minorHAnsi" w:hAnsiTheme="minorHAnsi" w:cstheme="minorHAnsi"/>
              </w:rPr>
              <w:t> ± </w:t>
            </w:r>
            <w:r>
              <w:rPr>
                <w:rFonts w:asciiTheme="minorHAnsi" w:hAnsiTheme="minorHAnsi" w:cstheme="minorHAnsi"/>
              </w:rPr>
              <w:t>12.1</w:t>
            </w:r>
          </w:p>
        </w:tc>
      </w:tr>
      <w:tr w:rsidR="00BE45BF" w14:paraId="1A652C39" w14:textId="1C2DFD9D" w:rsidTr="007A2737">
        <w:trPr>
          <w:trHeight w:val="368"/>
          <w:jc w:val="center"/>
        </w:trPr>
        <w:tc>
          <w:tcPr>
            <w:tcW w:w="1650" w:type="dxa"/>
            <w:vAlign w:val="center"/>
          </w:tcPr>
          <w:p w14:paraId="2DCE2EA7" w14:textId="2A2399EC" w:rsidR="00BE45BF" w:rsidRPr="007A2737" w:rsidRDefault="00BE45BF" w:rsidP="007A2737">
            <w:pPr>
              <w:pStyle w:val="TCTableBody"/>
              <w:spacing w:line="360" w:lineRule="auto"/>
              <w:jc w:val="center"/>
              <w:rPr>
                <w:rFonts w:asciiTheme="minorHAnsi" w:hAnsiTheme="minorHAnsi" w:cstheme="minorHAnsi"/>
                <w:b/>
                <w:bCs/>
                <w:i/>
                <w:iCs/>
              </w:rPr>
            </w:pPr>
            <w:r w:rsidRPr="007A2737">
              <w:rPr>
                <w:rFonts w:asciiTheme="minorHAnsi" w:hAnsiTheme="minorHAnsi" w:cstheme="minorHAnsi"/>
                <w:b/>
                <w:bCs/>
                <w:i/>
                <w:iCs/>
              </w:rPr>
              <w:t>120°C_2h</w:t>
            </w:r>
          </w:p>
        </w:tc>
        <w:tc>
          <w:tcPr>
            <w:tcW w:w="1491" w:type="dxa"/>
            <w:vAlign w:val="center"/>
          </w:tcPr>
          <w:p w14:paraId="59E0929C" w14:textId="057F2003" w:rsidR="00BE45BF" w:rsidRPr="007A2737" w:rsidRDefault="00BE45BF" w:rsidP="007A2737">
            <w:pPr>
              <w:pStyle w:val="TCTableBody"/>
              <w:spacing w:line="360" w:lineRule="auto"/>
              <w:jc w:val="center"/>
              <w:rPr>
                <w:rFonts w:asciiTheme="minorHAnsi" w:hAnsiTheme="minorHAnsi" w:cstheme="minorHAnsi"/>
              </w:rPr>
            </w:pPr>
            <w:r>
              <w:rPr>
                <w:rFonts w:asciiTheme="minorHAnsi" w:hAnsiTheme="minorHAnsi" w:cstheme="minorHAnsi"/>
              </w:rPr>
              <w:t>29</w:t>
            </w:r>
            <w:r w:rsidRPr="007A2737">
              <w:rPr>
                <w:rFonts w:asciiTheme="minorHAnsi" w:hAnsiTheme="minorHAnsi" w:cstheme="minorHAnsi"/>
              </w:rPr>
              <w:t>.</w:t>
            </w:r>
            <w:r>
              <w:rPr>
                <w:rFonts w:asciiTheme="minorHAnsi" w:hAnsiTheme="minorHAnsi" w:cstheme="minorHAnsi"/>
              </w:rPr>
              <w:t>8</w:t>
            </w:r>
            <w:r w:rsidRPr="007A2737">
              <w:rPr>
                <w:rFonts w:asciiTheme="minorHAnsi" w:hAnsiTheme="minorHAnsi" w:cstheme="minorHAnsi"/>
              </w:rPr>
              <w:t> ± </w:t>
            </w:r>
            <w:r>
              <w:rPr>
                <w:rFonts w:asciiTheme="minorHAnsi" w:hAnsiTheme="minorHAnsi" w:cstheme="minorHAnsi"/>
              </w:rPr>
              <w:t>2</w:t>
            </w:r>
            <w:r w:rsidRPr="007A2737">
              <w:rPr>
                <w:rFonts w:asciiTheme="minorHAnsi" w:hAnsiTheme="minorHAnsi" w:cstheme="minorHAnsi"/>
              </w:rPr>
              <w:t>.</w:t>
            </w:r>
            <w:r>
              <w:rPr>
                <w:rFonts w:asciiTheme="minorHAnsi" w:hAnsiTheme="minorHAnsi" w:cstheme="minorHAnsi"/>
              </w:rPr>
              <w:t>0</w:t>
            </w:r>
          </w:p>
        </w:tc>
        <w:tc>
          <w:tcPr>
            <w:tcW w:w="2246" w:type="dxa"/>
            <w:vAlign w:val="center"/>
          </w:tcPr>
          <w:p w14:paraId="176551A0" w14:textId="1C106921" w:rsidR="00BE45BF" w:rsidRPr="007A2737" w:rsidRDefault="00BE45BF" w:rsidP="007A2737">
            <w:pPr>
              <w:pStyle w:val="TCTableBody"/>
              <w:spacing w:line="360" w:lineRule="auto"/>
              <w:jc w:val="center"/>
              <w:rPr>
                <w:rFonts w:asciiTheme="minorHAnsi" w:hAnsiTheme="minorHAnsi" w:cstheme="minorHAnsi"/>
              </w:rPr>
            </w:pPr>
            <w:r w:rsidRPr="007A2737">
              <w:rPr>
                <w:rFonts w:asciiTheme="minorHAnsi" w:hAnsiTheme="minorHAnsi" w:cstheme="minorHAnsi"/>
              </w:rPr>
              <w:t>1</w:t>
            </w:r>
            <w:r>
              <w:rPr>
                <w:rFonts w:asciiTheme="minorHAnsi" w:hAnsiTheme="minorHAnsi" w:cstheme="minorHAnsi"/>
              </w:rPr>
              <w:t>47</w:t>
            </w:r>
            <w:r w:rsidRPr="007A2737">
              <w:rPr>
                <w:rFonts w:asciiTheme="minorHAnsi" w:hAnsiTheme="minorHAnsi" w:cstheme="minorHAnsi"/>
              </w:rPr>
              <w:t>.</w:t>
            </w:r>
            <w:r>
              <w:rPr>
                <w:rFonts w:asciiTheme="minorHAnsi" w:hAnsiTheme="minorHAnsi" w:cstheme="minorHAnsi"/>
              </w:rPr>
              <w:t>7</w:t>
            </w:r>
            <w:r w:rsidRPr="007A2737">
              <w:rPr>
                <w:rFonts w:asciiTheme="minorHAnsi" w:hAnsiTheme="minorHAnsi" w:cstheme="minorHAnsi"/>
              </w:rPr>
              <w:t> ± </w:t>
            </w:r>
            <w:r>
              <w:rPr>
                <w:rFonts w:asciiTheme="minorHAnsi" w:hAnsiTheme="minorHAnsi" w:cstheme="minorHAnsi"/>
              </w:rPr>
              <w:t>4</w:t>
            </w:r>
            <w:r w:rsidRPr="007A2737">
              <w:rPr>
                <w:rFonts w:asciiTheme="minorHAnsi" w:hAnsiTheme="minorHAnsi" w:cstheme="minorHAnsi"/>
              </w:rPr>
              <w:t>.</w:t>
            </w:r>
            <w:r>
              <w:rPr>
                <w:rFonts w:asciiTheme="minorHAnsi" w:hAnsiTheme="minorHAnsi" w:cstheme="minorHAnsi"/>
              </w:rPr>
              <w:t>71</w:t>
            </w:r>
          </w:p>
        </w:tc>
        <w:tc>
          <w:tcPr>
            <w:tcW w:w="1843" w:type="dxa"/>
            <w:vAlign w:val="center"/>
          </w:tcPr>
          <w:p w14:paraId="24F930A2" w14:textId="32205808" w:rsidR="00BE45BF" w:rsidRPr="007A2737" w:rsidRDefault="00BE45BF" w:rsidP="007A2737">
            <w:pPr>
              <w:pStyle w:val="TCTableBody"/>
              <w:spacing w:line="360" w:lineRule="auto"/>
              <w:jc w:val="center"/>
              <w:rPr>
                <w:rFonts w:asciiTheme="minorHAnsi" w:hAnsiTheme="minorHAnsi" w:cstheme="minorHAnsi"/>
              </w:rPr>
            </w:pPr>
            <w:r>
              <w:rPr>
                <w:rFonts w:asciiTheme="minorHAnsi" w:hAnsiTheme="minorHAnsi" w:cstheme="minorHAnsi"/>
              </w:rPr>
              <w:t>3</w:t>
            </w:r>
            <w:r w:rsidRPr="007A2737">
              <w:rPr>
                <w:rFonts w:asciiTheme="minorHAnsi" w:hAnsiTheme="minorHAnsi" w:cstheme="minorHAnsi"/>
              </w:rPr>
              <w:t>.</w:t>
            </w:r>
            <w:r>
              <w:rPr>
                <w:rFonts w:asciiTheme="minorHAnsi" w:hAnsiTheme="minorHAnsi" w:cstheme="minorHAnsi"/>
              </w:rPr>
              <w:t>93</w:t>
            </w:r>
            <w:r w:rsidRPr="007A2737">
              <w:rPr>
                <w:rFonts w:asciiTheme="minorHAnsi" w:hAnsiTheme="minorHAnsi" w:cstheme="minorHAnsi"/>
              </w:rPr>
              <w:t> ± 0.</w:t>
            </w:r>
            <w:r>
              <w:rPr>
                <w:rFonts w:asciiTheme="minorHAnsi" w:hAnsiTheme="minorHAnsi" w:cstheme="minorHAnsi"/>
              </w:rPr>
              <w:t>24</w:t>
            </w:r>
          </w:p>
        </w:tc>
        <w:tc>
          <w:tcPr>
            <w:tcW w:w="1701" w:type="dxa"/>
            <w:vAlign w:val="center"/>
          </w:tcPr>
          <w:p w14:paraId="2B67418F" w14:textId="316BF9F4" w:rsidR="00BE45BF" w:rsidRPr="007A2737" w:rsidRDefault="00BE45BF" w:rsidP="007A2737">
            <w:pPr>
              <w:pStyle w:val="TCTableBody"/>
              <w:spacing w:line="360" w:lineRule="auto"/>
              <w:jc w:val="center"/>
              <w:rPr>
                <w:rFonts w:asciiTheme="minorHAnsi" w:hAnsiTheme="minorHAnsi" w:cstheme="minorHAnsi"/>
              </w:rPr>
            </w:pPr>
            <w:r>
              <w:rPr>
                <w:rFonts w:asciiTheme="minorHAnsi" w:hAnsiTheme="minorHAnsi" w:cstheme="minorHAnsi"/>
              </w:rPr>
              <w:t>71.9</w:t>
            </w:r>
            <w:r w:rsidRPr="002F0732">
              <w:rPr>
                <w:rFonts w:asciiTheme="minorHAnsi" w:hAnsiTheme="minorHAnsi" w:cstheme="minorHAnsi"/>
              </w:rPr>
              <w:t> ± </w:t>
            </w:r>
            <w:r>
              <w:rPr>
                <w:rFonts w:asciiTheme="minorHAnsi" w:hAnsiTheme="minorHAnsi" w:cstheme="minorHAnsi"/>
              </w:rPr>
              <w:t>8.6</w:t>
            </w:r>
          </w:p>
        </w:tc>
      </w:tr>
      <w:tr w:rsidR="00BE45BF" w14:paraId="617A79AD" w14:textId="334AD667" w:rsidTr="007A2737">
        <w:trPr>
          <w:trHeight w:val="368"/>
          <w:jc w:val="center"/>
        </w:trPr>
        <w:tc>
          <w:tcPr>
            <w:tcW w:w="1650" w:type="dxa"/>
            <w:tcBorders>
              <w:bottom w:val="single" w:sz="4" w:space="0" w:color="auto"/>
            </w:tcBorders>
            <w:vAlign w:val="center"/>
          </w:tcPr>
          <w:p w14:paraId="365E52E9" w14:textId="32D4C4C8" w:rsidR="00BE45BF" w:rsidRPr="007A2737" w:rsidRDefault="00BE45BF" w:rsidP="007A2737">
            <w:pPr>
              <w:pStyle w:val="TCTableBody"/>
              <w:spacing w:line="360" w:lineRule="auto"/>
              <w:jc w:val="center"/>
              <w:rPr>
                <w:rFonts w:asciiTheme="minorHAnsi" w:hAnsiTheme="minorHAnsi" w:cstheme="minorHAnsi"/>
                <w:b/>
                <w:bCs/>
                <w:i/>
                <w:iCs/>
              </w:rPr>
            </w:pPr>
            <w:r w:rsidRPr="007A2737">
              <w:rPr>
                <w:rFonts w:asciiTheme="minorHAnsi" w:hAnsiTheme="minorHAnsi" w:cstheme="minorHAnsi"/>
                <w:b/>
                <w:bCs/>
                <w:i/>
                <w:iCs/>
              </w:rPr>
              <w:t>120°C_18h</w:t>
            </w:r>
          </w:p>
        </w:tc>
        <w:tc>
          <w:tcPr>
            <w:tcW w:w="1491" w:type="dxa"/>
            <w:tcBorders>
              <w:bottom w:val="single" w:sz="4" w:space="0" w:color="auto"/>
            </w:tcBorders>
            <w:vAlign w:val="center"/>
          </w:tcPr>
          <w:p w14:paraId="5B9F8411" w14:textId="7CB6C386" w:rsidR="00BE45BF" w:rsidRPr="007A2737" w:rsidRDefault="00BE45BF" w:rsidP="007A2737">
            <w:pPr>
              <w:pStyle w:val="TCTableBody"/>
              <w:spacing w:line="360" w:lineRule="auto"/>
              <w:jc w:val="center"/>
              <w:rPr>
                <w:rFonts w:asciiTheme="minorHAnsi" w:hAnsiTheme="minorHAnsi" w:cstheme="minorHAnsi"/>
              </w:rPr>
            </w:pPr>
            <w:r>
              <w:rPr>
                <w:rFonts w:asciiTheme="minorHAnsi" w:hAnsiTheme="minorHAnsi" w:cstheme="minorHAnsi"/>
              </w:rPr>
              <w:t>20</w:t>
            </w:r>
            <w:r w:rsidRPr="007A2737">
              <w:rPr>
                <w:rFonts w:asciiTheme="minorHAnsi" w:hAnsiTheme="minorHAnsi" w:cstheme="minorHAnsi"/>
              </w:rPr>
              <w:t>.</w:t>
            </w:r>
            <w:r>
              <w:rPr>
                <w:rFonts w:asciiTheme="minorHAnsi" w:hAnsiTheme="minorHAnsi" w:cstheme="minorHAnsi"/>
              </w:rPr>
              <w:t>6</w:t>
            </w:r>
            <w:r w:rsidRPr="007A2737">
              <w:rPr>
                <w:rFonts w:asciiTheme="minorHAnsi" w:hAnsiTheme="minorHAnsi" w:cstheme="minorHAnsi"/>
              </w:rPr>
              <w:t> ± 4.</w:t>
            </w:r>
            <w:r>
              <w:rPr>
                <w:rFonts w:asciiTheme="minorHAnsi" w:hAnsiTheme="minorHAnsi" w:cstheme="minorHAnsi"/>
              </w:rPr>
              <w:t>6</w:t>
            </w:r>
          </w:p>
        </w:tc>
        <w:tc>
          <w:tcPr>
            <w:tcW w:w="2246" w:type="dxa"/>
            <w:tcBorders>
              <w:bottom w:val="single" w:sz="4" w:space="0" w:color="auto"/>
            </w:tcBorders>
            <w:vAlign w:val="center"/>
          </w:tcPr>
          <w:p w14:paraId="119A6EB3" w14:textId="3C9DD1A8" w:rsidR="00BE45BF" w:rsidRPr="007A2737" w:rsidRDefault="00BE45BF" w:rsidP="007A2737">
            <w:pPr>
              <w:pStyle w:val="TCTableBody"/>
              <w:spacing w:line="360" w:lineRule="auto"/>
              <w:jc w:val="center"/>
              <w:rPr>
                <w:rFonts w:asciiTheme="minorHAnsi" w:hAnsiTheme="minorHAnsi" w:cstheme="minorHAnsi"/>
              </w:rPr>
            </w:pPr>
            <w:r>
              <w:rPr>
                <w:rFonts w:asciiTheme="minorHAnsi" w:hAnsiTheme="minorHAnsi" w:cstheme="minorHAnsi"/>
              </w:rPr>
              <w:t>124</w:t>
            </w:r>
            <w:r w:rsidRPr="007A2737">
              <w:rPr>
                <w:rFonts w:asciiTheme="minorHAnsi" w:hAnsiTheme="minorHAnsi" w:cstheme="minorHAnsi"/>
              </w:rPr>
              <w:t>.</w:t>
            </w:r>
            <w:r>
              <w:rPr>
                <w:rFonts w:asciiTheme="minorHAnsi" w:hAnsiTheme="minorHAnsi" w:cstheme="minorHAnsi"/>
              </w:rPr>
              <w:t>3</w:t>
            </w:r>
            <w:r w:rsidRPr="007A2737">
              <w:rPr>
                <w:rFonts w:asciiTheme="minorHAnsi" w:hAnsiTheme="minorHAnsi" w:cstheme="minorHAnsi"/>
              </w:rPr>
              <w:t> ± </w:t>
            </w:r>
            <w:r>
              <w:rPr>
                <w:rFonts w:asciiTheme="minorHAnsi" w:hAnsiTheme="minorHAnsi" w:cstheme="minorHAnsi"/>
              </w:rPr>
              <w:t>31.91</w:t>
            </w:r>
          </w:p>
        </w:tc>
        <w:tc>
          <w:tcPr>
            <w:tcW w:w="1843" w:type="dxa"/>
            <w:tcBorders>
              <w:bottom w:val="single" w:sz="4" w:space="0" w:color="auto"/>
            </w:tcBorders>
            <w:vAlign w:val="center"/>
          </w:tcPr>
          <w:p w14:paraId="6C95796E" w14:textId="2FC0BAA3" w:rsidR="00BE45BF" w:rsidRPr="007A2737" w:rsidRDefault="00BE45BF" w:rsidP="007A2737">
            <w:pPr>
              <w:pStyle w:val="TCTableBody"/>
              <w:spacing w:line="360" w:lineRule="auto"/>
              <w:jc w:val="center"/>
              <w:rPr>
                <w:rFonts w:asciiTheme="minorHAnsi" w:hAnsiTheme="minorHAnsi" w:cstheme="minorHAnsi"/>
              </w:rPr>
            </w:pPr>
            <w:r w:rsidRPr="007A2737">
              <w:rPr>
                <w:rFonts w:asciiTheme="minorHAnsi" w:hAnsiTheme="minorHAnsi" w:cstheme="minorHAnsi"/>
              </w:rPr>
              <w:t>4.</w:t>
            </w:r>
            <w:r>
              <w:rPr>
                <w:rFonts w:asciiTheme="minorHAnsi" w:hAnsiTheme="minorHAnsi" w:cstheme="minorHAnsi"/>
              </w:rPr>
              <w:t>2</w:t>
            </w:r>
            <w:r w:rsidRPr="007A2737">
              <w:rPr>
                <w:rFonts w:asciiTheme="minorHAnsi" w:hAnsiTheme="minorHAnsi" w:cstheme="minorHAnsi"/>
              </w:rPr>
              <w:t> ± 0.</w:t>
            </w:r>
            <w:r>
              <w:rPr>
                <w:rFonts w:asciiTheme="minorHAnsi" w:hAnsiTheme="minorHAnsi" w:cstheme="minorHAnsi"/>
              </w:rPr>
              <w:t>31</w:t>
            </w:r>
          </w:p>
        </w:tc>
        <w:tc>
          <w:tcPr>
            <w:tcW w:w="1701" w:type="dxa"/>
            <w:tcBorders>
              <w:bottom w:val="single" w:sz="4" w:space="0" w:color="auto"/>
            </w:tcBorders>
            <w:vAlign w:val="center"/>
          </w:tcPr>
          <w:p w14:paraId="591003E2" w14:textId="49BB4BA2" w:rsidR="00BE45BF" w:rsidRPr="007A2737" w:rsidRDefault="00BE45BF" w:rsidP="007A2737">
            <w:pPr>
              <w:pStyle w:val="TCTableBody"/>
              <w:spacing w:line="360" w:lineRule="auto"/>
              <w:jc w:val="center"/>
              <w:rPr>
                <w:rFonts w:asciiTheme="minorHAnsi" w:hAnsiTheme="minorHAnsi" w:cstheme="minorHAnsi"/>
              </w:rPr>
            </w:pPr>
            <w:r>
              <w:rPr>
                <w:rFonts w:asciiTheme="minorHAnsi" w:hAnsiTheme="minorHAnsi" w:cstheme="minorHAnsi"/>
              </w:rPr>
              <w:t>63.3</w:t>
            </w:r>
            <w:r w:rsidRPr="002F0732">
              <w:rPr>
                <w:rFonts w:asciiTheme="minorHAnsi" w:hAnsiTheme="minorHAnsi" w:cstheme="minorHAnsi"/>
              </w:rPr>
              <w:t> ± </w:t>
            </w:r>
            <w:r>
              <w:rPr>
                <w:rFonts w:asciiTheme="minorHAnsi" w:hAnsiTheme="minorHAnsi" w:cstheme="minorHAnsi"/>
              </w:rPr>
              <w:t>13</w:t>
            </w:r>
            <w:r w:rsidRPr="002F0732">
              <w:rPr>
                <w:rFonts w:asciiTheme="minorHAnsi" w:eastAsia="Times" w:hAnsiTheme="minorHAnsi" w:cstheme="minorHAnsi"/>
                <w:szCs w:val="24"/>
              </w:rPr>
              <w:t>.</w:t>
            </w:r>
            <w:r>
              <w:rPr>
                <w:rFonts w:asciiTheme="minorHAnsi" w:eastAsia="Times" w:hAnsiTheme="minorHAnsi" w:cstheme="minorHAnsi"/>
                <w:szCs w:val="24"/>
              </w:rPr>
              <w:t>4</w:t>
            </w:r>
          </w:p>
        </w:tc>
      </w:tr>
    </w:tbl>
    <w:p w14:paraId="41FB2AC7" w14:textId="62C1A817" w:rsidR="003A3854" w:rsidRPr="007A2737" w:rsidRDefault="00152219" w:rsidP="007A2737">
      <w:pPr>
        <w:spacing w:line="360" w:lineRule="auto"/>
        <w:rPr>
          <w:sz w:val="24"/>
          <w:szCs w:val="24"/>
          <w:lang w:val="en-US"/>
        </w:rPr>
      </w:pPr>
      <w:r w:rsidRPr="00152219">
        <w:rPr>
          <w:sz w:val="24"/>
          <w:szCs w:val="24"/>
          <w:lang w:val="en-US"/>
        </w:rPr>
        <w:t xml:space="preserve">As the heat treatment time increases, the compression modulus of the sample also increases significantly. This trend is consistent with the results of the indentation test of the same </w:t>
      </w:r>
      <w:r w:rsidRPr="00152219">
        <w:rPr>
          <w:sz w:val="24"/>
          <w:szCs w:val="24"/>
          <w:lang w:val="en-US"/>
        </w:rPr>
        <w:lastRenderedPageBreak/>
        <w:t>sample. The indentation modulus of the RT sample</w:t>
      </w:r>
      <w:r>
        <w:rPr>
          <w:sz w:val="24"/>
          <w:szCs w:val="24"/>
          <w:lang w:val="en-US"/>
        </w:rPr>
        <w:t>s</w:t>
      </w:r>
      <w:r w:rsidRPr="00152219">
        <w:rPr>
          <w:sz w:val="24"/>
          <w:szCs w:val="24"/>
          <w:lang w:val="en-US"/>
        </w:rPr>
        <w:t xml:space="preserve"> is consistent with the compression modulus. However, the indentation modulus is significantly smaller than the compression modulus</w:t>
      </w:r>
      <w:r>
        <w:rPr>
          <w:sz w:val="24"/>
          <w:szCs w:val="24"/>
          <w:lang w:val="en-US"/>
        </w:rPr>
        <w:t xml:space="preserve"> in samples with heat treatment</w:t>
      </w:r>
      <w:r w:rsidRPr="00152219">
        <w:rPr>
          <w:sz w:val="24"/>
          <w:szCs w:val="24"/>
          <w:lang w:val="en-US"/>
        </w:rPr>
        <w:t>.</w:t>
      </w:r>
      <w:r>
        <w:rPr>
          <w:sz w:val="24"/>
          <w:szCs w:val="24"/>
          <w:lang w:val="en-US"/>
        </w:rPr>
        <w:t xml:space="preserve"> </w:t>
      </w:r>
      <w:r w:rsidR="00550525" w:rsidRPr="00550525">
        <w:rPr>
          <w:sz w:val="24"/>
          <w:szCs w:val="24"/>
          <w:lang w:val="en-US"/>
        </w:rPr>
        <w:t xml:space="preserve">The </w:t>
      </w:r>
      <w:r w:rsidR="00550525">
        <w:rPr>
          <w:sz w:val="24"/>
          <w:szCs w:val="24"/>
          <w:lang w:val="en-US"/>
        </w:rPr>
        <w:t>nano</w:t>
      </w:r>
      <w:r w:rsidR="00550525" w:rsidRPr="00550525">
        <w:rPr>
          <w:sz w:val="24"/>
          <w:szCs w:val="24"/>
          <w:lang w:val="en-US"/>
        </w:rPr>
        <w:t>indentation mainly measures local mechanical properties, and the test results reflect more the properties near the sample surface. The compression test reflects more the overall mechanical properties of the sample. This shows that the structure of the mycelium sample is complex and unique. When a large amount of mycelium in the sample is subjected to force, the structure of the sample changes so that it can withstand more pressure.</w:t>
      </w:r>
    </w:p>
    <w:p w14:paraId="4EC24B37" w14:textId="065909DD" w:rsidR="00022419" w:rsidRPr="003A3854" w:rsidRDefault="00022419" w:rsidP="007A2737">
      <w:pPr>
        <w:pStyle w:val="Heading3"/>
        <w:spacing w:line="360" w:lineRule="auto"/>
        <w:rPr>
          <w:b/>
          <w:bCs/>
          <w:sz w:val="28"/>
          <w:szCs w:val="28"/>
          <w:lang w:val="en-US"/>
        </w:rPr>
      </w:pPr>
      <w:bookmarkStart w:id="603" w:name="_Toc176464938"/>
      <w:r w:rsidRPr="003A3854">
        <w:rPr>
          <w:b/>
          <w:bCs/>
          <w:sz w:val="28"/>
          <w:szCs w:val="28"/>
          <w:lang w:val="en-US"/>
        </w:rPr>
        <w:t>4.1.3 FTIR Spectroscopy of pure A. niger mycelium samples</w:t>
      </w:r>
      <w:bookmarkEnd w:id="603"/>
    </w:p>
    <w:p w14:paraId="4817E3E5" w14:textId="48C9A07D" w:rsidR="009078E5" w:rsidRPr="007A2737" w:rsidRDefault="00E40986">
      <w:pPr>
        <w:spacing w:line="360" w:lineRule="auto"/>
        <w:jc w:val="both"/>
        <w:rPr>
          <w:sz w:val="24"/>
          <w:szCs w:val="24"/>
          <w:lang w:val="en-US"/>
        </w:rPr>
      </w:pPr>
      <w:r w:rsidRPr="007A2737">
        <w:rPr>
          <w:sz w:val="24"/>
          <w:szCs w:val="24"/>
          <w:lang w:val="en-US"/>
        </w:rPr>
        <w:t xml:space="preserve">ATR-FTIR spectra </w:t>
      </w:r>
      <w:commentRangeStart w:id="604"/>
      <w:commentRangeStart w:id="605"/>
      <w:r w:rsidRPr="007A2737">
        <w:rPr>
          <w:sz w:val="24"/>
          <w:szCs w:val="24"/>
          <w:lang w:val="en-US"/>
        </w:rPr>
        <w:t>of 7.4 </w:t>
      </w:r>
      <w:r w:rsidR="00CE4D00" w:rsidRPr="007A2737">
        <w:rPr>
          <w:sz w:val="24"/>
          <w:szCs w:val="24"/>
          <w:lang w:val="en-US"/>
        </w:rPr>
        <w:t>wt.</w:t>
      </w:r>
      <w:r w:rsidRPr="007A2737">
        <w:rPr>
          <w:sz w:val="24"/>
          <w:szCs w:val="24"/>
          <w:lang w:val="en-US"/>
        </w:rPr>
        <w:t>%</w:t>
      </w:r>
      <w:r w:rsidR="00CE4D00" w:rsidRPr="007A2737">
        <w:rPr>
          <w:sz w:val="24"/>
          <w:szCs w:val="24"/>
          <w:lang w:val="en-US"/>
        </w:rPr>
        <w:t>-sTX samples without Turaxx treatment and heat treatment</w:t>
      </w:r>
      <w:r w:rsidRPr="007A2737">
        <w:rPr>
          <w:sz w:val="24"/>
          <w:szCs w:val="24"/>
          <w:lang w:val="en-US"/>
        </w:rPr>
        <w:t xml:space="preserve"> are shown in Fig. 4.</w:t>
      </w:r>
      <w:r w:rsidR="00552507">
        <w:rPr>
          <w:sz w:val="24"/>
          <w:szCs w:val="24"/>
          <w:lang w:val="en-US"/>
        </w:rPr>
        <w:t>9</w:t>
      </w:r>
      <w:r w:rsidRPr="007A2737">
        <w:rPr>
          <w:sz w:val="24"/>
          <w:szCs w:val="24"/>
          <w:lang w:val="en-US"/>
        </w:rPr>
        <w:t xml:space="preserve">. The </w:t>
      </w:r>
      <w:commentRangeEnd w:id="604"/>
      <w:r w:rsidR="000C5961" w:rsidRPr="007A2737">
        <w:rPr>
          <w:rStyle w:val="CommentReference"/>
          <w:sz w:val="18"/>
          <w:szCs w:val="18"/>
        </w:rPr>
        <w:commentReference w:id="604"/>
      </w:r>
      <w:commentRangeEnd w:id="605"/>
      <w:r w:rsidR="00CE4D00" w:rsidRPr="007A2737">
        <w:rPr>
          <w:rStyle w:val="CommentReference"/>
          <w:sz w:val="18"/>
          <w:szCs w:val="18"/>
        </w:rPr>
        <w:commentReference w:id="605"/>
      </w:r>
      <w:r w:rsidRPr="007A2737">
        <w:rPr>
          <w:sz w:val="24"/>
          <w:szCs w:val="24"/>
          <w:lang w:val="en-US"/>
        </w:rPr>
        <w:t>spectra were normalized against the band at around 1027 cm</w:t>
      </w:r>
      <w:r w:rsidRPr="007A2737">
        <w:rPr>
          <w:sz w:val="24"/>
          <w:szCs w:val="24"/>
          <w:vertAlign w:val="superscript"/>
          <w:lang w:val="en-US"/>
        </w:rPr>
        <w:t>−1</w:t>
      </w:r>
      <w:r w:rsidRPr="007A2737">
        <w:rPr>
          <w:sz w:val="24"/>
          <w:szCs w:val="24"/>
          <w:lang w:val="en-US"/>
        </w:rPr>
        <w:t xml:space="preserve"> assigned as a polysaccharide representative signal for standardized comparison. </w:t>
      </w:r>
      <w:r w:rsidR="00583333" w:rsidRPr="007A2737">
        <w:rPr>
          <w:sz w:val="24"/>
          <w:szCs w:val="24"/>
          <w:lang w:val="en-US"/>
        </w:rPr>
        <w:t>The bands in the zone of 3700–3000 cm</w:t>
      </w:r>
      <w:r w:rsidR="00583333" w:rsidRPr="007A2737">
        <w:rPr>
          <w:sz w:val="24"/>
          <w:szCs w:val="24"/>
          <w:vertAlign w:val="superscript"/>
          <w:lang w:val="en-US"/>
        </w:rPr>
        <w:t>−1</w:t>
      </w:r>
      <w:r w:rsidR="00583333" w:rsidRPr="007A2737">
        <w:rPr>
          <w:sz w:val="24"/>
          <w:szCs w:val="24"/>
          <w:lang w:val="en-US"/>
        </w:rPr>
        <w:t xml:space="preserve"> are attributed to the O–H stretching vibration caused by water, polysaccharides, glycerol molecules and the N–H stretching vibration of secondary amines</w:t>
      </w:r>
      <w:r w:rsidR="00035C8A" w:rsidRPr="007A2737">
        <w:rPr>
          <w:sz w:val="24"/>
          <w:szCs w:val="24"/>
          <w:lang w:val="en-US"/>
        </w:rPr>
        <w:t xml:space="preserve"> [</w:t>
      </w:r>
      <w:del w:id="606" w:author="Fan, Qi" w:date="2024-09-06T01:15:00Z">
        <w:r w:rsidR="00035C8A" w:rsidRPr="007A2737" w:rsidDel="002A0753">
          <w:rPr>
            <w:sz w:val="24"/>
            <w:szCs w:val="24"/>
            <w:lang w:val="en-US"/>
          </w:rPr>
          <w:delText>120</w:delText>
        </w:r>
      </w:del>
      <w:ins w:id="607" w:author="Fan, Qi" w:date="2024-09-06T01:15:00Z">
        <w:r w:rsidR="002A0753">
          <w:rPr>
            <w:sz w:val="24"/>
            <w:szCs w:val="24"/>
            <w:lang w:val="en-US"/>
          </w:rPr>
          <w:t>101,</w:t>
        </w:r>
      </w:ins>
      <w:del w:id="608" w:author="Fan, Qi" w:date="2024-09-06T01:15:00Z">
        <w:r w:rsidR="00035C8A" w:rsidRPr="007A2737" w:rsidDel="002A0753">
          <w:rPr>
            <w:sz w:val="24"/>
            <w:szCs w:val="24"/>
            <w:lang w:val="en-US"/>
          </w:rPr>
          <w:delText>][</w:delText>
        </w:r>
      </w:del>
      <w:r w:rsidR="00035C8A" w:rsidRPr="007A2737">
        <w:rPr>
          <w:sz w:val="24"/>
          <w:szCs w:val="24"/>
          <w:lang w:val="en-US"/>
        </w:rPr>
        <w:t>1</w:t>
      </w:r>
      <w:ins w:id="609" w:author="Fan, Qi" w:date="2024-09-06T01:15:00Z">
        <w:r w:rsidR="002A0753">
          <w:rPr>
            <w:sz w:val="24"/>
            <w:szCs w:val="24"/>
            <w:lang w:val="en-US"/>
          </w:rPr>
          <w:t>02</w:t>
        </w:r>
      </w:ins>
      <w:del w:id="610" w:author="Fan, Qi" w:date="2024-09-06T01:15:00Z">
        <w:r w:rsidR="00035C8A" w:rsidRPr="007A2737" w:rsidDel="002A0753">
          <w:rPr>
            <w:sz w:val="24"/>
            <w:szCs w:val="24"/>
            <w:lang w:val="en-US"/>
          </w:rPr>
          <w:delText>21</w:delText>
        </w:r>
      </w:del>
      <w:r w:rsidR="00035C8A" w:rsidRPr="007A2737">
        <w:rPr>
          <w:sz w:val="24"/>
          <w:szCs w:val="24"/>
          <w:lang w:val="en-US"/>
        </w:rPr>
        <w:t>]</w:t>
      </w:r>
      <w:r w:rsidR="00583333" w:rsidRPr="007A2737">
        <w:rPr>
          <w:sz w:val="24"/>
          <w:szCs w:val="24"/>
          <w:lang w:val="en-US"/>
        </w:rPr>
        <w:t>. The infrared absorption around 3263 cm</w:t>
      </w:r>
      <w:r w:rsidR="00583333" w:rsidRPr="007A2737">
        <w:rPr>
          <w:sz w:val="24"/>
          <w:szCs w:val="24"/>
          <w:vertAlign w:val="superscript"/>
          <w:lang w:val="en-US"/>
        </w:rPr>
        <w:t>–1</w:t>
      </w:r>
      <w:r w:rsidR="00583333" w:rsidRPr="007A2737">
        <w:rPr>
          <w:sz w:val="24"/>
          <w:szCs w:val="24"/>
          <w:lang w:val="en-US"/>
        </w:rPr>
        <w:t xml:space="preserve"> is due to the N–H stretching vibration of secondary amines or amides bound to proteins and chitin</w:t>
      </w:r>
      <w:r w:rsidR="00035C8A" w:rsidRPr="007A2737">
        <w:rPr>
          <w:sz w:val="24"/>
          <w:szCs w:val="24"/>
          <w:lang w:val="en-US"/>
        </w:rPr>
        <w:t xml:space="preserve"> [</w:t>
      </w:r>
      <w:del w:id="611" w:author="Fan, Qi" w:date="2024-09-06T01:15:00Z">
        <w:r w:rsidR="00035C8A" w:rsidRPr="007A2737" w:rsidDel="002A0753">
          <w:rPr>
            <w:sz w:val="24"/>
            <w:szCs w:val="24"/>
            <w:lang w:val="en-US"/>
          </w:rPr>
          <w:delText>122</w:delText>
        </w:r>
      </w:del>
      <w:ins w:id="612" w:author="Fan, Qi" w:date="2024-09-06T01:15:00Z">
        <w:r w:rsidR="002A0753">
          <w:rPr>
            <w:sz w:val="24"/>
            <w:szCs w:val="24"/>
            <w:lang w:val="en-US"/>
          </w:rPr>
          <w:t>103,104</w:t>
        </w:r>
      </w:ins>
      <w:del w:id="613" w:author="Fan, Qi" w:date="2024-09-06T01:15:00Z">
        <w:r w:rsidR="00035C8A" w:rsidRPr="007A2737" w:rsidDel="002A0753">
          <w:rPr>
            <w:sz w:val="24"/>
            <w:szCs w:val="24"/>
            <w:lang w:val="en-US"/>
          </w:rPr>
          <w:delText>][123</w:delText>
        </w:r>
      </w:del>
      <w:r w:rsidR="00035C8A" w:rsidRPr="007A2737">
        <w:rPr>
          <w:sz w:val="24"/>
          <w:szCs w:val="24"/>
          <w:lang w:val="en-US"/>
        </w:rPr>
        <w:t>]</w:t>
      </w:r>
      <w:r w:rsidR="00583333" w:rsidRPr="007A2737">
        <w:rPr>
          <w:sz w:val="24"/>
          <w:szCs w:val="24"/>
          <w:lang w:val="en-US"/>
        </w:rPr>
        <w:t xml:space="preserve">. Because the cell wall of </w:t>
      </w:r>
      <w:r w:rsidR="00583333" w:rsidRPr="007A2737">
        <w:rPr>
          <w:i/>
          <w:iCs/>
          <w:sz w:val="24"/>
          <w:szCs w:val="24"/>
          <w:lang w:val="en-US"/>
        </w:rPr>
        <w:t>A. niger</w:t>
      </w:r>
      <w:r w:rsidR="00583333" w:rsidRPr="007A2737">
        <w:rPr>
          <w:sz w:val="24"/>
          <w:szCs w:val="24"/>
          <w:lang w:val="en-US"/>
        </w:rPr>
        <w:t xml:space="preserve"> contains </w:t>
      </w:r>
      <w:r w:rsidR="00035C8A" w:rsidRPr="007A2737">
        <w:rPr>
          <w:sz w:val="24"/>
          <w:szCs w:val="24"/>
          <w:lang w:val="en-US"/>
        </w:rPr>
        <w:t>approximately</w:t>
      </w:r>
      <w:r w:rsidR="00583333" w:rsidRPr="007A2737">
        <w:rPr>
          <w:sz w:val="24"/>
          <w:szCs w:val="24"/>
          <w:lang w:val="en-US"/>
        </w:rPr>
        <w:t xml:space="preserve"> 9-13% hexosamine</w:t>
      </w:r>
      <w:r w:rsidR="00035C8A" w:rsidRPr="007A2737">
        <w:rPr>
          <w:sz w:val="24"/>
          <w:szCs w:val="24"/>
          <w:lang w:val="en-US"/>
        </w:rPr>
        <w:t xml:space="preserve"> [</w:t>
      </w:r>
      <w:del w:id="614" w:author="Fan, Qi" w:date="2024-09-06T01:15:00Z">
        <w:r w:rsidR="00035C8A" w:rsidRPr="007A2737" w:rsidDel="002A0753">
          <w:rPr>
            <w:sz w:val="24"/>
            <w:szCs w:val="24"/>
            <w:lang w:val="en-US"/>
          </w:rPr>
          <w:delText>124</w:delText>
        </w:r>
      </w:del>
      <w:ins w:id="615" w:author="Fan, Qi" w:date="2024-09-06T01:15:00Z">
        <w:r w:rsidR="002A0753">
          <w:rPr>
            <w:sz w:val="24"/>
            <w:szCs w:val="24"/>
            <w:lang w:val="en-US"/>
          </w:rPr>
          <w:t>105</w:t>
        </w:r>
      </w:ins>
      <w:r w:rsidR="00035C8A" w:rsidRPr="007A2737">
        <w:rPr>
          <w:sz w:val="24"/>
          <w:szCs w:val="24"/>
          <w:lang w:val="en-US"/>
        </w:rPr>
        <w:t>]</w:t>
      </w:r>
      <w:r w:rsidR="00583333" w:rsidRPr="007A2737">
        <w:rPr>
          <w:sz w:val="24"/>
          <w:szCs w:val="24"/>
          <w:lang w:val="en-US"/>
        </w:rPr>
        <w:t>. Amine and carboxyl</w:t>
      </w:r>
      <w:r w:rsidR="00035C8A" w:rsidRPr="007A2737">
        <w:rPr>
          <w:sz w:val="24"/>
          <w:szCs w:val="24"/>
          <w:lang w:val="en-US"/>
        </w:rPr>
        <w:t>ate</w:t>
      </w:r>
      <w:r w:rsidR="00583333" w:rsidRPr="007A2737">
        <w:rPr>
          <w:sz w:val="24"/>
          <w:szCs w:val="24"/>
          <w:lang w:val="en-US"/>
        </w:rPr>
        <w:t xml:space="preserve"> groups were identified as the main functional groups for metal biosorption in </w:t>
      </w:r>
      <w:r w:rsidR="00583333" w:rsidRPr="007A2737">
        <w:rPr>
          <w:i/>
          <w:iCs/>
          <w:sz w:val="24"/>
          <w:szCs w:val="24"/>
          <w:lang w:val="en-US"/>
        </w:rPr>
        <w:t>A. niger</w:t>
      </w:r>
      <w:r w:rsidR="00583333" w:rsidRPr="007A2737">
        <w:rPr>
          <w:sz w:val="24"/>
          <w:szCs w:val="24"/>
          <w:lang w:val="en-US"/>
        </w:rPr>
        <w:t xml:space="preserve"> biomass</w:t>
      </w:r>
      <w:r w:rsidR="00035C8A" w:rsidRPr="007A2737">
        <w:rPr>
          <w:sz w:val="24"/>
          <w:szCs w:val="24"/>
          <w:lang w:val="en-US"/>
        </w:rPr>
        <w:t xml:space="preserve"> [</w:t>
      </w:r>
      <w:del w:id="616" w:author="Fan, Qi" w:date="2024-09-06T01:15:00Z">
        <w:r w:rsidR="00035C8A" w:rsidRPr="007A2737" w:rsidDel="002A0753">
          <w:rPr>
            <w:sz w:val="24"/>
            <w:szCs w:val="24"/>
            <w:lang w:val="en-US"/>
          </w:rPr>
          <w:delText>124</w:delText>
        </w:r>
      </w:del>
      <w:ins w:id="617" w:author="Fan, Qi" w:date="2024-09-06T01:15:00Z">
        <w:r w:rsidR="002A0753">
          <w:rPr>
            <w:sz w:val="24"/>
            <w:szCs w:val="24"/>
            <w:lang w:val="en-US"/>
          </w:rPr>
          <w:t>105</w:t>
        </w:r>
      </w:ins>
      <w:r w:rsidR="00035C8A" w:rsidRPr="007A2737">
        <w:rPr>
          <w:sz w:val="24"/>
          <w:szCs w:val="24"/>
          <w:lang w:val="en-US"/>
        </w:rPr>
        <w:t>]</w:t>
      </w:r>
      <w:r w:rsidR="00583333" w:rsidRPr="007A2737">
        <w:rPr>
          <w:sz w:val="24"/>
          <w:szCs w:val="24"/>
          <w:lang w:val="en-US"/>
        </w:rPr>
        <w:t>.</w:t>
      </w:r>
      <w:r w:rsidR="008854EB" w:rsidRPr="007A2737">
        <w:rPr>
          <w:sz w:val="24"/>
          <w:szCs w:val="24"/>
          <w:lang w:val="en-US"/>
        </w:rPr>
        <w:t xml:space="preserve"> The absorption band in the region around 3000–2800 cm</w:t>
      </w:r>
      <w:r w:rsidR="008854EB" w:rsidRPr="007A2737">
        <w:rPr>
          <w:sz w:val="24"/>
          <w:szCs w:val="24"/>
          <w:vertAlign w:val="superscript"/>
          <w:lang w:val="en-US"/>
        </w:rPr>
        <w:t>−1</w:t>
      </w:r>
      <w:r w:rsidR="008854EB" w:rsidRPr="007A2737">
        <w:rPr>
          <w:sz w:val="24"/>
          <w:szCs w:val="24"/>
          <w:lang w:val="en-US"/>
        </w:rPr>
        <w:t xml:space="preserve"> corresponded to different stretching modes of CH</w:t>
      </w:r>
      <w:r w:rsidR="008854EB" w:rsidRPr="007A2737">
        <w:rPr>
          <w:sz w:val="24"/>
          <w:szCs w:val="24"/>
          <w:vertAlign w:val="subscript"/>
          <w:lang w:val="en-US"/>
        </w:rPr>
        <w:t>2</w:t>
      </w:r>
      <w:r w:rsidR="008854EB" w:rsidRPr="007A2737">
        <w:rPr>
          <w:sz w:val="24"/>
          <w:szCs w:val="24"/>
          <w:lang w:val="en-US"/>
        </w:rPr>
        <w:t xml:space="preserve"> (29</w:t>
      </w:r>
      <w:r w:rsidR="00E75CA1" w:rsidRPr="007A2737">
        <w:rPr>
          <w:sz w:val="24"/>
          <w:szCs w:val="24"/>
          <w:lang w:val="en-US"/>
        </w:rPr>
        <w:t>2</w:t>
      </w:r>
      <w:r w:rsidR="008854EB" w:rsidRPr="007A2737">
        <w:rPr>
          <w:sz w:val="24"/>
          <w:szCs w:val="24"/>
          <w:lang w:val="en-US"/>
        </w:rPr>
        <w:t>2 cm</w:t>
      </w:r>
      <w:r w:rsidR="008854EB" w:rsidRPr="007A2737">
        <w:rPr>
          <w:sz w:val="24"/>
          <w:szCs w:val="24"/>
          <w:vertAlign w:val="superscript"/>
          <w:lang w:val="en-US"/>
        </w:rPr>
        <w:t>−1</w:t>
      </w:r>
      <w:r w:rsidR="008854EB" w:rsidRPr="007A2737">
        <w:rPr>
          <w:sz w:val="24"/>
          <w:szCs w:val="24"/>
          <w:lang w:val="en-US"/>
        </w:rPr>
        <w:t>) and CH</w:t>
      </w:r>
      <w:r w:rsidR="008854EB" w:rsidRPr="007A2737">
        <w:rPr>
          <w:sz w:val="24"/>
          <w:szCs w:val="24"/>
          <w:vertAlign w:val="subscript"/>
          <w:lang w:val="en-US"/>
        </w:rPr>
        <w:t>3</w:t>
      </w:r>
      <w:r w:rsidR="008854EB" w:rsidRPr="007A2737">
        <w:rPr>
          <w:sz w:val="24"/>
          <w:szCs w:val="24"/>
          <w:lang w:val="en-US"/>
        </w:rPr>
        <w:t xml:space="preserve"> (2855 cm</w:t>
      </w:r>
      <w:r w:rsidR="008854EB" w:rsidRPr="007A2737">
        <w:rPr>
          <w:sz w:val="24"/>
          <w:szCs w:val="24"/>
          <w:vertAlign w:val="superscript"/>
          <w:lang w:val="en-US"/>
        </w:rPr>
        <w:t>−1</w:t>
      </w:r>
      <w:r w:rsidR="008854EB" w:rsidRPr="007A2737">
        <w:rPr>
          <w:sz w:val="24"/>
          <w:szCs w:val="24"/>
          <w:lang w:val="en-US"/>
        </w:rPr>
        <w:t>) associated with lipids [</w:t>
      </w:r>
      <w:ins w:id="618" w:author="Fan, Qi" w:date="2024-09-06T01:16:00Z">
        <w:r w:rsidR="002A0753">
          <w:rPr>
            <w:sz w:val="24"/>
            <w:szCs w:val="24"/>
            <w:lang w:val="en-US"/>
          </w:rPr>
          <w:t>101</w:t>
        </w:r>
      </w:ins>
      <w:del w:id="619" w:author="Fan, Qi" w:date="2024-09-06T01:16:00Z">
        <w:r w:rsidR="008854EB" w:rsidRPr="007A2737" w:rsidDel="002A0753">
          <w:rPr>
            <w:sz w:val="24"/>
            <w:szCs w:val="24"/>
            <w:lang w:val="en-US"/>
          </w:rPr>
          <w:delText>120</w:delText>
        </w:r>
      </w:del>
      <w:ins w:id="620" w:author="Fan, Qi" w:date="2024-09-06T01:16:00Z">
        <w:r w:rsidR="002A0753">
          <w:rPr>
            <w:sz w:val="24"/>
            <w:szCs w:val="24"/>
            <w:lang w:val="en-US"/>
          </w:rPr>
          <w:t>,106</w:t>
        </w:r>
      </w:ins>
      <w:del w:id="621" w:author="Fan, Qi" w:date="2024-09-06T01:16:00Z">
        <w:r w:rsidR="008854EB" w:rsidRPr="007A2737" w:rsidDel="002A0753">
          <w:rPr>
            <w:sz w:val="24"/>
            <w:szCs w:val="24"/>
            <w:lang w:val="en-US"/>
          </w:rPr>
          <w:delText>][125</w:delText>
        </w:r>
      </w:del>
      <w:r w:rsidR="008854EB" w:rsidRPr="007A2737">
        <w:rPr>
          <w:sz w:val="24"/>
          <w:szCs w:val="24"/>
          <w:lang w:val="en-US"/>
        </w:rPr>
        <w:t>]. The small peak around 174</w:t>
      </w:r>
      <w:r w:rsidR="00F73A6A" w:rsidRPr="007A2737">
        <w:rPr>
          <w:sz w:val="24"/>
          <w:szCs w:val="24"/>
          <w:lang w:val="en-US"/>
        </w:rPr>
        <w:t>1</w:t>
      </w:r>
      <w:r w:rsidR="008854EB" w:rsidRPr="007A2737">
        <w:rPr>
          <w:sz w:val="24"/>
          <w:szCs w:val="24"/>
          <w:lang w:val="en-US"/>
        </w:rPr>
        <w:t> cm</w:t>
      </w:r>
      <w:r w:rsidR="008854EB" w:rsidRPr="007A2737">
        <w:rPr>
          <w:sz w:val="24"/>
          <w:szCs w:val="24"/>
          <w:vertAlign w:val="superscript"/>
          <w:lang w:val="en-US"/>
        </w:rPr>
        <w:t>−1</w:t>
      </w:r>
      <w:r w:rsidR="008854EB" w:rsidRPr="007A2737">
        <w:rPr>
          <w:sz w:val="24"/>
          <w:szCs w:val="24"/>
          <w:lang w:val="en-US"/>
        </w:rPr>
        <w:t xml:space="preserve"> is attributed to the C = O stretching vibration caused by the presence of lipids [</w:t>
      </w:r>
      <w:del w:id="622" w:author="Fan, Qi" w:date="2024-09-06T01:16:00Z">
        <w:r w:rsidR="008854EB" w:rsidRPr="007A2737" w:rsidDel="002A0753">
          <w:rPr>
            <w:sz w:val="24"/>
            <w:szCs w:val="24"/>
            <w:lang w:val="en-US"/>
          </w:rPr>
          <w:delText>120</w:delText>
        </w:r>
      </w:del>
      <w:ins w:id="623" w:author="Fan, Qi" w:date="2024-09-06T01:16:00Z">
        <w:r w:rsidR="002A0753">
          <w:rPr>
            <w:sz w:val="24"/>
            <w:szCs w:val="24"/>
            <w:lang w:val="en-US"/>
          </w:rPr>
          <w:t>101,106</w:t>
        </w:r>
      </w:ins>
      <w:del w:id="624" w:author="Fan, Qi" w:date="2024-09-06T01:16:00Z">
        <w:r w:rsidR="008854EB" w:rsidRPr="007A2737" w:rsidDel="002A0753">
          <w:rPr>
            <w:sz w:val="24"/>
            <w:szCs w:val="24"/>
            <w:lang w:val="en-US"/>
          </w:rPr>
          <w:delText>][125</w:delText>
        </w:r>
      </w:del>
      <w:r w:rsidR="008854EB" w:rsidRPr="007A2737">
        <w:rPr>
          <w:sz w:val="24"/>
          <w:szCs w:val="24"/>
          <w:lang w:val="en-US"/>
        </w:rPr>
        <w:t>].</w:t>
      </w:r>
      <w:r w:rsidR="003863E8" w:rsidRPr="007A2737">
        <w:rPr>
          <w:sz w:val="24"/>
          <w:szCs w:val="24"/>
          <w:lang w:val="en-US"/>
        </w:rPr>
        <w:t xml:space="preserve"> Two distinct peaks at approximately 16</w:t>
      </w:r>
      <w:r w:rsidR="000E61D2" w:rsidRPr="007A2737">
        <w:rPr>
          <w:sz w:val="24"/>
          <w:szCs w:val="24"/>
          <w:lang w:val="en-US"/>
        </w:rPr>
        <w:t>50</w:t>
      </w:r>
      <w:r w:rsidR="003863E8" w:rsidRPr="007A2737">
        <w:rPr>
          <w:sz w:val="24"/>
          <w:szCs w:val="24"/>
          <w:lang w:val="en-US"/>
        </w:rPr>
        <w:t xml:space="preserve"> and 1555 cm</w:t>
      </w:r>
      <w:r w:rsidR="003863E8" w:rsidRPr="007A2737">
        <w:rPr>
          <w:sz w:val="24"/>
          <w:szCs w:val="24"/>
          <w:vertAlign w:val="superscript"/>
          <w:lang w:val="en-US"/>
        </w:rPr>
        <w:t>−1</w:t>
      </w:r>
      <w:r w:rsidR="003863E8" w:rsidRPr="007A2737">
        <w:rPr>
          <w:sz w:val="24"/>
          <w:szCs w:val="24"/>
          <w:lang w:val="en-US"/>
        </w:rPr>
        <w:t xml:space="preserve"> show amide vibrations associated with proteins and chitin, corresponding to amide I and amide II, respectively [</w:t>
      </w:r>
      <w:del w:id="625" w:author="Fan, Qi" w:date="2024-09-06T01:16:00Z">
        <w:r w:rsidR="003863E8" w:rsidRPr="007A2737" w:rsidDel="002A0753">
          <w:rPr>
            <w:sz w:val="24"/>
            <w:szCs w:val="24"/>
            <w:lang w:val="en-US"/>
          </w:rPr>
          <w:delText>120][12</w:delText>
        </w:r>
        <w:r w:rsidR="00686C7C" w:rsidRPr="007A2737" w:rsidDel="002A0753">
          <w:rPr>
            <w:sz w:val="24"/>
            <w:szCs w:val="24"/>
            <w:lang w:val="en-US"/>
          </w:rPr>
          <w:delText>6</w:delText>
        </w:r>
      </w:del>
      <w:ins w:id="626" w:author="Fan, Qi" w:date="2024-09-06T01:16:00Z">
        <w:r w:rsidR="002A0753">
          <w:rPr>
            <w:sz w:val="24"/>
            <w:szCs w:val="24"/>
            <w:lang w:val="en-US"/>
          </w:rPr>
          <w:t>101,107</w:t>
        </w:r>
      </w:ins>
      <w:r w:rsidR="003863E8" w:rsidRPr="007A2737">
        <w:rPr>
          <w:sz w:val="24"/>
          <w:szCs w:val="24"/>
          <w:lang w:val="en-US"/>
        </w:rPr>
        <w:t>].</w:t>
      </w:r>
      <w:r w:rsidR="00686C7C" w:rsidRPr="007A2737">
        <w:rPr>
          <w:sz w:val="24"/>
          <w:szCs w:val="24"/>
          <w:lang w:val="en-US"/>
        </w:rPr>
        <w:t xml:space="preserve"> The amide I peaks are from the stretching of the C=O and C–N groups and N–H bending, respectively. The absorption of amide I is mainly caused by the C=O stretching vibration of the amide group, and the contributions of amide C–N stretching and N–H bending are weaker [</w:t>
      </w:r>
      <w:del w:id="627" w:author="Fan, Qi" w:date="2024-09-06T01:16:00Z">
        <w:r w:rsidR="00686C7C" w:rsidRPr="007A2737" w:rsidDel="002A0753">
          <w:rPr>
            <w:sz w:val="24"/>
            <w:szCs w:val="24"/>
            <w:lang w:val="en-US"/>
          </w:rPr>
          <w:delText>120</w:delText>
        </w:r>
      </w:del>
      <w:ins w:id="628" w:author="Fan, Qi" w:date="2024-09-06T01:16:00Z">
        <w:r w:rsidR="002A0753">
          <w:rPr>
            <w:sz w:val="24"/>
            <w:szCs w:val="24"/>
            <w:lang w:val="en-US"/>
          </w:rPr>
          <w:t>101</w:t>
        </w:r>
      </w:ins>
      <w:r w:rsidR="00686C7C" w:rsidRPr="007A2737">
        <w:rPr>
          <w:sz w:val="24"/>
          <w:szCs w:val="24"/>
          <w:lang w:val="en-US"/>
        </w:rPr>
        <w:t>]. For the amide II band, the absorption is mainly caused by N–H bending and C–N stretching [</w:t>
      </w:r>
      <w:ins w:id="629" w:author="Fan, Qi" w:date="2024-09-06T01:16:00Z">
        <w:r w:rsidR="002A0753">
          <w:rPr>
            <w:sz w:val="24"/>
            <w:szCs w:val="24"/>
            <w:lang w:val="en-US"/>
          </w:rPr>
          <w:t>101</w:t>
        </w:r>
      </w:ins>
      <w:del w:id="630" w:author="Fan, Qi" w:date="2024-09-06T01:16:00Z">
        <w:r w:rsidR="00686C7C" w:rsidRPr="007A2737" w:rsidDel="002A0753">
          <w:rPr>
            <w:sz w:val="24"/>
            <w:szCs w:val="24"/>
            <w:lang w:val="en-US"/>
          </w:rPr>
          <w:delText>120</w:delText>
        </w:r>
      </w:del>
      <w:r w:rsidR="00686C7C" w:rsidRPr="007A2737">
        <w:rPr>
          <w:sz w:val="24"/>
          <w:szCs w:val="24"/>
          <w:lang w:val="en-US"/>
        </w:rPr>
        <w:t>]. Absorption at band around 1627 cm</w:t>
      </w:r>
      <w:r w:rsidR="00686C7C" w:rsidRPr="007A2737">
        <w:rPr>
          <w:sz w:val="24"/>
          <w:szCs w:val="24"/>
          <w:vertAlign w:val="superscript"/>
          <w:lang w:val="en-US"/>
        </w:rPr>
        <w:t>–1</w:t>
      </w:r>
      <w:r w:rsidR="00686C7C" w:rsidRPr="007A2737">
        <w:rPr>
          <w:sz w:val="24"/>
          <w:szCs w:val="24"/>
          <w:lang w:val="en-US"/>
        </w:rPr>
        <w:t xml:space="preserve"> is associated with vibrations of aromatic rings and the presence of melanin pigments in fungal biomass [</w:t>
      </w:r>
      <w:del w:id="631" w:author="Fan, Qi" w:date="2024-09-06T01:16:00Z">
        <w:r w:rsidR="00686C7C" w:rsidRPr="007A2737" w:rsidDel="002A0753">
          <w:rPr>
            <w:sz w:val="24"/>
            <w:szCs w:val="24"/>
            <w:lang w:val="en-US"/>
          </w:rPr>
          <w:delText>127</w:delText>
        </w:r>
      </w:del>
      <w:ins w:id="632" w:author="Fan, Qi" w:date="2024-09-06T01:16:00Z">
        <w:r w:rsidR="002A0753">
          <w:rPr>
            <w:sz w:val="24"/>
            <w:szCs w:val="24"/>
            <w:lang w:val="en-US"/>
          </w:rPr>
          <w:t>108</w:t>
        </w:r>
      </w:ins>
      <w:r w:rsidR="00686C7C" w:rsidRPr="007A2737">
        <w:rPr>
          <w:sz w:val="24"/>
          <w:szCs w:val="24"/>
          <w:lang w:val="en-US"/>
        </w:rPr>
        <w:t xml:space="preserve">]. Kalra </w:t>
      </w:r>
      <w:r w:rsidR="00686C7C" w:rsidRPr="007A2737">
        <w:rPr>
          <w:i/>
          <w:iCs/>
          <w:sz w:val="24"/>
          <w:szCs w:val="24"/>
          <w:lang w:val="en-US"/>
        </w:rPr>
        <w:t>et al.</w:t>
      </w:r>
      <w:r w:rsidR="00686C7C" w:rsidRPr="007A2737">
        <w:rPr>
          <w:sz w:val="24"/>
          <w:szCs w:val="24"/>
          <w:lang w:val="en-US"/>
        </w:rPr>
        <w:t xml:space="preserve"> reviewed information on the synthesis of various pigments by filamentous fungi, including </w:t>
      </w:r>
      <w:r w:rsidR="00686C7C" w:rsidRPr="007A2737">
        <w:rPr>
          <w:i/>
          <w:iCs/>
          <w:sz w:val="24"/>
          <w:szCs w:val="24"/>
          <w:lang w:val="en-US"/>
        </w:rPr>
        <w:t>A</w:t>
      </w:r>
      <w:r w:rsidR="008F3CE5" w:rsidRPr="007A2737">
        <w:rPr>
          <w:i/>
          <w:iCs/>
          <w:sz w:val="24"/>
          <w:szCs w:val="24"/>
          <w:lang w:val="en-US"/>
        </w:rPr>
        <w:t>. niger</w:t>
      </w:r>
      <w:r w:rsidR="008F3CE5" w:rsidRPr="007A2737">
        <w:rPr>
          <w:sz w:val="24"/>
          <w:szCs w:val="24"/>
          <w:lang w:val="en-US"/>
        </w:rPr>
        <w:t xml:space="preserve"> </w:t>
      </w:r>
      <w:r w:rsidR="00686C7C" w:rsidRPr="007A2737">
        <w:rPr>
          <w:sz w:val="24"/>
          <w:szCs w:val="24"/>
          <w:lang w:val="en-US"/>
        </w:rPr>
        <w:t>[</w:t>
      </w:r>
      <w:del w:id="633" w:author="Fan, Qi" w:date="2024-09-06T01:17:00Z">
        <w:r w:rsidR="00686C7C" w:rsidRPr="007A2737" w:rsidDel="002A0753">
          <w:rPr>
            <w:sz w:val="24"/>
            <w:szCs w:val="24"/>
            <w:lang w:val="en-US"/>
          </w:rPr>
          <w:delText>128</w:delText>
        </w:r>
      </w:del>
      <w:ins w:id="634" w:author="Fan, Qi" w:date="2024-09-06T01:17:00Z">
        <w:r w:rsidR="002A0753">
          <w:rPr>
            <w:sz w:val="24"/>
            <w:szCs w:val="24"/>
            <w:lang w:val="en-US"/>
          </w:rPr>
          <w:t>109</w:t>
        </w:r>
      </w:ins>
      <w:r w:rsidR="00686C7C" w:rsidRPr="007A2737">
        <w:rPr>
          <w:sz w:val="24"/>
          <w:szCs w:val="24"/>
          <w:lang w:val="en-US"/>
        </w:rPr>
        <w:t xml:space="preserve">]. </w:t>
      </w:r>
      <w:r w:rsidR="00031A78" w:rsidRPr="007A2737">
        <w:rPr>
          <w:sz w:val="24"/>
          <w:szCs w:val="24"/>
          <w:lang w:val="en-US"/>
        </w:rPr>
        <w:t>The interval between 1500 and 1300 cm</w:t>
      </w:r>
      <w:r w:rsidR="00031A78" w:rsidRPr="007A2737">
        <w:rPr>
          <w:sz w:val="24"/>
          <w:szCs w:val="24"/>
          <w:vertAlign w:val="superscript"/>
          <w:lang w:val="en-US"/>
        </w:rPr>
        <w:t>−1</w:t>
      </w:r>
      <w:r w:rsidR="00031A78" w:rsidRPr="007A2737">
        <w:rPr>
          <w:sz w:val="24"/>
          <w:szCs w:val="24"/>
          <w:lang w:val="en-US"/>
        </w:rPr>
        <w:t xml:space="preserve"> is often considered as a “mixed” region that includes vibration associated with lipids, proteins (amide III), functional </w:t>
      </w:r>
      <w:r w:rsidR="00031A78" w:rsidRPr="007A2737">
        <w:rPr>
          <w:sz w:val="24"/>
          <w:szCs w:val="24"/>
          <w:lang w:val="en-US"/>
        </w:rPr>
        <w:lastRenderedPageBreak/>
        <w:t>groups bound in polysaccharides, chitin, nucleic acids, and phospholipids [</w:t>
      </w:r>
      <w:del w:id="635" w:author="Fan, Qi" w:date="2024-09-06T01:17:00Z">
        <w:r w:rsidR="00031A78" w:rsidRPr="007A2737" w:rsidDel="002A0753">
          <w:rPr>
            <w:sz w:val="24"/>
            <w:szCs w:val="24"/>
            <w:lang w:val="en-US"/>
          </w:rPr>
          <w:delText>129</w:delText>
        </w:r>
      </w:del>
      <w:ins w:id="636" w:author="Fan, Qi" w:date="2024-09-06T01:17:00Z">
        <w:r w:rsidR="002A0753">
          <w:rPr>
            <w:sz w:val="24"/>
            <w:szCs w:val="24"/>
            <w:lang w:val="en-US"/>
          </w:rPr>
          <w:t>110</w:t>
        </w:r>
      </w:ins>
      <w:r w:rsidR="00031A78" w:rsidRPr="007A2737">
        <w:rPr>
          <w:sz w:val="24"/>
          <w:szCs w:val="24"/>
          <w:lang w:val="en-US"/>
        </w:rPr>
        <w:t xml:space="preserve">]. </w:t>
      </w:r>
      <w:r w:rsidR="00686C7C" w:rsidRPr="007A2737">
        <w:rPr>
          <w:sz w:val="24"/>
          <w:szCs w:val="24"/>
          <w:lang w:val="en-US"/>
        </w:rPr>
        <w:t>The peak between 1453 and 1423 cm</w:t>
      </w:r>
      <w:r w:rsidR="001D5776" w:rsidRPr="007A2737">
        <w:rPr>
          <w:sz w:val="24"/>
          <w:szCs w:val="24"/>
          <w:vertAlign w:val="superscript"/>
          <w:lang w:val="en-US"/>
        </w:rPr>
        <w:t>-</w:t>
      </w:r>
      <w:r w:rsidR="00686C7C" w:rsidRPr="007A2737">
        <w:rPr>
          <w:sz w:val="24"/>
          <w:szCs w:val="24"/>
          <w:vertAlign w:val="superscript"/>
          <w:lang w:val="en-US"/>
        </w:rPr>
        <w:t>1</w:t>
      </w:r>
      <w:r w:rsidR="00686C7C" w:rsidRPr="007A2737">
        <w:rPr>
          <w:sz w:val="24"/>
          <w:szCs w:val="24"/>
          <w:lang w:val="en-US"/>
        </w:rPr>
        <w:t xml:space="preserve"> is associated with the vibration of CH groups in lipids</w:t>
      </w:r>
      <w:r w:rsidR="00031A78" w:rsidRPr="007A2737">
        <w:rPr>
          <w:sz w:val="24"/>
          <w:szCs w:val="24"/>
          <w:lang w:val="en-US"/>
        </w:rPr>
        <w:t xml:space="preserve"> [</w:t>
      </w:r>
      <w:del w:id="637" w:author="Fan, Qi" w:date="2024-09-06T01:17:00Z">
        <w:r w:rsidR="00031A78" w:rsidRPr="007A2737" w:rsidDel="002A0753">
          <w:rPr>
            <w:sz w:val="24"/>
            <w:szCs w:val="24"/>
            <w:lang w:val="en-US"/>
          </w:rPr>
          <w:delText>130</w:delText>
        </w:r>
      </w:del>
      <w:ins w:id="638" w:author="Fan, Qi" w:date="2024-09-06T01:17:00Z">
        <w:r w:rsidR="002A0753">
          <w:rPr>
            <w:sz w:val="24"/>
            <w:szCs w:val="24"/>
            <w:lang w:val="en-US"/>
          </w:rPr>
          <w:t>111</w:t>
        </w:r>
      </w:ins>
      <w:r w:rsidR="00031A78" w:rsidRPr="007A2737">
        <w:rPr>
          <w:sz w:val="24"/>
          <w:szCs w:val="24"/>
          <w:lang w:val="en-US"/>
        </w:rPr>
        <w:t>]</w:t>
      </w:r>
      <w:r w:rsidR="00686C7C" w:rsidRPr="007A2737">
        <w:rPr>
          <w:sz w:val="24"/>
          <w:szCs w:val="24"/>
          <w:lang w:val="en-US"/>
        </w:rPr>
        <w:t>.</w:t>
      </w:r>
      <w:r w:rsidR="00031A78" w:rsidRPr="007A2737">
        <w:rPr>
          <w:sz w:val="24"/>
          <w:szCs w:val="24"/>
          <w:lang w:val="en-US"/>
        </w:rPr>
        <w:t xml:space="preserve"> </w:t>
      </w:r>
      <w:r w:rsidR="001D5776" w:rsidRPr="007A2737">
        <w:rPr>
          <w:sz w:val="24"/>
          <w:szCs w:val="24"/>
          <w:lang w:val="en-US"/>
        </w:rPr>
        <w:t>A distinct peak at 1372 cm</w:t>
      </w:r>
      <w:r w:rsidR="001D5776" w:rsidRPr="007A2737">
        <w:rPr>
          <w:sz w:val="24"/>
          <w:szCs w:val="24"/>
          <w:vertAlign w:val="superscript"/>
          <w:lang w:val="en-US"/>
        </w:rPr>
        <w:t>–1</w:t>
      </w:r>
      <w:r w:rsidR="001D5776" w:rsidRPr="007A2737">
        <w:rPr>
          <w:sz w:val="24"/>
          <w:szCs w:val="24"/>
          <w:lang w:val="en-US"/>
        </w:rPr>
        <w:t xml:space="preserve"> can be attributed to the symmetric bending of aliphatic CH</w:t>
      </w:r>
      <w:r w:rsidR="001D5776" w:rsidRPr="007A2737">
        <w:rPr>
          <w:sz w:val="24"/>
          <w:szCs w:val="24"/>
          <w:vertAlign w:val="subscript"/>
          <w:lang w:val="en-US"/>
        </w:rPr>
        <w:t>3</w:t>
      </w:r>
      <w:r w:rsidR="00045677" w:rsidRPr="007A2737">
        <w:rPr>
          <w:sz w:val="24"/>
          <w:szCs w:val="24"/>
          <w:lang w:val="en-US"/>
        </w:rPr>
        <w:t>.</w:t>
      </w:r>
      <w:r w:rsidR="001D5776" w:rsidRPr="007A2737">
        <w:rPr>
          <w:sz w:val="24"/>
          <w:szCs w:val="24"/>
          <w:lang w:val="en-US"/>
        </w:rPr>
        <w:t xml:space="preserve"> Another sharp peak next to it is at 131</w:t>
      </w:r>
      <w:r w:rsidR="009078E5" w:rsidRPr="007A2737">
        <w:rPr>
          <w:sz w:val="24"/>
          <w:szCs w:val="24"/>
          <w:lang w:val="en-US"/>
        </w:rPr>
        <w:t>1</w:t>
      </w:r>
      <w:r w:rsidR="001D5776" w:rsidRPr="007A2737">
        <w:rPr>
          <w:sz w:val="24"/>
          <w:szCs w:val="24"/>
          <w:lang w:val="en-US"/>
        </w:rPr>
        <w:t xml:space="preserve"> cm </w:t>
      </w:r>
      <w:r w:rsidR="001D5776" w:rsidRPr="007A2737">
        <w:rPr>
          <w:sz w:val="24"/>
          <w:szCs w:val="24"/>
          <w:vertAlign w:val="superscript"/>
          <w:lang w:val="en-US"/>
        </w:rPr>
        <w:t>–1</w:t>
      </w:r>
      <w:r w:rsidR="001D5776" w:rsidRPr="007A2737">
        <w:rPr>
          <w:sz w:val="24"/>
          <w:szCs w:val="24"/>
          <w:lang w:val="en-US"/>
        </w:rPr>
        <w:t>, which may be caused by the C–O stretching of carboxylic acids and/or the asymmetric C–N–C stretching of aromatic amines [</w:t>
      </w:r>
      <w:del w:id="639" w:author="Fan, Qi" w:date="2024-09-06T01:17:00Z">
        <w:r w:rsidR="001D5776" w:rsidRPr="007A2737" w:rsidDel="002A0753">
          <w:rPr>
            <w:sz w:val="24"/>
            <w:szCs w:val="24"/>
            <w:lang w:val="en-US"/>
          </w:rPr>
          <w:delText>127</w:delText>
        </w:r>
      </w:del>
      <w:ins w:id="640" w:author="Fan, Qi" w:date="2024-09-06T01:17:00Z">
        <w:r w:rsidR="002A0753">
          <w:rPr>
            <w:sz w:val="24"/>
            <w:szCs w:val="24"/>
            <w:lang w:val="en-US"/>
          </w:rPr>
          <w:t>108</w:t>
        </w:r>
      </w:ins>
      <w:r w:rsidR="001D5776" w:rsidRPr="007A2737">
        <w:rPr>
          <w:sz w:val="24"/>
          <w:szCs w:val="24"/>
          <w:lang w:val="en-US"/>
        </w:rPr>
        <w:t>].</w:t>
      </w:r>
      <w:r w:rsidR="00912EB2" w:rsidRPr="007A2737">
        <w:rPr>
          <w:sz w:val="24"/>
          <w:szCs w:val="24"/>
          <w:lang w:val="en-US"/>
        </w:rPr>
        <w:t xml:space="preserve"> The peak at 1251 cm</w:t>
      </w:r>
      <w:r w:rsidR="00912EB2" w:rsidRPr="007A2737">
        <w:rPr>
          <w:sz w:val="24"/>
          <w:szCs w:val="24"/>
          <w:vertAlign w:val="superscript"/>
          <w:lang w:val="en-US"/>
        </w:rPr>
        <w:t>-1</w:t>
      </w:r>
      <w:r w:rsidR="00912EB2" w:rsidRPr="007A2737">
        <w:rPr>
          <w:sz w:val="24"/>
          <w:szCs w:val="24"/>
          <w:lang w:val="en-US"/>
        </w:rPr>
        <w:t xml:space="preserve"> can be associated with the amide III band in both cases, where the absorption is related to CN stretching, NH bending and CO in-plane bending. The absorption in this region may be </w:t>
      </w:r>
      <w:r w:rsidR="009078E5" w:rsidRPr="007A2737">
        <w:rPr>
          <w:sz w:val="24"/>
          <w:szCs w:val="24"/>
          <w:lang w:val="en-US"/>
        </w:rPr>
        <w:t>also partially</w:t>
      </w:r>
      <w:r w:rsidR="009078E5" w:rsidRPr="007A2737">
        <w:rPr>
          <w:rFonts w:ascii="Helvetica" w:hAnsi="Helvetica" w:cs="Helvetica"/>
          <w:color w:val="282828"/>
          <w:sz w:val="24"/>
          <w:szCs w:val="24"/>
          <w:shd w:val="clear" w:color="auto" w:fill="F7F7F7"/>
          <w:lang w:val="en-US"/>
        </w:rPr>
        <w:t> </w:t>
      </w:r>
      <w:r w:rsidR="00912EB2" w:rsidRPr="007A2737">
        <w:rPr>
          <w:sz w:val="24"/>
          <w:szCs w:val="24"/>
          <w:lang w:val="en-US"/>
        </w:rPr>
        <w:t xml:space="preserve">caused by asymmetric P=O stretching in nucleic acids and phospholipid substances </w:t>
      </w:r>
      <w:bookmarkStart w:id="641" w:name="_Hlk175322093"/>
      <w:r w:rsidR="00912EB2" w:rsidRPr="007A2737">
        <w:rPr>
          <w:sz w:val="24"/>
          <w:szCs w:val="24"/>
          <w:lang w:val="en-US"/>
        </w:rPr>
        <w:t>[</w:t>
      </w:r>
      <w:ins w:id="642" w:author="Fan, Qi" w:date="2024-09-06T01:17:00Z">
        <w:r w:rsidR="002A0753">
          <w:rPr>
            <w:sz w:val="24"/>
            <w:szCs w:val="24"/>
            <w:lang w:val="en-US"/>
          </w:rPr>
          <w:t>112,113</w:t>
        </w:r>
      </w:ins>
      <w:del w:id="643" w:author="Fan, Qi" w:date="2024-09-06T01:17:00Z">
        <w:r w:rsidR="00912EB2" w:rsidRPr="007A2737" w:rsidDel="002A0753">
          <w:rPr>
            <w:sz w:val="24"/>
            <w:szCs w:val="24"/>
            <w:lang w:val="en-US"/>
          </w:rPr>
          <w:delText>131][132</w:delText>
        </w:r>
      </w:del>
      <w:r w:rsidR="00912EB2" w:rsidRPr="007A2737">
        <w:rPr>
          <w:sz w:val="24"/>
          <w:szCs w:val="24"/>
          <w:lang w:val="en-US"/>
        </w:rPr>
        <w:t xml:space="preserve">]. </w:t>
      </w:r>
      <w:bookmarkEnd w:id="641"/>
      <w:r w:rsidR="00912EB2" w:rsidRPr="007A2737">
        <w:rPr>
          <w:sz w:val="24"/>
          <w:szCs w:val="24"/>
          <w:lang w:val="en-US"/>
        </w:rPr>
        <w:t xml:space="preserve">The absorption in </w:t>
      </w:r>
      <w:r w:rsidR="00912EB2" w:rsidRPr="007A2737">
        <w:rPr>
          <w:i/>
          <w:iCs/>
          <w:sz w:val="24"/>
          <w:szCs w:val="24"/>
          <w:lang w:val="en-US"/>
        </w:rPr>
        <w:t>A. niger</w:t>
      </w:r>
      <w:r w:rsidR="00912EB2" w:rsidRPr="007A2737">
        <w:rPr>
          <w:sz w:val="24"/>
          <w:szCs w:val="24"/>
          <w:lang w:val="en-US"/>
        </w:rPr>
        <w:t xml:space="preserve"> is mainly caused by proteins and partly by phospholipids substances, because the proportion of proteins in its biomass is higher.</w:t>
      </w:r>
      <w:r w:rsidR="009078E5" w:rsidRPr="007A2737">
        <w:rPr>
          <w:sz w:val="24"/>
          <w:szCs w:val="24"/>
          <w:lang w:val="en-US"/>
        </w:rPr>
        <w:t xml:space="preserve"> The sharpest infrared absorption occurs between 1200 and 800 cm</w:t>
      </w:r>
      <w:del w:id="644" w:author="Fan, Qi" w:date="2024-09-06T01:17:00Z">
        <w:r w:rsidR="009078E5" w:rsidRPr="007A2737" w:rsidDel="002A0753">
          <w:rPr>
            <w:sz w:val="24"/>
            <w:szCs w:val="24"/>
            <w:lang w:val="en-US"/>
          </w:rPr>
          <w:delText xml:space="preserve"> </w:delText>
        </w:r>
      </w:del>
      <w:r w:rsidR="009078E5" w:rsidRPr="002A0753">
        <w:rPr>
          <w:sz w:val="24"/>
          <w:szCs w:val="24"/>
          <w:vertAlign w:val="superscript"/>
          <w:lang w:val="en-US"/>
          <w:rPrChange w:id="645" w:author="Fan, Qi" w:date="2024-09-06T01:17:00Z">
            <w:rPr>
              <w:sz w:val="24"/>
              <w:szCs w:val="24"/>
              <w:lang w:val="en-US"/>
            </w:rPr>
          </w:rPrChange>
        </w:rPr>
        <w:t>–1</w:t>
      </w:r>
      <w:r w:rsidR="009078E5" w:rsidRPr="007A2737">
        <w:rPr>
          <w:sz w:val="24"/>
          <w:szCs w:val="24"/>
          <w:lang w:val="en-US"/>
        </w:rPr>
        <w:t>, with most of the absorption detected arising from vibrations of carbohydrates. Specific functional groups and associated frequencies include stretching vibrations of COC (1153 cm</w:t>
      </w:r>
      <w:del w:id="646" w:author="Fan, Qi" w:date="2024-09-06T01:17:00Z">
        <w:r w:rsidR="009078E5" w:rsidRPr="007A2737" w:rsidDel="002A0753">
          <w:rPr>
            <w:sz w:val="24"/>
            <w:szCs w:val="24"/>
            <w:lang w:val="en-US"/>
          </w:rPr>
          <w:delText xml:space="preserve"> </w:delText>
        </w:r>
      </w:del>
      <w:r w:rsidR="009078E5" w:rsidRPr="002A0753">
        <w:rPr>
          <w:sz w:val="24"/>
          <w:szCs w:val="24"/>
          <w:vertAlign w:val="superscript"/>
          <w:lang w:val="en-US"/>
          <w:rPrChange w:id="647" w:author="Fan, Qi" w:date="2024-09-06T01:17:00Z">
            <w:rPr>
              <w:sz w:val="24"/>
              <w:szCs w:val="24"/>
              <w:lang w:val="en-US"/>
            </w:rPr>
          </w:rPrChange>
        </w:rPr>
        <w:t>–1</w:t>
      </w:r>
      <w:r w:rsidR="009078E5" w:rsidRPr="007A2737">
        <w:rPr>
          <w:sz w:val="24"/>
          <w:szCs w:val="24"/>
          <w:lang w:val="en-US"/>
        </w:rPr>
        <w:t>), CO (1105 cm</w:t>
      </w:r>
      <w:del w:id="648" w:author="Fan, Qi" w:date="2024-09-06T01:17:00Z">
        <w:r w:rsidR="009078E5" w:rsidRPr="002A0753" w:rsidDel="002A0753">
          <w:rPr>
            <w:sz w:val="24"/>
            <w:szCs w:val="24"/>
            <w:vertAlign w:val="superscript"/>
            <w:lang w:val="en-US"/>
            <w:rPrChange w:id="649" w:author="Fan, Qi" w:date="2024-09-06T01:17:00Z">
              <w:rPr>
                <w:sz w:val="24"/>
                <w:szCs w:val="24"/>
                <w:lang w:val="en-US"/>
              </w:rPr>
            </w:rPrChange>
          </w:rPr>
          <w:delText xml:space="preserve"> </w:delText>
        </w:r>
      </w:del>
      <w:r w:rsidR="009078E5" w:rsidRPr="002A0753">
        <w:rPr>
          <w:sz w:val="24"/>
          <w:szCs w:val="24"/>
          <w:vertAlign w:val="superscript"/>
          <w:lang w:val="en-US"/>
          <w:rPrChange w:id="650" w:author="Fan, Qi" w:date="2024-09-06T01:17:00Z">
            <w:rPr>
              <w:sz w:val="24"/>
              <w:szCs w:val="24"/>
              <w:lang w:val="en-US"/>
            </w:rPr>
          </w:rPrChange>
        </w:rPr>
        <w:t>–1</w:t>
      </w:r>
      <w:r w:rsidR="009078E5" w:rsidRPr="007A2737">
        <w:rPr>
          <w:sz w:val="24"/>
          <w:szCs w:val="24"/>
          <w:lang w:val="en-US"/>
        </w:rPr>
        <w:t>), and CC (1068 or 1027 cm</w:t>
      </w:r>
      <w:del w:id="651" w:author="Fan, Qi" w:date="2024-09-06T01:18:00Z">
        <w:r w:rsidR="009078E5" w:rsidRPr="007A2737" w:rsidDel="002A0753">
          <w:rPr>
            <w:sz w:val="24"/>
            <w:szCs w:val="24"/>
            <w:lang w:val="en-US"/>
          </w:rPr>
          <w:delText xml:space="preserve"> </w:delText>
        </w:r>
      </w:del>
      <w:r w:rsidR="009078E5" w:rsidRPr="002A0753">
        <w:rPr>
          <w:sz w:val="24"/>
          <w:szCs w:val="24"/>
          <w:vertAlign w:val="superscript"/>
          <w:lang w:val="en-US"/>
          <w:rPrChange w:id="652" w:author="Fan, Qi" w:date="2024-09-06T01:18:00Z">
            <w:rPr>
              <w:sz w:val="24"/>
              <w:szCs w:val="24"/>
              <w:lang w:val="en-US"/>
            </w:rPr>
          </w:rPrChange>
        </w:rPr>
        <w:t>–1</w:t>
      </w:r>
      <w:r w:rsidR="009078E5" w:rsidRPr="007A2737">
        <w:rPr>
          <w:sz w:val="24"/>
          <w:szCs w:val="24"/>
          <w:lang w:val="en-US"/>
        </w:rPr>
        <w:t>) groups</w:t>
      </w:r>
      <w:r w:rsidR="00C90744" w:rsidRPr="007A2737">
        <w:rPr>
          <w:sz w:val="24"/>
          <w:szCs w:val="24"/>
          <w:lang w:val="en-US"/>
        </w:rPr>
        <w:t xml:space="preserve"> [</w:t>
      </w:r>
      <w:del w:id="653" w:author="Fan, Qi" w:date="2024-09-06T01:18:00Z">
        <w:r w:rsidR="00C90744" w:rsidRPr="007A2737" w:rsidDel="00F321D6">
          <w:rPr>
            <w:sz w:val="24"/>
            <w:szCs w:val="24"/>
            <w:lang w:val="en-US"/>
          </w:rPr>
          <w:delText>130</w:delText>
        </w:r>
      </w:del>
      <w:ins w:id="654" w:author="Fan, Qi" w:date="2024-09-06T01:18:00Z">
        <w:r w:rsidR="00F321D6">
          <w:rPr>
            <w:sz w:val="24"/>
            <w:szCs w:val="24"/>
            <w:lang w:val="en-US"/>
          </w:rPr>
          <w:t>111,114</w:t>
        </w:r>
      </w:ins>
      <w:del w:id="655" w:author="Fan, Qi" w:date="2024-09-06T01:18:00Z">
        <w:r w:rsidR="00C90744" w:rsidRPr="007A2737" w:rsidDel="00F321D6">
          <w:rPr>
            <w:sz w:val="24"/>
            <w:szCs w:val="24"/>
            <w:lang w:val="en-US"/>
          </w:rPr>
          <w:delText>][133</w:delText>
        </w:r>
      </w:del>
      <w:r w:rsidR="00C90744" w:rsidRPr="007A2737">
        <w:rPr>
          <w:sz w:val="24"/>
          <w:szCs w:val="24"/>
          <w:lang w:val="en-US"/>
        </w:rPr>
        <w:t>]</w:t>
      </w:r>
      <w:r w:rsidR="009078E5" w:rsidRPr="007A2737">
        <w:rPr>
          <w:sz w:val="24"/>
          <w:szCs w:val="24"/>
          <w:lang w:val="en-US"/>
        </w:rPr>
        <w:t>.</w:t>
      </w:r>
      <w:r w:rsidR="00C90744" w:rsidRPr="007A2737">
        <w:rPr>
          <w:sz w:val="24"/>
          <w:szCs w:val="24"/>
          <w:lang w:val="en-US"/>
        </w:rPr>
        <w:t xml:space="preserve"> The frequencies of all the above peaks and their corresponding functional groups are listed in Table 4.1.</w:t>
      </w:r>
    </w:p>
    <w:p w14:paraId="512B5492" w14:textId="011C46B1" w:rsidR="00452E41" w:rsidRPr="00E40986" w:rsidRDefault="000E61D2" w:rsidP="007A2737">
      <w:pPr>
        <w:spacing w:line="360" w:lineRule="auto"/>
        <w:ind w:left="-284"/>
        <w:jc w:val="both"/>
        <w:rPr>
          <w:lang w:val="en-US"/>
        </w:rPr>
      </w:pPr>
      <w:r w:rsidRPr="000E61D2">
        <w:rPr>
          <w:noProof/>
          <w:lang w:val="en-US"/>
        </w:rPr>
        <w:drawing>
          <wp:inline distT="0" distB="0" distL="0" distR="0" wp14:anchorId="34D0A30F" wp14:editId="0C46A3F7">
            <wp:extent cx="6124575" cy="331342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5490" cy="3319333"/>
                    </a:xfrm>
                    <a:prstGeom prst="rect">
                      <a:avLst/>
                    </a:prstGeom>
                  </pic:spPr>
                </pic:pic>
              </a:graphicData>
            </a:graphic>
          </wp:inline>
        </w:drawing>
      </w:r>
    </w:p>
    <w:p w14:paraId="6B09790E" w14:textId="7A1EACC7" w:rsidR="005F3C33" w:rsidRDefault="00C90744" w:rsidP="007A2737">
      <w:pPr>
        <w:pStyle w:val="Quote"/>
        <w:rPr>
          <w:lang w:val="en-US"/>
        </w:rPr>
      </w:pPr>
      <w:r w:rsidRPr="00057D6B">
        <w:rPr>
          <w:sz w:val="18"/>
          <w:szCs w:val="18"/>
          <w:lang w:val="en-US"/>
        </w:rPr>
        <w:t>Figure 4.</w:t>
      </w:r>
      <w:ins w:id="656" w:author="Fan, Qi" w:date="2024-09-06T01:18:00Z">
        <w:r w:rsidR="00F321D6">
          <w:rPr>
            <w:sz w:val="18"/>
            <w:szCs w:val="18"/>
            <w:lang w:val="en-US"/>
          </w:rPr>
          <w:t>9</w:t>
        </w:r>
      </w:ins>
      <w:del w:id="657" w:author="Fan, Qi" w:date="2024-09-06T01:18:00Z">
        <w:r w:rsidR="00CE4D00" w:rsidDel="00F321D6">
          <w:rPr>
            <w:sz w:val="18"/>
            <w:szCs w:val="18"/>
            <w:lang w:val="en-US"/>
          </w:rPr>
          <w:delText>8</w:delText>
        </w:r>
      </w:del>
      <w:r w:rsidRPr="00057D6B">
        <w:rPr>
          <w:sz w:val="18"/>
          <w:szCs w:val="18"/>
          <w:lang w:val="en-US"/>
        </w:rPr>
        <w:t>.: FTIR spectrum of A</w:t>
      </w:r>
      <w:r w:rsidR="00576BA8" w:rsidRPr="00057D6B">
        <w:rPr>
          <w:sz w:val="18"/>
          <w:szCs w:val="18"/>
          <w:lang w:val="en-US"/>
        </w:rPr>
        <w:t>.</w:t>
      </w:r>
      <w:r w:rsidRPr="00057D6B">
        <w:rPr>
          <w:sz w:val="18"/>
          <w:szCs w:val="18"/>
          <w:lang w:val="en-US"/>
        </w:rPr>
        <w:t xml:space="preserve"> niger mycelium</w:t>
      </w:r>
      <w:r w:rsidR="005C070B">
        <w:rPr>
          <w:sz w:val="18"/>
          <w:szCs w:val="18"/>
          <w:lang w:val="en-US"/>
        </w:rPr>
        <w:t>,</w:t>
      </w:r>
      <w:r w:rsidR="00576BA8" w:rsidRPr="00057D6B">
        <w:rPr>
          <w:sz w:val="18"/>
          <w:szCs w:val="18"/>
          <w:lang w:val="en-US"/>
        </w:rPr>
        <w:t xml:space="preserve"> </w:t>
      </w:r>
      <w:r w:rsidR="00CE4D00" w:rsidRPr="00CE4D00">
        <w:rPr>
          <w:sz w:val="18"/>
          <w:szCs w:val="18"/>
          <w:lang w:val="en-US"/>
        </w:rPr>
        <w:t>7.4 wt.%-sTX samples without Turaxx treatment and heat treatment</w:t>
      </w:r>
      <w:r w:rsidR="005C070B">
        <w:rPr>
          <w:sz w:val="18"/>
          <w:szCs w:val="18"/>
          <w:lang w:val="en-US"/>
        </w:rPr>
        <w:t>.</w:t>
      </w:r>
      <w:r w:rsidR="00CE4D00" w:rsidRPr="00CE4D00">
        <w:rPr>
          <w:sz w:val="18"/>
          <w:szCs w:val="18"/>
          <w:lang w:val="en-US"/>
        </w:rPr>
        <w:t xml:space="preserve"> </w:t>
      </w:r>
    </w:p>
    <w:p w14:paraId="7CF7FFA9" w14:textId="77777777" w:rsidR="005F3C33" w:rsidRDefault="005F3C33" w:rsidP="002D55F3">
      <w:pPr>
        <w:rPr>
          <w:lang w:val="en-US"/>
        </w:rPr>
      </w:pPr>
    </w:p>
    <w:p w14:paraId="3E3900BC" w14:textId="348C501F" w:rsidR="00442BAA" w:rsidRPr="00442BAA" w:rsidRDefault="005F3C33" w:rsidP="002D55F3">
      <w:pPr>
        <w:rPr>
          <w:lang w:val="en-US"/>
        </w:rPr>
      </w:pPr>
      <w:r>
        <w:rPr>
          <w:lang w:val="en-US"/>
        </w:rPr>
        <w:t>T</w:t>
      </w:r>
      <w:r w:rsidR="00442BAA">
        <w:rPr>
          <w:lang w:val="en-US"/>
        </w:rPr>
        <w:t xml:space="preserve">able 4.1.: </w:t>
      </w:r>
      <w:r w:rsidR="00442BAA" w:rsidRPr="00442BAA">
        <w:rPr>
          <w:lang w:val="en-US"/>
        </w:rPr>
        <w:t>FTIR spectra</w:t>
      </w:r>
      <w:r w:rsidR="00442BAA">
        <w:rPr>
          <w:lang w:val="en-US"/>
        </w:rPr>
        <w:t xml:space="preserve"> and peaks of </w:t>
      </w:r>
      <w:r w:rsidR="00442BAA" w:rsidRPr="00442BAA">
        <w:rPr>
          <w:i/>
          <w:iCs/>
          <w:lang w:val="en-US"/>
        </w:rPr>
        <w:t>A. niger</w:t>
      </w:r>
      <w:r w:rsidR="00442BAA">
        <w:rPr>
          <w:lang w:val="en-US"/>
        </w:rPr>
        <w:t xml:space="preserve"> mycelium</w:t>
      </w:r>
      <w:r w:rsidR="005C070B">
        <w:rPr>
          <w:lang w:val="en-US"/>
        </w:rPr>
        <w:t>, 7.4 wt.%-sTX samples without Turaxx treatment and heat treatment.</w:t>
      </w:r>
    </w:p>
    <w:tbl>
      <w:tblPr>
        <w:tblStyle w:val="PlainTable5"/>
        <w:tblpPr w:leftFromText="141" w:rightFromText="141" w:vertAnchor="text" w:horzAnchor="page" w:tblpX="890" w:tblpY="13"/>
        <w:tblW w:w="10207" w:type="dxa"/>
        <w:tblLayout w:type="fixed"/>
        <w:tblLook w:val="04A0" w:firstRow="1" w:lastRow="0" w:firstColumn="1" w:lastColumn="0" w:noHBand="0" w:noVBand="1"/>
      </w:tblPr>
      <w:tblGrid>
        <w:gridCol w:w="568"/>
        <w:gridCol w:w="567"/>
        <w:gridCol w:w="709"/>
        <w:gridCol w:w="567"/>
        <w:gridCol w:w="709"/>
        <w:gridCol w:w="708"/>
        <w:gridCol w:w="709"/>
        <w:gridCol w:w="709"/>
        <w:gridCol w:w="709"/>
        <w:gridCol w:w="1417"/>
        <w:gridCol w:w="1843"/>
        <w:gridCol w:w="992"/>
      </w:tblGrid>
      <w:tr w:rsidR="00C049E0" w14:paraId="6E0E05D2" w14:textId="77777777" w:rsidTr="00C049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8" w:type="dxa"/>
            <w:vAlign w:val="center"/>
          </w:tcPr>
          <w:p w14:paraId="66306212" w14:textId="77777777" w:rsidR="00C049E0" w:rsidRDefault="00C049E0" w:rsidP="00C049E0">
            <w:pPr>
              <w:jc w:val="center"/>
              <w:rPr>
                <w:sz w:val="14"/>
                <w:szCs w:val="14"/>
                <w:lang w:val="en-US"/>
              </w:rPr>
            </w:pPr>
            <w:r w:rsidRPr="00EE0908">
              <w:rPr>
                <w:sz w:val="14"/>
                <w:szCs w:val="14"/>
                <w:lang w:val="en-US"/>
              </w:rPr>
              <w:lastRenderedPageBreak/>
              <w:t>0</w:t>
            </w:r>
          </w:p>
          <w:p w14:paraId="692F2E8B" w14:textId="77777777" w:rsidR="00C049E0" w:rsidRPr="00EE0908" w:rsidRDefault="00C049E0" w:rsidP="00C049E0">
            <w:pPr>
              <w:jc w:val="center"/>
              <w:rPr>
                <w:sz w:val="14"/>
                <w:szCs w:val="14"/>
                <w:lang w:val="en-US"/>
              </w:rPr>
            </w:pPr>
            <w:r w:rsidRPr="00EE0908">
              <w:rPr>
                <w:sz w:val="14"/>
                <w:szCs w:val="14"/>
                <w:lang w:val="en-US"/>
              </w:rPr>
              <w:t>RT</w:t>
            </w:r>
          </w:p>
        </w:tc>
        <w:tc>
          <w:tcPr>
            <w:tcW w:w="567" w:type="dxa"/>
            <w:vAlign w:val="center"/>
          </w:tcPr>
          <w:p w14:paraId="52197AD0"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sidRPr="00EE0908">
              <w:rPr>
                <w:sz w:val="14"/>
                <w:szCs w:val="14"/>
                <w:lang w:val="en-US"/>
              </w:rPr>
              <w:t>1minRT</w:t>
            </w:r>
          </w:p>
        </w:tc>
        <w:tc>
          <w:tcPr>
            <w:tcW w:w="709" w:type="dxa"/>
            <w:vAlign w:val="center"/>
          </w:tcPr>
          <w:p w14:paraId="3689621E" w14:textId="77777777" w:rsidR="00C049E0"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sidRPr="00EE0908">
              <w:rPr>
                <w:sz w:val="14"/>
                <w:szCs w:val="14"/>
                <w:lang w:val="en-US"/>
              </w:rPr>
              <w:t>25min</w:t>
            </w:r>
          </w:p>
          <w:p w14:paraId="4F85E998"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sidRPr="00EE0908">
              <w:rPr>
                <w:sz w:val="14"/>
                <w:szCs w:val="14"/>
                <w:lang w:val="en-US"/>
              </w:rPr>
              <w:t>RT</w:t>
            </w:r>
          </w:p>
        </w:tc>
        <w:tc>
          <w:tcPr>
            <w:tcW w:w="567" w:type="dxa"/>
            <w:vAlign w:val="center"/>
          </w:tcPr>
          <w:p w14:paraId="5F5F5E1C"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Pr>
                <w:sz w:val="14"/>
                <w:szCs w:val="14"/>
                <w:lang w:val="en-US"/>
              </w:rPr>
              <w:t>0</w:t>
            </w:r>
            <w:r w:rsidRPr="00EE0908">
              <w:rPr>
                <w:sz w:val="14"/>
                <w:szCs w:val="14"/>
                <w:lang w:val="en-US"/>
              </w:rPr>
              <w:t>min 2h</w:t>
            </w:r>
          </w:p>
        </w:tc>
        <w:tc>
          <w:tcPr>
            <w:tcW w:w="709" w:type="dxa"/>
            <w:vAlign w:val="center"/>
          </w:tcPr>
          <w:p w14:paraId="68AA359B" w14:textId="77777777" w:rsidR="00C049E0"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Pr>
                <w:sz w:val="14"/>
                <w:szCs w:val="14"/>
                <w:lang w:val="en-US"/>
              </w:rPr>
              <w:t>1min</w:t>
            </w:r>
          </w:p>
          <w:p w14:paraId="64D7688D"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Pr>
                <w:sz w:val="14"/>
                <w:szCs w:val="14"/>
                <w:lang w:val="en-US"/>
              </w:rPr>
              <w:t>2h</w:t>
            </w:r>
          </w:p>
        </w:tc>
        <w:tc>
          <w:tcPr>
            <w:tcW w:w="708" w:type="dxa"/>
            <w:vAlign w:val="center"/>
          </w:tcPr>
          <w:p w14:paraId="36D2E2FB" w14:textId="77777777" w:rsidR="00C049E0"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Pr>
                <w:sz w:val="14"/>
                <w:szCs w:val="14"/>
                <w:lang w:val="en-US"/>
              </w:rPr>
              <w:t>25min</w:t>
            </w:r>
          </w:p>
          <w:p w14:paraId="535A9764"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Pr>
                <w:sz w:val="14"/>
                <w:szCs w:val="14"/>
                <w:lang w:val="en-US"/>
              </w:rPr>
              <w:t>2h</w:t>
            </w:r>
          </w:p>
        </w:tc>
        <w:tc>
          <w:tcPr>
            <w:tcW w:w="709" w:type="dxa"/>
            <w:vAlign w:val="center"/>
          </w:tcPr>
          <w:p w14:paraId="556EB9DC" w14:textId="77777777" w:rsidR="00C049E0"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Pr>
                <w:sz w:val="14"/>
                <w:szCs w:val="14"/>
                <w:lang w:val="en-US"/>
              </w:rPr>
              <w:t>0min</w:t>
            </w:r>
          </w:p>
          <w:p w14:paraId="13DD014B"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Pr>
                <w:sz w:val="14"/>
                <w:szCs w:val="14"/>
                <w:lang w:val="en-US"/>
              </w:rPr>
              <w:t>18h</w:t>
            </w:r>
          </w:p>
        </w:tc>
        <w:tc>
          <w:tcPr>
            <w:tcW w:w="709" w:type="dxa"/>
            <w:vAlign w:val="center"/>
          </w:tcPr>
          <w:p w14:paraId="208761F4" w14:textId="77777777" w:rsidR="00C049E0"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Pr>
                <w:sz w:val="14"/>
                <w:szCs w:val="14"/>
                <w:lang w:val="en-US"/>
              </w:rPr>
              <w:t>1min</w:t>
            </w:r>
          </w:p>
          <w:p w14:paraId="04C5A0F7"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lang w:val="en-US"/>
              </w:rPr>
            </w:pPr>
            <w:r>
              <w:rPr>
                <w:sz w:val="14"/>
                <w:szCs w:val="14"/>
                <w:lang w:val="en-US"/>
              </w:rPr>
              <w:t>18h</w:t>
            </w:r>
          </w:p>
        </w:tc>
        <w:tc>
          <w:tcPr>
            <w:tcW w:w="709" w:type="dxa"/>
            <w:vAlign w:val="center"/>
          </w:tcPr>
          <w:p w14:paraId="2CBCD69C" w14:textId="77777777" w:rsidR="00C049E0"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rPr>
            </w:pPr>
            <w:r>
              <w:rPr>
                <w:sz w:val="14"/>
                <w:szCs w:val="14"/>
              </w:rPr>
              <w:t>25min</w:t>
            </w:r>
          </w:p>
          <w:p w14:paraId="6381DEF5"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4"/>
                <w:szCs w:val="14"/>
              </w:rPr>
            </w:pPr>
            <w:r>
              <w:rPr>
                <w:sz w:val="14"/>
                <w:szCs w:val="14"/>
              </w:rPr>
              <w:t>18h</w:t>
            </w:r>
          </w:p>
        </w:tc>
        <w:tc>
          <w:tcPr>
            <w:tcW w:w="1417" w:type="dxa"/>
            <w:vAlign w:val="center"/>
          </w:tcPr>
          <w:p w14:paraId="0853575E"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8"/>
                <w:szCs w:val="18"/>
              </w:rPr>
            </w:pPr>
            <w:r w:rsidRPr="00EE0908">
              <w:rPr>
                <w:sz w:val="18"/>
                <w:szCs w:val="18"/>
              </w:rPr>
              <w:t>Assigned</w:t>
            </w:r>
          </w:p>
        </w:tc>
        <w:tc>
          <w:tcPr>
            <w:tcW w:w="1843" w:type="dxa"/>
            <w:vAlign w:val="center"/>
          </w:tcPr>
          <w:p w14:paraId="004B5604"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8"/>
                <w:szCs w:val="18"/>
              </w:rPr>
            </w:pPr>
            <w:r w:rsidRPr="00EE0908">
              <w:rPr>
                <w:sz w:val="18"/>
                <w:szCs w:val="18"/>
              </w:rPr>
              <w:t>Mycelium comp.</w:t>
            </w:r>
          </w:p>
        </w:tc>
        <w:tc>
          <w:tcPr>
            <w:tcW w:w="992" w:type="dxa"/>
            <w:vAlign w:val="center"/>
          </w:tcPr>
          <w:p w14:paraId="652F9903" w14:textId="77777777" w:rsidR="00C049E0" w:rsidRPr="00EE0908" w:rsidRDefault="00C049E0" w:rsidP="00C049E0">
            <w:pPr>
              <w:jc w:val="center"/>
              <w:cnfStyle w:val="100000000000" w:firstRow="1" w:lastRow="0" w:firstColumn="0" w:lastColumn="0" w:oddVBand="0" w:evenVBand="0" w:oddHBand="0" w:evenHBand="0" w:firstRowFirstColumn="0" w:firstRowLastColumn="0" w:lastRowFirstColumn="0" w:lastRowLastColumn="0"/>
              <w:rPr>
                <w:sz w:val="18"/>
                <w:szCs w:val="18"/>
              </w:rPr>
            </w:pPr>
            <w:r w:rsidRPr="00EE0908">
              <w:rPr>
                <w:sz w:val="18"/>
                <w:szCs w:val="18"/>
              </w:rPr>
              <w:t>Ref.</w:t>
            </w:r>
          </w:p>
        </w:tc>
      </w:tr>
      <w:tr w:rsidR="00C049E0" w:rsidRPr="00EE0908" w14:paraId="521D24D3"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2B022993" w14:textId="77777777" w:rsidR="00C049E0" w:rsidRPr="00EE0908" w:rsidRDefault="00C049E0" w:rsidP="00C049E0">
            <w:pPr>
              <w:jc w:val="center"/>
              <w:rPr>
                <w:sz w:val="14"/>
                <w:szCs w:val="14"/>
                <w:lang w:val="en-US"/>
              </w:rPr>
            </w:pPr>
            <w:r w:rsidRPr="00EE0908">
              <w:rPr>
                <w:sz w:val="16"/>
                <w:szCs w:val="16"/>
                <w:lang w:val="en-US"/>
              </w:rPr>
              <w:t>3354</w:t>
            </w:r>
          </w:p>
        </w:tc>
        <w:tc>
          <w:tcPr>
            <w:tcW w:w="567" w:type="dxa"/>
            <w:vAlign w:val="center"/>
          </w:tcPr>
          <w:p w14:paraId="0D01AF9E"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4"/>
                <w:szCs w:val="14"/>
                <w:lang w:val="en-US"/>
              </w:rPr>
            </w:pPr>
          </w:p>
        </w:tc>
        <w:tc>
          <w:tcPr>
            <w:tcW w:w="709" w:type="dxa"/>
            <w:vAlign w:val="center"/>
          </w:tcPr>
          <w:p w14:paraId="14BAF141"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4"/>
                <w:szCs w:val="14"/>
                <w:lang w:val="en-US"/>
              </w:rPr>
            </w:pPr>
          </w:p>
        </w:tc>
        <w:tc>
          <w:tcPr>
            <w:tcW w:w="567" w:type="dxa"/>
            <w:vAlign w:val="center"/>
          </w:tcPr>
          <w:p w14:paraId="62C60E92"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4"/>
                <w:szCs w:val="14"/>
                <w:lang w:val="en-US"/>
              </w:rPr>
            </w:pPr>
          </w:p>
        </w:tc>
        <w:tc>
          <w:tcPr>
            <w:tcW w:w="709" w:type="dxa"/>
            <w:vAlign w:val="center"/>
          </w:tcPr>
          <w:p w14:paraId="6329ED93"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4"/>
                <w:szCs w:val="14"/>
                <w:lang w:val="en-US"/>
              </w:rPr>
            </w:pPr>
          </w:p>
        </w:tc>
        <w:tc>
          <w:tcPr>
            <w:tcW w:w="708" w:type="dxa"/>
            <w:vAlign w:val="center"/>
          </w:tcPr>
          <w:p w14:paraId="5A8C07E1"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4"/>
                <w:szCs w:val="14"/>
                <w:lang w:val="en-US"/>
              </w:rPr>
            </w:pPr>
          </w:p>
        </w:tc>
        <w:tc>
          <w:tcPr>
            <w:tcW w:w="709" w:type="dxa"/>
            <w:vAlign w:val="center"/>
          </w:tcPr>
          <w:p w14:paraId="491716A8"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4"/>
                <w:szCs w:val="14"/>
                <w:lang w:val="en-US"/>
              </w:rPr>
            </w:pPr>
          </w:p>
        </w:tc>
        <w:tc>
          <w:tcPr>
            <w:tcW w:w="709" w:type="dxa"/>
            <w:vAlign w:val="center"/>
          </w:tcPr>
          <w:p w14:paraId="15CD15A8"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4"/>
                <w:szCs w:val="14"/>
                <w:lang w:val="en-US"/>
              </w:rPr>
            </w:pPr>
          </w:p>
        </w:tc>
        <w:tc>
          <w:tcPr>
            <w:tcW w:w="709" w:type="dxa"/>
            <w:vAlign w:val="center"/>
          </w:tcPr>
          <w:p w14:paraId="77C493B6"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4"/>
                <w:szCs w:val="14"/>
              </w:rPr>
            </w:pPr>
          </w:p>
        </w:tc>
        <w:tc>
          <w:tcPr>
            <w:tcW w:w="1417" w:type="dxa"/>
            <w:vAlign w:val="center"/>
          </w:tcPr>
          <w:p w14:paraId="4B63AA79"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Sup>
                  <m:sSubSupPr>
                    <m:ctrlPr>
                      <w:rPr>
                        <w:rFonts w:ascii="Cambria Math" w:hAnsi="Cambria Math"/>
                        <w:i/>
                        <w:kern w:val="2"/>
                        <w:sz w:val="18"/>
                        <w:szCs w:val="18"/>
                        <w:lang w:val="en-US"/>
                      </w:rPr>
                    </m:ctrlPr>
                  </m:sSubSupPr>
                  <m:e>
                    <m:r>
                      <w:rPr>
                        <w:rFonts w:ascii="Cambria Math" w:hAnsi="Cambria Math"/>
                        <w:sz w:val="18"/>
                        <w:szCs w:val="18"/>
                      </w:rPr>
                      <m:t>ν</m:t>
                    </m:r>
                  </m:e>
                  <m:sub>
                    <m:r>
                      <w:rPr>
                        <w:rFonts w:ascii="Cambria Math" w:hAnsi="Cambria Math"/>
                        <w:sz w:val="18"/>
                        <w:szCs w:val="18"/>
                      </w:rPr>
                      <m:t>OH</m:t>
                    </m:r>
                  </m:sub>
                  <m:sup/>
                </m:sSubSup>
              </m:oMath>
            </m:oMathPara>
          </w:p>
        </w:tc>
        <w:tc>
          <w:tcPr>
            <w:tcW w:w="1843" w:type="dxa"/>
            <w:vAlign w:val="center"/>
          </w:tcPr>
          <w:p w14:paraId="29CA5449" w14:textId="114D9FE7" w:rsidR="00C049E0" w:rsidRPr="00EE0908" w:rsidRDefault="00C049E0" w:rsidP="007A2737">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EE0908">
              <w:rPr>
                <w:sz w:val="18"/>
                <w:szCs w:val="18"/>
                <w:lang w:val="en-US"/>
              </w:rPr>
              <w:t>polysaccharides, water, protein, lipid</w:t>
            </w:r>
          </w:p>
        </w:tc>
        <w:tc>
          <w:tcPr>
            <w:tcW w:w="992" w:type="dxa"/>
            <w:vAlign w:val="center"/>
          </w:tcPr>
          <w:p w14:paraId="52103063" w14:textId="4380496B"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EE0908">
              <w:rPr>
                <w:sz w:val="16"/>
                <w:szCs w:val="16"/>
                <w:lang w:val="en-US"/>
              </w:rPr>
              <w:t>[</w:t>
            </w:r>
            <w:del w:id="658" w:author="Fan, Qi" w:date="2024-09-06T01:31:00Z">
              <w:r w:rsidRPr="00EE0908" w:rsidDel="00050AB3">
                <w:rPr>
                  <w:sz w:val="16"/>
                  <w:szCs w:val="16"/>
                  <w:lang w:val="en-US"/>
                </w:rPr>
                <w:delText>12</w:delText>
              </w:r>
              <w:r w:rsidRPr="00EE0908" w:rsidDel="00050AB3">
                <w:rPr>
                  <w:sz w:val="16"/>
                  <w:szCs w:val="16"/>
                </w:rPr>
                <w:delText>2</w:delText>
              </w:r>
            </w:del>
            <w:ins w:id="659" w:author="Fan, Qi" w:date="2024-09-06T01:31:00Z">
              <w:r w:rsidR="00050AB3">
                <w:rPr>
                  <w:sz w:val="16"/>
                  <w:szCs w:val="16"/>
                  <w:lang w:val="en-US"/>
                </w:rPr>
                <w:t>103</w:t>
              </w:r>
            </w:ins>
            <w:r w:rsidRPr="00EE0908">
              <w:rPr>
                <w:sz w:val="16"/>
                <w:szCs w:val="16"/>
                <w:lang w:val="en-US"/>
              </w:rPr>
              <w:t>][</w:t>
            </w:r>
            <w:ins w:id="660" w:author="Fan, Qi" w:date="2024-09-06T01:31:00Z">
              <w:r w:rsidR="00050AB3">
                <w:rPr>
                  <w:sz w:val="16"/>
                  <w:szCs w:val="16"/>
                </w:rPr>
                <w:t>104</w:t>
              </w:r>
            </w:ins>
            <w:del w:id="661" w:author="Fan, Qi" w:date="2024-09-06T01:31:00Z">
              <w:r w:rsidRPr="00EE0908" w:rsidDel="00050AB3">
                <w:rPr>
                  <w:sz w:val="16"/>
                  <w:szCs w:val="16"/>
                  <w:lang w:val="en-US"/>
                </w:rPr>
                <w:delText>12</w:delText>
              </w:r>
              <w:r w:rsidRPr="00EE0908" w:rsidDel="00050AB3">
                <w:rPr>
                  <w:sz w:val="16"/>
                  <w:szCs w:val="16"/>
                </w:rPr>
                <w:delText>3</w:delText>
              </w:r>
            </w:del>
            <w:r w:rsidRPr="00EE0908">
              <w:rPr>
                <w:sz w:val="16"/>
                <w:szCs w:val="16"/>
                <w:lang w:val="en-US"/>
              </w:rPr>
              <w:t>]</w:t>
            </w:r>
          </w:p>
        </w:tc>
      </w:tr>
      <w:tr w:rsidR="00C049E0" w14:paraId="3F42C318"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431A8AD8" w14:textId="77777777" w:rsidR="00C049E0" w:rsidRPr="00EE0908" w:rsidRDefault="00C049E0" w:rsidP="00C049E0">
            <w:pPr>
              <w:jc w:val="center"/>
              <w:rPr>
                <w:sz w:val="16"/>
                <w:szCs w:val="16"/>
              </w:rPr>
            </w:pPr>
            <w:r w:rsidRPr="00EE0908">
              <w:rPr>
                <w:sz w:val="16"/>
                <w:szCs w:val="16"/>
              </w:rPr>
              <w:t>326</w:t>
            </w:r>
            <w:r>
              <w:rPr>
                <w:sz w:val="16"/>
                <w:szCs w:val="16"/>
              </w:rPr>
              <w:t>5</w:t>
            </w:r>
          </w:p>
        </w:tc>
        <w:tc>
          <w:tcPr>
            <w:tcW w:w="567" w:type="dxa"/>
            <w:vAlign w:val="center"/>
          </w:tcPr>
          <w:p w14:paraId="6C4D524A"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3264</w:t>
            </w:r>
          </w:p>
        </w:tc>
        <w:tc>
          <w:tcPr>
            <w:tcW w:w="709" w:type="dxa"/>
            <w:vAlign w:val="center"/>
          </w:tcPr>
          <w:p w14:paraId="6D5AC835"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3264</w:t>
            </w:r>
          </w:p>
        </w:tc>
        <w:tc>
          <w:tcPr>
            <w:tcW w:w="567" w:type="dxa"/>
            <w:vAlign w:val="center"/>
          </w:tcPr>
          <w:p w14:paraId="4EBF85AD"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3265</w:t>
            </w:r>
          </w:p>
        </w:tc>
        <w:tc>
          <w:tcPr>
            <w:tcW w:w="709" w:type="dxa"/>
            <w:vAlign w:val="center"/>
          </w:tcPr>
          <w:p w14:paraId="24781165"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3263</w:t>
            </w:r>
          </w:p>
        </w:tc>
        <w:tc>
          <w:tcPr>
            <w:tcW w:w="708" w:type="dxa"/>
            <w:vAlign w:val="center"/>
          </w:tcPr>
          <w:p w14:paraId="2D401779"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3265</w:t>
            </w:r>
          </w:p>
        </w:tc>
        <w:tc>
          <w:tcPr>
            <w:tcW w:w="709" w:type="dxa"/>
            <w:vAlign w:val="center"/>
          </w:tcPr>
          <w:p w14:paraId="0ED15740"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3264</w:t>
            </w:r>
          </w:p>
        </w:tc>
        <w:tc>
          <w:tcPr>
            <w:tcW w:w="709" w:type="dxa"/>
            <w:vAlign w:val="center"/>
          </w:tcPr>
          <w:p w14:paraId="100CE102"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3263</w:t>
            </w:r>
          </w:p>
        </w:tc>
        <w:tc>
          <w:tcPr>
            <w:tcW w:w="709" w:type="dxa"/>
            <w:vAlign w:val="center"/>
          </w:tcPr>
          <w:p w14:paraId="5920CA63" w14:textId="77777777" w:rsidR="00C049E0" w:rsidRPr="00EE0908" w:rsidRDefault="00C049E0" w:rsidP="00C049E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3264</w:t>
            </w:r>
          </w:p>
        </w:tc>
        <w:tc>
          <w:tcPr>
            <w:tcW w:w="1417" w:type="dxa"/>
            <w:vAlign w:val="center"/>
          </w:tcPr>
          <w:p w14:paraId="5A012ECD"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Sup>
                  <m:sSubSupPr>
                    <m:ctrlPr>
                      <w:rPr>
                        <w:rFonts w:ascii="Cambria Math" w:hAnsi="Cambria Math"/>
                        <w:i/>
                        <w:kern w:val="2"/>
                        <w:sz w:val="18"/>
                        <w:szCs w:val="18"/>
                        <w:lang w:val="en-US"/>
                      </w:rPr>
                    </m:ctrlPr>
                  </m:sSubSupPr>
                  <m:e>
                    <m:r>
                      <w:rPr>
                        <w:rFonts w:ascii="Cambria Math" w:hAnsi="Cambria Math"/>
                        <w:sz w:val="18"/>
                        <w:szCs w:val="18"/>
                      </w:rPr>
                      <m:t>ν</m:t>
                    </m:r>
                  </m:e>
                  <m:sub>
                    <m:r>
                      <w:rPr>
                        <w:rFonts w:ascii="Cambria Math" w:hAnsi="Cambria Math"/>
                        <w:sz w:val="18"/>
                        <w:szCs w:val="18"/>
                      </w:rPr>
                      <m:t>NH</m:t>
                    </m:r>
                  </m:sub>
                  <m:sup>
                    <m:r>
                      <w:rPr>
                        <w:rFonts w:ascii="Cambria Math" w:hAnsi="Cambria Math"/>
                        <w:sz w:val="18"/>
                        <w:szCs w:val="18"/>
                      </w:rPr>
                      <m:t>as</m:t>
                    </m:r>
                  </m:sup>
                </m:sSubSup>
              </m:oMath>
            </m:oMathPara>
          </w:p>
        </w:tc>
        <w:tc>
          <w:tcPr>
            <w:tcW w:w="1843" w:type="dxa"/>
            <w:vAlign w:val="center"/>
          </w:tcPr>
          <w:p w14:paraId="7A6D4B75"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rPr>
              <w:t>2</w:t>
            </w:r>
            <w:r w:rsidRPr="00EE0908">
              <w:rPr>
                <w:sz w:val="18"/>
                <w:szCs w:val="18"/>
                <w:vertAlign w:val="superscript"/>
              </w:rPr>
              <w:t>o</w:t>
            </w:r>
            <w:r w:rsidRPr="00EE0908">
              <w:rPr>
                <w:sz w:val="18"/>
                <w:szCs w:val="18"/>
              </w:rPr>
              <w:t xml:space="preserve"> amine</w:t>
            </w:r>
          </w:p>
        </w:tc>
        <w:tc>
          <w:tcPr>
            <w:tcW w:w="992" w:type="dxa"/>
            <w:vAlign w:val="center"/>
          </w:tcPr>
          <w:p w14:paraId="4DF4B14D" w14:textId="244DBC81" w:rsidR="00C049E0" w:rsidRPr="00EE0908" w:rsidRDefault="00050AB3"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ins w:id="662" w:author="Fan, Qi" w:date="2024-09-06T01:31:00Z">
              <w:r w:rsidRPr="00EE0908">
                <w:rPr>
                  <w:sz w:val="16"/>
                  <w:szCs w:val="16"/>
                  <w:lang w:val="en-US"/>
                </w:rPr>
                <w:t>[</w:t>
              </w:r>
              <w:r>
                <w:rPr>
                  <w:sz w:val="16"/>
                  <w:szCs w:val="16"/>
                  <w:lang w:val="en-US"/>
                </w:rPr>
                <w:t>103</w:t>
              </w:r>
              <w:r w:rsidRPr="00EE0908">
                <w:rPr>
                  <w:sz w:val="16"/>
                  <w:szCs w:val="16"/>
                  <w:lang w:val="en-US"/>
                </w:rPr>
                <w:t>][</w:t>
              </w:r>
              <w:r>
                <w:rPr>
                  <w:sz w:val="16"/>
                  <w:szCs w:val="16"/>
                </w:rPr>
                <w:t>104</w:t>
              </w:r>
              <w:r w:rsidRPr="00EE0908">
                <w:rPr>
                  <w:sz w:val="16"/>
                  <w:szCs w:val="16"/>
                  <w:lang w:val="en-US"/>
                </w:rPr>
                <w:t>]</w:t>
              </w:r>
            </w:ins>
            <w:del w:id="663" w:author="Fan, Qi" w:date="2024-09-06T01:31:00Z">
              <w:r w:rsidR="00C049E0" w:rsidRPr="00EE0908" w:rsidDel="00050AB3">
                <w:rPr>
                  <w:sz w:val="16"/>
                  <w:szCs w:val="16"/>
                  <w:lang w:val="en-US"/>
                </w:rPr>
                <w:delText>[12</w:delText>
              </w:r>
              <w:r w:rsidR="00C049E0" w:rsidRPr="00EE0908" w:rsidDel="00050AB3">
                <w:rPr>
                  <w:sz w:val="16"/>
                  <w:szCs w:val="16"/>
                </w:rPr>
                <w:delText>2</w:delText>
              </w:r>
              <w:r w:rsidR="00C049E0" w:rsidRPr="00EE0908" w:rsidDel="00050AB3">
                <w:rPr>
                  <w:sz w:val="16"/>
                  <w:szCs w:val="16"/>
                  <w:lang w:val="en-US"/>
                </w:rPr>
                <w:delText>][12</w:delText>
              </w:r>
              <w:r w:rsidR="00C049E0" w:rsidRPr="00EE0908" w:rsidDel="00050AB3">
                <w:rPr>
                  <w:sz w:val="16"/>
                  <w:szCs w:val="16"/>
                </w:rPr>
                <w:delText>3</w:delText>
              </w:r>
              <w:r w:rsidR="00C049E0" w:rsidRPr="00EE0908" w:rsidDel="00050AB3">
                <w:rPr>
                  <w:sz w:val="16"/>
                  <w:szCs w:val="16"/>
                  <w:lang w:val="en-US"/>
                </w:rPr>
                <w:delText>]</w:delText>
              </w:r>
            </w:del>
          </w:p>
        </w:tc>
      </w:tr>
      <w:tr w:rsidR="00C049E0" w14:paraId="07C00FCF"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7F434DAD" w14:textId="77777777" w:rsidR="00C049E0" w:rsidRPr="00EE0908" w:rsidRDefault="00C049E0" w:rsidP="00C049E0">
            <w:pPr>
              <w:jc w:val="center"/>
              <w:rPr>
                <w:sz w:val="16"/>
                <w:szCs w:val="16"/>
              </w:rPr>
            </w:pPr>
            <w:r>
              <w:rPr>
                <w:sz w:val="16"/>
                <w:szCs w:val="16"/>
              </w:rPr>
              <w:t>3111</w:t>
            </w:r>
          </w:p>
        </w:tc>
        <w:tc>
          <w:tcPr>
            <w:tcW w:w="567" w:type="dxa"/>
            <w:vAlign w:val="center"/>
          </w:tcPr>
          <w:p w14:paraId="5407DD82"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4CC9A136"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7" w:type="dxa"/>
            <w:vAlign w:val="center"/>
          </w:tcPr>
          <w:p w14:paraId="6E3A7E6A"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551094A1"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8" w:type="dxa"/>
            <w:vAlign w:val="center"/>
          </w:tcPr>
          <w:p w14:paraId="7822C285"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688D66F1"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13B32ADB" w14:textId="77777777" w:rsidR="00C049E0"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5B7FDE56" w14:textId="77777777" w:rsidR="00C049E0" w:rsidRDefault="00C049E0" w:rsidP="00C049E0">
            <w:pPr>
              <w:cnfStyle w:val="000000100000" w:firstRow="0" w:lastRow="0" w:firstColumn="0" w:lastColumn="0" w:oddVBand="0" w:evenVBand="0" w:oddHBand="1" w:evenHBand="0" w:firstRowFirstColumn="0" w:firstRowLastColumn="0" w:lastRowFirstColumn="0" w:lastRowLastColumn="0"/>
              <w:rPr>
                <w:sz w:val="16"/>
                <w:szCs w:val="16"/>
              </w:rPr>
            </w:pPr>
          </w:p>
        </w:tc>
        <w:tc>
          <w:tcPr>
            <w:tcW w:w="1417" w:type="dxa"/>
            <w:vAlign w:val="center"/>
          </w:tcPr>
          <w:p w14:paraId="53816DB8"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rFonts w:ascii="Calibri" w:eastAsia="DengXian" w:hAnsi="Calibri" w:cs="Arial"/>
                <w:kern w:val="2"/>
                <w:sz w:val="18"/>
                <w:szCs w:val="18"/>
                <w:lang w:val="en-US"/>
              </w:rPr>
            </w:pPr>
            <m:oMathPara>
              <m:oMath>
                <m:sSubSup>
                  <m:sSubSupPr>
                    <m:ctrlPr>
                      <w:rPr>
                        <w:rFonts w:ascii="Cambria Math" w:hAnsi="Cambria Math"/>
                        <w:i/>
                        <w:kern w:val="2"/>
                        <w:sz w:val="18"/>
                        <w:szCs w:val="18"/>
                        <w:lang w:val="en-US"/>
                      </w:rPr>
                    </m:ctrlPr>
                  </m:sSubSupPr>
                  <m:e>
                    <m:r>
                      <w:rPr>
                        <w:rFonts w:ascii="Cambria Math" w:hAnsi="Cambria Math"/>
                        <w:sz w:val="18"/>
                        <w:szCs w:val="18"/>
                      </w:rPr>
                      <m:t>ν</m:t>
                    </m:r>
                  </m:e>
                  <m:sub>
                    <m:r>
                      <w:rPr>
                        <w:rFonts w:ascii="Cambria Math" w:hAnsi="Cambria Math"/>
                        <w:sz w:val="18"/>
                        <w:szCs w:val="18"/>
                      </w:rPr>
                      <m:t>NH</m:t>
                    </m:r>
                  </m:sub>
                  <m:sup>
                    <m:r>
                      <w:rPr>
                        <w:rFonts w:ascii="Cambria Math" w:hAnsi="Cambria Math"/>
                        <w:sz w:val="18"/>
                        <w:szCs w:val="18"/>
                      </w:rPr>
                      <m:t>s</m:t>
                    </m:r>
                  </m:sup>
                </m:sSubSup>
              </m:oMath>
            </m:oMathPara>
          </w:p>
        </w:tc>
        <w:tc>
          <w:tcPr>
            <w:tcW w:w="1843" w:type="dxa"/>
            <w:vAlign w:val="center"/>
          </w:tcPr>
          <w:p w14:paraId="275B1BF0"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992" w:type="dxa"/>
            <w:vAlign w:val="center"/>
          </w:tcPr>
          <w:p w14:paraId="6D4B95D5"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lang w:val="en-US"/>
              </w:rPr>
            </w:pPr>
          </w:p>
        </w:tc>
      </w:tr>
      <w:tr w:rsidR="00C049E0" w14:paraId="073B7CBF"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6E2B1C63" w14:textId="77777777" w:rsidR="00C049E0" w:rsidRPr="00EE0908" w:rsidRDefault="00C049E0" w:rsidP="00C049E0">
            <w:pPr>
              <w:jc w:val="center"/>
              <w:rPr>
                <w:sz w:val="16"/>
                <w:szCs w:val="16"/>
              </w:rPr>
            </w:pPr>
            <w:r w:rsidRPr="00EE0908">
              <w:rPr>
                <w:sz w:val="16"/>
                <w:szCs w:val="16"/>
              </w:rPr>
              <w:t>2922</w:t>
            </w:r>
          </w:p>
        </w:tc>
        <w:tc>
          <w:tcPr>
            <w:tcW w:w="567" w:type="dxa"/>
            <w:vAlign w:val="center"/>
          </w:tcPr>
          <w:p w14:paraId="06ECF7E8"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2922</w:t>
            </w:r>
          </w:p>
        </w:tc>
        <w:tc>
          <w:tcPr>
            <w:tcW w:w="709" w:type="dxa"/>
            <w:vAlign w:val="center"/>
          </w:tcPr>
          <w:p w14:paraId="4BEF2F29"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2922</w:t>
            </w:r>
          </w:p>
        </w:tc>
        <w:tc>
          <w:tcPr>
            <w:tcW w:w="567" w:type="dxa"/>
            <w:vAlign w:val="center"/>
          </w:tcPr>
          <w:p w14:paraId="31F1145B"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2923</w:t>
            </w:r>
          </w:p>
        </w:tc>
        <w:tc>
          <w:tcPr>
            <w:tcW w:w="709" w:type="dxa"/>
            <w:vAlign w:val="center"/>
          </w:tcPr>
          <w:p w14:paraId="08A6C672"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2922</w:t>
            </w:r>
          </w:p>
        </w:tc>
        <w:tc>
          <w:tcPr>
            <w:tcW w:w="708" w:type="dxa"/>
            <w:vAlign w:val="center"/>
          </w:tcPr>
          <w:p w14:paraId="0117BFA9"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2923</w:t>
            </w:r>
          </w:p>
        </w:tc>
        <w:tc>
          <w:tcPr>
            <w:tcW w:w="709" w:type="dxa"/>
            <w:vAlign w:val="center"/>
          </w:tcPr>
          <w:p w14:paraId="07206B5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2923</w:t>
            </w:r>
          </w:p>
        </w:tc>
        <w:tc>
          <w:tcPr>
            <w:tcW w:w="709" w:type="dxa"/>
            <w:vAlign w:val="center"/>
          </w:tcPr>
          <w:p w14:paraId="01C3DF1A"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2923</w:t>
            </w:r>
          </w:p>
        </w:tc>
        <w:tc>
          <w:tcPr>
            <w:tcW w:w="709" w:type="dxa"/>
            <w:vAlign w:val="center"/>
          </w:tcPr>
          <w:p w14:paraId="5252A147"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2922</w:t>
            </w:r>
          </w:p>
        </w:tc>
        <w:tc>
          <w:tcPr>
            <w:tcW w:w="1417" w:type="dxa"/>
            <w:vAlign w:val="center"/>
          </w:tcPr>
          <w:p w14:paraId="47020529"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Sup>
                  <m:sSubSupPr>
                    <m:ctrlPr>
                      <w:rPr>
                        <w:rFonts w:ascii="Cambria Math" w:hAnsi="Cambria Math"/>
                        <w:i/>
                        <w:kern w:val="2"/>
                        <w:sz w:val="18"/>
                        <w:szCs w:val="18"/>
                        <w:lang w:val="en-US"/>
                      </w:rPr>
                    </m:ctrlPr>
                  </m:sSubSupPr>
                  <m:e>
                    <m:r>
                      <w:rPr>
                        <w:rFonts w:ascii="Cambria Math" w:hAnsi="Cambria Math"/>
                        <w:sz w:val="18"/>
                        <w:szCs w:val="18"/>
                      </w:rPr>
                      <m:t>ν</m:t>
                    </m:r>
                  </m:e>
                  <m:sub>
                    <m:r>
                      <w:rPr>
                        <w:rFonts w:ascii="Cambria Math" w:hAnsi="Cambria Math"/>
                        <w:sz w:val="18"/>
                        <w:szCs w:val="18"/>
                      </w:rPr>
                      <m:t>CH</m:t>
                    </m:r>
                  </m:sub>
                  <m:sup>
                    <m:r>
                      <w:rPr>
                        <w:rFonts w:ascii="Cambria Math" w:hAnsi="Cambria Math"/>
                        <w:sz w:val="18"/>
                        <w:szCs w:val="18"/>
                      </w:rPr>
                      <m:t>2</m:t>
                    </m:r>
                  </m:sup>
                </m:sSubSup>
              </m:oMath>
            </m:oMathPara>
          </w:p>
        </w:tc>
        <w:tc>
          <w:tcPr>
            <w:tcW w:w="1843" w:type="dxa"/>
            <w:vAlign w:val="center"/>
          </w:tcPr>
          <w:p w14:paraId="338CDF52"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rPr>
              <w:t>lipid</w:t>
            </w:r>
          </w:p>
        </w:tc>
        <w:tc>
          <w:tcPr>
            <w:tcW w:w="992" w:type="dxa"/>
            <w:vAlign w:val="center"/>
          </w:tcPr>
          <w:p w14:paraId="3E601612" w14:textId="6DCA5C3A"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sidRPr="00EE0908">
              <w:rPr>
                <w:sz w:val="16"/>
                <w:szCs w:val="16"/>
                <w:lang w:val="en-US"/>
              </w:rPr>
              <w:t>[</w:t>
            </w:r>
            <w:del w:id="664" w:author="Fan, Qi" w:date="2024-09-06T01:31:00Z">
              <w:r w:rsidRPr="00EE0908" w:rsidDel="00050AB3">
                <w:rPr>
                  <w:sz w:val="16"/>
                  <w:szCs w:val="16"/>
                  <w:lang w:val="en-US"/>
                </w:rPr>
                <w:delText>12</w:delText>
              </w:r>
              <w:r w:rsidRPr="00EE0908" w:rsidDel="00050AB3">
                <w:rPr>
                  <w:sz w:val="16"/>
                  <w:szCs w:val="16"/>
                </w:rPr>
                <w:delText>0</w:delText>
              </w:r>
            </w:del>
            <w:ins w:id="665" w:author="Fan, Qi" w:date="2024-09-06T01:31:00Z">
              <w:r w:rsidR="00050AB3">
                <w:rPr>
                  <w:sz w:val="16"/>
                  <w:szCs w:val="16"/>
                  <w:lang w:val="en-US"/>
                </w:rPr>
                <w:t>101</w:t>
              </w:r>
            </w:ins>
            <w:r w:rsidRPr="00EE0908">
              <w:rPr>
                <w:sz w:val="16"/>
                <w:szCs w:val="16"/>
                <w:lang w:val="en-US"/>
              </w:rPr>
              <w:t>][</w:t>
            </w:r>
            <w:ins w:id="666" w:author="Fan, Qi" w:date="2024-09-06T01:32:00Z">
              <w:r w:rsidR="00050AB3">
                <w:rPr>
                  <w:sz w:val="16"/>
                  <w:szCs w:val="16"/>
                </w:rPr>
                <w:t>106</w:t>
              </w:r>
            </w:ins>
            <w:del w:id="667" w:author="Fan, Qi" w:date="2024-09-06T01:32:00Z">
              <w:r w:rsidRPr="00EE0908" w:rsidDel="00050AB3">
                <w:rPr>
                  <w:sz w:val="16"/>
                  <w:szCs w:val="16"/>
                  <w:lang w:val="en-US"/>
                </w:rPr>
                <w:delText>12</w:delText>
              </w:r>
              <w:r w:rsidRPr="00EE0908" w:rsidDel="00050AB3">
                <w:rPr>
                  <w:sz w:val="16"/>
                  <w:szCs w:val="16"/>
                </w:rPr>
                <w:delText>5</w:delText>
              </w:r>
            </w:del>
            <w:r w:rsidRPr="00EE0908">
              <w:rPr>
                <w:sz w:val="16"/>
                <w:szCs w:val="16"/>
                <w:lang w:val="en-US"/>
              </w:rPr>
              <w:t>]</w:t>
            </w:r>
          </w:p>
        </w:tc>
      </w:tr>
      <w:tr w:rsidR="00C049E0" w14:paraId="6353ED5F"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102D5473" w14:textId="77777777" w:rsidR="00C049E0" w:rsidRPr="00EE0908" w:rsidRDefault="00C049E0" w:rsidP="00C049E0">
            <w:pPr>
              <w:jc w:val="center"/>
              <w:rPr>
                <w:sz w:val="16"/>
                <w:szCs w:val="16"/>
              </w:rPr>
            </w:pPr>
            <w:r w:rsidRPr="00EE0908">
              <w:rPr>
                <w:sz w:val="16"/>
                <w:szCs w:val="16"/>
              </w:rPr>
              <w:t>2855</w:t>
            </w:r>
          </w:p>
        </w:tc>
        <w:tc>
          <w:tcPr>
            <w:tcW w:w="567" w:type="dxa"/>
            <w:vAlign w:val="center"/>
          </w:tcPr>
          <w:p w14:paraId="360D87EF"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4024B297"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7" w:type="dxa"/>
            <w:vAlign w:val="center"/>
          </w:tcPr>
          <w:p w14:paraId="5AE431BB"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7F54BBD4"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8" w:type="dxa"/>
            <w:vAlign w:val="center"/>
          </w:tcPr>
          <w:p w14:paraId="70B6BF9B"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2DE1866F"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3FEF242B"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544B6946"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417" w:type="dxa"/>
            <w:vAlign w:val="center"/>
          </w:tcPr>
          <w:p w14:paraId="6C129298"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Sup>
                  <m:sSubSupPr>
                    <m:ctrlPr>
                      <w:rPr>
                        <w:rFonts w:ascii="Cambria Math" w:hAnsi="Cambria Math"/>
                        <w:i/>
                        <w:kern w:val="2"/>
                        <w:sz w:val="18"/>
                        <w:szCs w:val="18"/>
                        <w:lang w:val="en-US"/>
                      </w:rPr>
                    </m:ctrlPr>
                  </m:sSubSupPr>
                  <m:e>
                    <m:r>
                      <w:rPr>
                        <w:rFonts w:ascii="Cambria Math" w:hAnsi="Cambria Math"/>
                        <w:sz w:val="18"/>
                        <w:szCs w:val="18"/>
                      </w:rPr>
                      <m:t>ν</m:t>
                    </m:r>
                  </m:e>
                  <m:sub>
                    <m:r>
                      <w:rPr>
                        <w:rFonts w:ascii="Cambria Math" w:hAnsi="Cambria Math"/>
                        <w:sz w:val="18"/>
                        <w:szCs w:val="18"/>
                      </w:rPr>
                      <m:t>CH</m:t>
                    </m:r>
                  </m:sub>
                  <m:sup>
                    <m:r>
                      <w:rPr>
                        <w:rFonts w:ascii="Cambria Math" w:hAnsi="Cambria Math"/>
                        <w:sz w:val="18"/>
                        <w:szCs w:val="18"/>
                      </w:rPr>
                      <m:t>3</m:t>
                    </m:r>
                  </m:sup>
                </m:sSubSup>
              </m:oMath>
            </m:oMathPara>
          </w:p>
        </w:tc>
        <w:tc>
          <w:tcPr>
            <w:tcW w:w="1843" w:type="dxa"/>
            <w:vAlign w:val="center"/>
          </w:tcPr>
          <w:p w14:paraId="1F8ECE34"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sidRPr="00EE0908">
              <w:rPr>
                <w:sz w:val="18"/>
                <w:szCs w:val="18"/>
              </w:rPr>
              <w:t>lipid</w:t>
            </w:r>
          </w:p>
        </w:tc>
        <w:tc>
          <w:tcPr>
            <w:tcW w:w="992" w:type="dxa"/>
            <w:vAlign w:val="center"/>
          </w:tcPr>
          <w:p w14:paraId="44895378" w14:textId="7469418C" w:rsidR="00C049E0" w:rsidRPr="00EE0908" w:rsidRDefault="00050AB3"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ins w:id="668" w:author="Fan, Qi" w:date="2024-09-06T01:32:00Z">
              <w:r w:rsidRPr="00EE0908">
                <w:rPr>
                  <w:sz w:val="16"/>
                  <w:szCs w:val="16"/>
                  <w:lang w:val="en-US"/>
                </w:rPr>
                <w:t>[</w:t>
              </w:r>
              <w:r>
                <w:rPr>
                  <w:sz w:val="16"/>
                  <w:szCs w:val="16"/>
                  <w:lang w:val="en-US"/>
                </w:rPr>
                <w:t>101</w:t>
              </w:r>
              <w:r w:rsidRPr="00EE0908">
                <w:rPr>
                  <w:sz w:val="16"/>
                  <w:szCs w:val="16"/>
                  <w:lang w:val="en-US"/>
                </w:rPr>
                <w:t>][</w:t>
              </w:r>
              <w:r>
                <w:rPr>
                  <w:sz w:val="16"/>
                  <w:szCs w:val="16"/>
                </w:rPr>
                <w:t>106</w:t>
              </w:r>
              <w:r w:rsidRPr="00EE0908">
                <w:rPr>
                  <w:sz w:val="16"/>
                  <w:szCs w:val="16"/>
                  <w:lang w:val="en-US"/>
                </w:rPr>
                <w:t>]</w:t>
              </w:r>
            </w:ins>
            <w:del w:id="669" w:author="Fan, Qi" w:date="2024-09-06T01:32:00Z">
              <w:r w:rsidR="00C049E0" w:rsidRPr="00EE0908" w:rsidDel="00050AB3">
                <w:rPr>
                  <w:sz w:val="16"/>
                  <w:szCs w:val="16"/>
                  <w:lang w:val="en-US"/>
                </w:rPr>
                <w:delText>[12</w:delText>
              </w:r>
              <w:r w:rsidR="00C049E0" w:rsidRPr="00EE0908" w:rsidDel="00050AB3">
                <w:rPr>
                  <w:sz w:val="16"/>
                  <w:szCs w:val="16"/>
                </w:rPr>
                <w:delText>0</w:delText>
              </w:r>
              <w:r w:rsidR="00C049E0" w:rsidRPr="00EE0908" w:rsidDel="00050AB3">
                <w:rPr>
                  <w:sz w:val="16"/>
                  <w:szCs w:val="16"/>
                  <w:lang w:val="en-US"/>
                </w:rPr>
                <w:delText>][12</w:delText>
              </w:r>
              <w:r w:rsidR="00C049E0" w:rsidRPr="00EE0908" w:rsidDel="00050AB3">
                <w:rPr>
                  <w:sz w:val="16"/>
                  <w:szCs w:val="16"/>
                </w:rPr>
                <w:delText>5</w:delText>
              </w:r>
              <w:r w:rsidR="00C049E0" w:rsidRPr="00EE0908" w:rsidDel="00050AB3">
                <w:rPr>
                  <w:sz w:val="16"/>
                  <w:szCs w:val="16"/>
                  <w:lang w:val="en-US"/>
                </w:rPr>
                <w:delText>]</w:delText>
              </w:r>
            </w:del>
          </w:p>
        </w:tc>
      </w:tr>
      <w:tr w:rsidR="00C049E0" w14:paraId="5EEBA29F"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25C639FE" w14:textId="77777777" w:rsidR="00C049E0" w:rsidRPr="00EE0908" w:rsidRDefault="00C049E0" w:rsidP="00C049E0">
            <w:pPr>
              <w:jc w:val="center"/>
              <w:rPr>
                <w:sz w:val="16"/>
                <w:szCs w:val="16"/>
              </w:rPr>
            </w:pPr>
            <w:r w:rsidRPr="00EE0908">
              <w:rPr>
                <w:sz w:val="16"/>
                <w:szCs w:val="16"/>
              </w:rPr>
              <w:t>1741</w:t>
            </w:r>
          </w:p>
        </w:tc>
        <w:tc>
          <w:tcPr>
            <w:tcW w:w="567" w:type="dxa"/>
            <w:vAlign w:val="center"/>
          </w:tcPr>
          <w:p w14:paraId="40AB8F01"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1099E904"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567" w:type="dxa"/>
            <w:vAlign w:val="center"/>
          </w:tcPr>
          <w:p w14:paraId="7B8CF526"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69A5A392"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8" w:type="dxa"/>
            <w:vAlign w:val="center"/>
          </w:tcPr>
          <w:p w14:paraId="1281001E"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79EE3DD6"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43C72AC3"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4AC04398"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7" w:type="dxa"/>
            <w:vAlign w:val="center"/>
          </w:tcPr>
          <w:p w14:paraId="4CEE065E"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C=O</m:t>
                    </m:r>
                  </m:sub>
                </m:sSub>
              </m:oMath>
            </m:oMathPara>
          </w:p>
        </w:tc>
        <w:tc>
          <w:tcPr>
            <w:tcW w:w="1843" w:type="dxa"/>
            <w:vAlign w:val="center"/>
          </w:tcPr>
          <w:p w14:paraId="6277306B"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rPr>
              <w:t>lipid</w:t>
            </w:r>
          </w:p>
        </w:tc>
        <w:tc>
          <w:tcPr>
            <w:tcW w:w="992" w:type="dxa"/>
            <w:vAlign w:val="center"/>
          </w:tcPr>
          <w:p w14:paraId="118964C5" w14:textId="180620B5" w:rsidR="00C049E0" w:rsidRPr="00EE0908" w:rsidRDefault="00050AB3"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ins w:id="670" w:author="Fan, Qi" w:date="2024-09-06T01:32:00Z">
              <w:r w:rsidRPr="00EE0908">
                <w:rPr>
                  <w:sz w:val="16"/>
                  <w:szCs w:val="16"/>
                  <w:lang w:val="en-US"/>
                </w:rPr>
                <w:t>[</w:t>
              </w:r>
              <w:r>
                <w:rPr>
                  <w:sz w:val="16"/>
                  <w:szCs w:val="16"/>
                  <w:lang w:val="en-US"/>
                </w:rPr>
                <w:t>101</w:t>
              </w:r>
              <w:r w:rsidRPr="00EE0908">
                <w:rPr>
                  <w:sz w:val="16"/>
                  <w:szCs w:val="16"/>
                  <w:lang w:val="en-US"/>
                </w:rPr>
                <w:t>][</w:t>
              </w:r>
              <w:r>
                <w:rPr>
                  <w:sz w:val="16"/>
                  <w:szCs w:val="16"/>
                </w:rPr>
                <w:t>106</w:t>
              </w:r>
              <w:r w:rsidRPr="00EE0908">
                <w:rPr>
                  <w:sz w:val="16"/>
                  <w:szCs w:val="16"/>
                  <w:lang w:val="en-US"/>
                </w:rPr>
                <w:t>]</w:t>
              </w:r>
            </w:ins>
            <w:del w:id="671" w:author="Fan, Qi" w:date="2024-09-06T01:32:00Z">
              <w:r w:rsidR="00C049E0" w:rsidRPr="00EE0908" w:rsidDel="00050AB3">
                <w:rPr>
                  <w:sz w:val="16"/>
                  <w:szCs w:val="16"/>
                  <w:lang w:val="en-US"/>
                </w:rPr>
                <w:delText>[120][125]</w:delText>
              </w:r>
            </w:del>
          </w:p>
        </w:tc>
      </w:tr>
      <w:tr w:rsidR="00C049E0" w14:paraId="1CDC7959"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10CA8B6D" w14:textId="77777777" w:rsidR="00C049E0" w:rsidRPr="00EE0908" w:rsidRDefault="00C049E0" w:rsidP="00C049E0">
            <w:pPr>
              <w:jc w:val="center"/>
              <w:rPr>
                <w:sz w:val="16"/>
                <w:szCs w:val="16"/>
              </w:rPr>
            </w:pPr>
            <w:r w:rsidRPr="00EE0908">
              <w:rPr>
                <w:sz w:val="16"/>
                <w:szCs w:val="16"/>
              </w:rPr>
              <w:t>1709</w:t>
            </w:r>
          </w:p>
        </w:tc>
        <w:tc>
          <w:tcPr>
            <w:tcW w:w="567" w:type="dxa"/>
            <w:vAlign w:val="center"/>
          </w:tcPr>
          <w:p w14:paraId="45538A06"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30E2CF37"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7" w:type="dxa"/>
            <w:vAlign w:val="center"/>
          </w:tcPr>
          <w:p w14:paraId="08342BF4"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5486E13E"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8" w:type="dxa"/>
            <w:vAlign w:val="center"/>
          </w:tcPr>
          <w:p w14:paraId="557BEACD"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0DEBAE2A"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2585461E"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04DFC3F8"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417" w:type="dxa"/>
            <w:vAlign w:val="center"/>
          </w:tcPr>
          <w:p w14:paraId="176DB71F"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C=O</m:t>
                    </m:r>
                  </m:sub>
                </m:sSub>
              </m:oMath>
            </m:oMathPara>
          </w:p>
        </w:tc>
        <w:tc>
          <w:tcPr>
            <w:tcW w:w="1843" w:type="dxa"/>
            <w:vAlign w:val="center"/>
          </w:tcPr>
          <w:p w14:paraId="6716D250"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sidRPr="00EE0908">
              <w:rPr>
                <w:sz w:val="18"/>
                <w:szCs w:val="18"/>
              </w:rPr>
              <w:t>citric acid</w:t>
            </w:r>
          </w:p>
        </w:tc>
        <w:tc>
          <w:tcPr>
            <w:tcW w:w="992" w:type="dxa"/>
            <w:vAlign w:val="center"/>
          </w:tcPr>
          <w:p w14:paraId="718F2DC9"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r>
      <w:tr w:rsidR="00C049E0" w14:paraId="5AF09830"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51281297" w14:textId="77777777" w:rsidR="00C049E0" w:rsidRPr="00EE0908" w:rsidRDefault="00C049E0" w:rsidP="00C049E0">
            <w:pPr>
              <w:jc w:val="center"/>
              <w:rPr>
                <w:sz w:val="16"/>
                <w:szCs w:val="16"/>
              </w:rPr>
            </w:pPr>
            <w:r w:rsidRPr="00EE0908">
              <w:rPr>
                <w:sz w:val="16"/>
                <w:szCs w:val="16"/>
              </w:rPr>
              <w:t>1650</w:t>
            </w:r>
          </w:p>
        </w:tc>
        <w:tc>
          <w:tcPr>
            <w:tcW w:w="567" w:type="dxa"/>
            <w:vAlign w:val="center"/>
          </w:tcPr>
          <w:p w14:paraId="095DFABC"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7568A389"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567" w:type="dxa"/>
            <w:vAlign w:val="center"/>
          </w:tcPr>
          <w:p w14:paraId="4A56A32C"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78BEB81B"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8" w:type="dxa"/>
            <w:vAlign w:val="center"/>
          </w:tcPr>
          <w:p w14:paraId="47A9DDF1"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5AB44363"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508A08D4"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5A817B04"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7" w:type="dxa"/>
            <w:vAlign w:val="center"/>
          </w:tcPr>
          <w:p w14:paraId="345925AA"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C=O</m:t>
                    </m:r>
                  </m:sub>
                </m:sSub>
                <m:r>
                  <w:rPr>
                    <w:rFonts w:ascii="Cambria Math" w:hAnsi="Cambria Math"/>
                    <w:sz w:val="18"/>
                    <w:szCs w:val="18"/>
                  </w:rPr>
                  <m:t>+</m:t>
                </m:r>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CN</m:t>
                    </m:r>
                  </m:sub>
                </m:sSub>
                <m:r>
                  <w:rPr>
                    <w:rFonts w:ascii="Cambria Math" w:hAnsi="Cambria Math"/>
                    <w:sz w:val="18"/>
                    <w:szCs w:val="18"/>
                  </w:rPr>
                  <m:t>+</m:t>
                </m:r>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NH</m:t>
                    </m:r>
                  </m:sub>
                </m:sSub>
                <m:d>
                  <m:dPr>
                    <m:ctrlPr>
                      <w:rPr>
                        <w:rFonts w:ascii="Cambria Math" w:hAnsi="Cambria Math"/>
                        <w:i/>
                        <w:kern w:val="2"/>
                        <w:sz w:val="18"/>
                        <w:szCs w:val="18"/>
                        <w:lang w:val="en-US"/>
                      </w:rPr>
                    </m:ctrlPr>
                  </m:dPr>
                  <m:e>
                    <m:r>
                      <w:rPr>
                        <w:rFonts w:ascii="Cambria Math" w:hAnsi="Cambria Math"/>
                        <w:sz w:val="18"/>
                        <w:szCs w:val="18"/>
                      </w:rPr>
                      <m:t>Amide I</m:t>
                    </m:r>
                  </m:e>
                </m:d>
              </m:oMath>
            </m:oMathPara>
          </w:p>
        </w:tc>
        <w:tc>
          <w:tcPr>
            <w:tcW w:w="1843" w:type="dxa"/>
            <w:vAlign w:val="center"/>
          </w:tcPr>
          <w:p w14:paraId="5B06C319"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rPr>
              <w:t>Protein, chitin</w:t>
            </w:r>
          </w:p>
        </w:tc>
        <w:tc>
          <w:tcPr>
            <w:tcW w:w="992" w:type="dxa"/>
            <w:vAlign w:val="center"/>
          </w:tcPr>
          <w:p w14:paraId="2D7775D8" w14:textId="5BFE02BD" w:rsidR="00C049E0" w:rsidRPr="00EE0908" w:rsidRDefault="00050AB3"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ins w:id="672" w:author="Fan, Qi" w:date="2024-09-06T01:32:00Z">
              <w:r w:rsidRPr="00EE0908">
                <w:rPr>
                  <w:sz w:val="16"/>
                  <w:szCs w:val="16"/>
                  <w:lang w:val="en-US"/>
                </w:rPr>
                <w:t>[</w:t>
              </w:r>
              <w:r>
                <w:rPr>
                  <w:sz w:val="16"/>
                  <w:szCs w:val="16"/>
                  <w:lang w:val="en-US"/>
                </w:rPr>
                <w:t>101</w:t>
              </w:r>
              <w:r w:rsidRPr="00EE0908">
                <w:rPr>
                  <w:sz w:val="16"/>
                  <w:szCs w:val="16"/>
                  <w:lang w:val="en-US"/>
                </w:rPr>
                <w:t>][</w:t>
              </w:r>
              <w:r>
                <w:rPr>
                  <w:sz w:val="16"/>
                  <w:szCs w:val="16"/>
                </w:rPr>
                <w:t>107</w:t>
              </w:r>
              <w:r w:rsidRPr="00EE0908">
                <w:rPr>
                  <w:sz w:val="16"/>
                  <w:szCs w:val="16"/>
                  <w:lang w:val="en-US"/>
                </w:rPr>
                <w:t>]</w:t>
              </w:r>
            </w:ins>
            <w:del w:id="673" w:author="Fan, Qi" w:date="2024-09-06T01:32:00Z">
              <w:r w:rsidR="00C049E0" w:rsidRPr="00EE0908" w:rsidDel="00050AB3">
                <w:rPr>
                  <w:sz w:val="16"/>
                  <w:szCs w:val="16"/>
                  <w:lang w:val="en-US"/>
                </w:rPr>
                <w:delText>[120][126]</w:delText>
              </w:r>
            </w:del>
          </w:p>
        </w:tc>
      </w:tr>
      <w:tr w:rsidR="00C049E0" w14:paraId="15C0D39B"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5B0B5688" w14:textId="77777777" w:rsidR="00C049E0" w:rsidRPr="00EE0908" w:rsidRDefault="00C049E0" w:rsidP="00C049E0">
            <w:pPr>
              <w:jc w:val="center"/>
              <w:rPr>
                <w:sz w:val="16"/>
                <w:szCs w:val="16"/>
              </w:rPr>
            </w:pPr>
            <w:r w:rsidRPr="00EE0908">
              <w:rPr>
                <w:sz w:val="16"/>
                <w:szCs w:val="16"/>
              </w:rPr>
              <w:t>162</w:t>
            </w:r>
            <w:r>
              <w:rPr>
                <w:sz w:val="16"/>
                <w:szCs w:val="16"/>
              </w:rPr>
              <w:t>6</w:t>
            </w:r>
          </w:p>
        </w:tc>
        <w:tc>
          <w:tcPr>
            <w:tcW w:w="567" w:type="dxa"/>
            <w:vAlign w:val="center"/>
          </w:tcPr>
          <w:p w14:paraId="5D038B3A"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1625</w:t>
            </w:r>
          </w:p>
        </w:tc>
        <w:tc>
          <w:tcPr>
            <w:tcW w:w="709" w:type="dxa"/>
            <w:vAlign w:val="center"/>
          </w:tcPr>
          <w:p w14:paraId="6C011885"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1626</w:t>
            </w:r>
          </w:p>
        </w:tc>
        <w:tc>
          <w:tcPr>
            <w:tcW w:w="567" w:type="dxa"/>
            <w:vAlign w:val="center"/>
          </w:tcPr>
          <w:p w14:paraId="0116881A"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1626</w:t>
            </w:r>
          </w:p>
        </w:tc>
        <w:tc>
          <w:tcPr>
            <w:tcW w:w="709" w:type="dxa"/>
            <w:vAlign w:val="center"/>
          </w:tcPr>
          <w:p w14:paraId="58700291"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1625</w:t>
            </w:r>
          </w:p>
        </w:tc>
        <w:tc>
          <w:tcPr>
            <w:tcW w:w="708" w:type="dxa"/>
            <w:vAlign w:val="center"/>
          </w:tcPr>
          <w:p w14:paraId="5C1F6C90"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1626</w:t>
            </w:r>
          </w:p>
        </w:tc>
        <w:tc>
          <w:tcPr>
            <w:tcW w:w="709" w:type="dxa"/>
            <w:vAlign w:val="center"/>
          </w:tcPr>
          <w:p w14:paraId="3C94A73B"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1626</w:t>
            </w:r>
          </w:p>
        </w:tc>
        <w:tc>
          <w:tcPr>
            <w:tcW w:w="709" w:type="dxa"/>
            <w:vAlign w:val="center"/>
          </w:tcPr>
          <w:p w14:paraId="2DE050E3"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1625</w:t>
            </w:r>
          </w:p>
        </w:tc>
        <w:tc>
          <w:tcPr>
            <w:tcW w:w="709" w:type="dxa"/>
            <w:vAlign w:val="center"/>
          </w:tcPr>
          <w:p w14:paraId="118BCEC3"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1625</w:t>
            </w:r>
          </w:p>
        </w:tc>
        <w:tc>
          <w:tcPr>
            <w:tcW w:w="1417" w:type="dxa"/>
            <w:vAlign w:val="center"/>
          </w:tcPr>
          <w:p w14:paraId="3B87CE74"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kern w:val="2"/>
                <w:sz w:val="18"/>
                <w:szCs w:val="18"/>
                <w:lang w:val="en-US"/>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C-C</m:t>
                    </m:r>
                  </m:sub>
                </m:sSub>
              </m:oMath>
            </m:oMathPara>
          </w:p>
          <w:p w14:paraId="64081A25"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s="Times New Roman"/>
                <w:sz w:val="18"/>
                <w:szCs w:val="18"/>
              </w:rPr>
            </w:pPr>
            <m:oMathPara>
              <m:oMath>
                <m:d>
                  <m:dPr>
                    <m:ctrlPr>
                      <w:rPr>
                        <w:rFonts w:ascii="Cambria Math" w:hAnsi="Cambria Math"/>
                        <w:i/>
                        <w:kern w:val="2"/>
                        <w:sz w:val="18"/>
                        <w:szCs w:val="18"/>
                        <w:lang w:val="en-US"/>
                      </w:rPr>
                    </m:ctrlPr>
                  </m:dPr>
                  <m:e>
                    <m:r>
                      <w:rPr>
                        <w:rFonts w:ascii="Cambria Math" w:hAnsi="Cambria Math"/>
                        <w:sz w:val="18"/>
                        <w:szCs w:val="18"/>
                      </w:rPr>
                      <m:t>aromatic ring</m:t>
                    </m:r>
                  </m:e>
                </m:d>
              </m:oMath>
            </m:oMathPara>
          </w:p>
        </w:tc>
        <w:tc>
          <w:tcPr>
            <w:tcW w:w="1843" w:type="dxa"/>
            <w:vAlign w:val="center"/>
          </w:tcPr>
          <w:p w14:paraId="25DFEDC3"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sidRPr="00EE0908">
              <w:rPr>
                <w:sz w:val="18"/>
                <w:szCs w:val="18"/>
                <w:lang w:val="en-US"/>
              </w:rPr>
              <w:t>pigments</w:t>
            </w:r>
          </w:p>
        </w:tc>
        <w:tc>
          <w:tcPr>
            <w:tcW w:w="992" w:type="dxa"/>
            <w:vAlign w:val="center"/>
          </w:tcPr>
          <w:p w14:paraId="1AB11008" w14:textId="78227B7E"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sidRPr="00EE0908">
              <w:rPr>
                <w:sz w:val="16"/>
                <w:szCs w:val="16"/>
                <w:lang w:val="en-US"/>
              </w:rPr>
              <w:t>[</w:t>
            </w:r>
            <w:del w:id="674" w:author="Fan, Qi" w:date="2024-09-06T01:32:00Z">
              <w:r w:rsidRPr="00EE0908" w:rsidDel="00050AB3">
                <w:rPr>
                  <w:sz w:val="16"/>
                  <w:szCs w:val="16"/>
                  <w:lang w:val="en-US"/>
                </w:rPr>
                <w:delText>12</w:delText>
              </w:r>
              <w:r w:rsidRPr="00EE0908" w:rsidDel="00050AB3">
                <w:rPr>
                  <w:sz w:val="16"/>
                  <w:szCs w:val="16"/>
                </w:rPr>
                <w:delText>7</w:delText>
              </w:r>
            </w:del>
            <w:ins w:id="675" w:author="Fan, Qi" w:date="2024-09-06T01:32:00Z">
              <w:r w:rsidR="00050AB3">
                <w:rPr>
                  <w:sz w:val="16"/>
                  <w:szCs w:val="16"/>
                  <w:lang w:val="en-US"/>
                </w:rPr>
                <w:t>108</w:t>
              </w:r>
            </w:ins>
            <w:r w:rsidRPr="00EE0908">
              <w:rPr>
                <w:sz w:val="16"/>
                <w:szCs w:val="16"/>
                <w:lang w:val="en-US"/>
              </w:rPr>
              <w:t>]</w:t>
            </w:r>
          </w:p>
        </w:tc>
      </w:tr>
      <w:tr w:rsidR="00C049E0" w14:paraId="6E64A275"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2182ACD7" w14:textId="77777777" w:rsidR="00C049E0" w:rsidRPr="00EE0908" w:rsidRDefault="00C049E0" w:rsidP="00C049E0">
            <w:pPr>
              <w:jc w:val="center"/>
              <w:rPr>
                <w:sz w:val="16"/>
                <w:szCs w:val="16"/>
              </w:rPr>
            </w:pPr>
            <w:r w:rsidRPr="00EE0908">
              <w:rPr>
                <w:sz w:val="16"/>
                <w:szCs w:val="16"/>
              </w:rPr>
              <w:t>1555</w:t>
            </w:r>
          </w:p>
        </w:tc>
        <w:tc>
          <w:tcPr>
            <w:tcW w:w="567" w:type="dxa"/>
            <w:vAlign w:val="center"/>
          </w:tcPr>
          <w:p w14:paraId="2D2D6B2E"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1555</w:t>
            </w:r>
          </w:p>
        </w:tc>
        <w:tc>
          <w:tcPr>
            <w:tcW w:w="709" w:type="dxa"/>
            <w:vAlign w:val="center"/>
          </w:tcPr>
          <w:p w14:paraId="42758A98"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1555</w:t>
            </w:r>
          </w:p>
        </w:tc>
        <w:tc>
          <w:tcPr>
            <w:tcW w:w="567" w:type="dxa"/>
            <w:vAlign w:val="center"/>
          </w:tcPr>
          <w:p w14:paraId="3252BC9D"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1555</w:t>
            </w:r>
          </w:p>
        </w:tc>
        <w:tc>
          <w:tcPr>
            <w:tcW w:w="709" w:type="dxa"/>
            <w:vAlign w:val="center"/>
          </w:tcPr>
          <w:p w14:paraId="2B1AB33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1555</w:t>
            </w:r>
          </w:p>
        </w:tc>
        <w:tc>
          <w:tcPr>
            <w:tcW w:w="708" w:type="dxa"/>
            <w:vAlign w:val="center"/>
          </w:tcPr>
          <w:p w14:paraId="3A5B340E"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1555</w:t>
            </w:r>
          </w:p>
        </w:tc>
        <w:tc>
          <w:tcPr>
            <w:tcW w:w="709" w:type="dxa"/>
            <w:vAlign w:val="center"/>
          </w:tcPr>
          <w:p w14:paraId="57E8D174"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1555</w:t>
            </w:r>
          </w:p>
        </w:tc>
        <w:tc>
          <w:tcPr>
            <w:tcW w:w="709" w:type="dxa"/>
            <w:vAlign w:val="center"/>
          </w:tcPr>
          <w:p w14:paraId="19B83D37"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1555</w:t>
            </w:r>
          </w:p>
        </w:tc>
        <w:tc>
          <w:tcPr>
            <w:tcW w:w="709" w:type="dxa"/>
            <w:vAlign w:val="center"/>
          </w:tcPr>
          <w:p w14:paraId="4C1113F0"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1555</w:t>
            </w:r>
          </w:p>
        </w:tc>
        <w:tc>
          <w:tcPr>
            <w:tcW w:w="1417" w:type="dxa"/>
            <w:vAlign w:val="center"/>
          </w:tcPr>
          <w:p w14:paraId="4636B76D"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kern w:val="2"/>
                <w:sz w:val="18"/>
                <w:szCs w:val="18"/>
                <w:lang w:val="en-US"/>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CN</m:t>
                    </m:r>
                  </m:sub>
                </m:sSub>
                <m:r>
                  <w:rPr>
                    <w:rFonts w:ascii="Cambria Math" w:hAnsi="Cambria Math"/>
                    <w:sz w:val="18"/>
                    <w:szCs w:val="18"/>
                  </w:rPr>
                  <m:t>+</m:t>
                </m:r>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NH</m:t>
                    </m:r>
                  </m:sub>
                </m:sSub>
              </m:oMath>
            </m:oMathPara>
          </w:p>
          <w:p w14:paraId="3C27B740"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d>
                  <m:dPr>
                    <m:ctrlPr>
                      <w:rPr>
                        <w:rFonts w:ascii="Cambria Math" w:hAnsi="Cambria Math"/>
                        <w:i/>
                        <w:kern w:val="2"/>
                        <w:sz w:val="18"/>
                        <w:szCs w:val="18"/>
                        <w:lang w:val="en-US"/>
                      </w:rPr>
                    </m:ctrlPr>
                  </m:dPr>
                  <m:e>
                    <m:r>
                      <w:rPr>
                        <w:rFonts w:ascii="Cambria Math" w:hAnsi="Cambria Math"/>
                        <w:sz w:val="18"/>
                        <w:szCs w:val="18"/>
                      </w:rPr>
                      <m:t>Amide II</m:t>
                    </m:r>
                  </m:e>
                </m:d>
              </m:oMath>
            </m:oMathPara>
          </w:p>
        </w:tc>
        <w:tc>
          <w:tcPr>
            <w:tcW w:w="1843" w:type="dxa"/>
            <w:vAlign w:val="center"/>
          </w:tcPr>
          <w:p w14:paraId="5AADE63E"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rPr>
              <w:t>Protein, chitin</w:t>
            </w:r>
          </w:p>
        </w:tc>
        <w:tc>
          <w:tcPr>
            <w:tcW w:w="992" w:type="dxa"/>
            <w:vAlign w:val="center"/>
          </w:tcPr>
          <w:p w14:paraId="5C66CA1D" w14:textId="0ABFBBBE" w:rsidR="00C049E0" w:rsidRPr="00EE0908" w:rsidRDefault="00050AB3"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ins w:id="676" w:author="Fan, Qi" w:date="2024-09-06T01:32:00Z">
              <w:r w:rsidRPr="00EE0908">
                <w:rPr>
                  <w:sz w:val="16"/>
                  <w:szCs w:val="16"/>
                  <w:lang w:val="en-US"/>
                </w:rPr>
                <w:t>[</w:t>
              </w:r>
              <w:r>
                <w:rPr>
                  <w:sz w:val="16"/>
                  <w:szCs w:val="16"/>
                  <w:lang w:val="en-US"/>
                </w:rPr>
                <w:t>101</w:t>
              </w:r>
              <w:r w:rsidRPr="00EE0908">
                <w:rPr>
                  <w:sz w:val="16"/>
                  <w:szCs w:val="16"/>
                  <w:lang w:val="en-US"/>
                </w:rPr>
                <w:t>][</w:t>
              </w:r>
              <w:r>
                <w:rPr>
                  <w:sz w:val="16"/>
                  <w:szCs w:val="16"/>
                </w:rPr>
                <w:t>107</w:t>
              </w:r>
              <w:r w:rsidRPr="00EE0908">
                <w:rPr>
                  <w:sz w:val="16"/>
                  <w:szCs w:val="16"/>
                  <w:lang w:val="en-US"/>
                </w:rPr>
                <w:t>]</w:t>
              </w:r>
            </w:ins>
            <w:del w:id="677" w:author="Fan, Qi" w:date="2024-09-06T01:32:00Z">
              <w:r w:rsidR="00C049E0" w:rsidRPr="00EE0908" w:rsidDel="00050AB3">
                <w:rPr>
                  <w:sz w:val="16"/>
                  <w:szCs w:val="16"/>
                  <w:lang w:val="en-US"/>
                </w:rPr>
                <w:delText>[120][126]</w:delText>
              </w:r>
            </w:del>
          </w:p>
        </w:tc>
      </w:tr>
      <w:tr w:rsidR="00C049E0" w14:paraId="08103DEB"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25B9603C" w14:textId="77777777" w:rsidR="00C049E0" w:rsidRPr="00EE0908" w:rsidRDefault="00C049E0" w:rsidP="00C049E0">
            <w:pPr>
              <w:jc w:val="center"/>
              <w:rPr>
                <w:sz w:val="16"/>
                <w:szCs w:val="16"/>
              </w:rPr>
            </w:pPr>
            <w:r w:rsidRPr="00EE0908">
              <w:rPr>
                <w:sz w:val="16"/>
                <w:szCs w:val="16"/>
              </w:rPr>
              <w:t>1453</w:t>
            </w:r>
          </w:p>
        </w:tc>
        <w:tc>
          <w:tcPr>
            <w:tcW w:w="567" w:type="dxa"/>
            <w:vAlign w:val="center"/>
          </w:tcPr>
          <w:p w14:paraId="53ADAFD8"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493FC756"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7" w:type="dxa"/>
            <w:vAlign w:val="center"/>
          </w:tcPr>
          <w:p w14:paraId="2ECF0E3A"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586194B2"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8" w:type="dxa"/>
            <w:vAlign w:val="center"/>
          </w:tcPr>
          <w:p w14:paraId="32925166"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32497CA3"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483F571A"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40FD4AC6"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417" w:type="dxa"/>
            <w:vAlign w:val="center"/>
          </w:tcPr>
          <w:p w14:paraId="502A6EF6"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δ</m:t>
                    </m:r>
                  </m:e>
                  <m:sub>
                    <m:r>
                      <w:rPr>
                        <w:rFonts w:ascii="Cambria Math" w:hAnsi="Cambria Math"/>
                        <w:sz w:val="18"/>
                        <w:szCs w:val="18"/>
                      </w:rPr>
                      <m:t>CH</m:t>
                    </m:r>
                  </m:sub>
                </m:sSub>
              </m:oMath>
            </m:oMathPara>
          </w:p>
        </w:tc>
        <w:tc>
          <w:tcPr>
            <w:tcW w:w="1843" w:type="dxa"/>
            <w:vAlign w:val="center"/>
          </w:tcPr>
          <w:p w14:paraId="06EFB5D4"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sidRPr="00EE0908">
              <w:rPr>
                <w:sz w:val="18"/>
                <w:szCs w:val="18"/>
                <w:lang w:val="en-US"/>
              </w:rPr>
              <w:t>lipid</w:t>
            </w:r>
          </w:p>
        </w:tc>
        <w:tc>
          <w:tcPr>
            <w:tcW w:w="992" w:type="dxa"/>
            <w:vAlign w:val="center"/>
          </w:tcPr>
          <w:p w14:paraId="351F2D0E" w14:textId="7A6689C3"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sidRPr="00EE0908">
              <w:rPr>
                <w:sz w:val="16"/>
                <w:szCs w:val="16"/>
                <w:lang w:val="en-US"/>
              </w:rPr>
              <w:t>[</w:t>
            </w:r>
            <w:del w:id="678" w:author="Fan, Qi" w:date="2024-09-06T01:32:00Z">
              <w:r w:rsidRPr="00EE0908" w:rsidDel="00050AB3">
                <w:rPr>
                  <w:sz w:val="16"/>
                  <w:szCs w:val="16"/>
                  <w:lang w:val="en-US"/>
                </w:rPr>
                <w:delText>1</w:delText>
              </w:r>
              <w:r w:rsidRPr="00EE0908" w:rsidDel="00050AB3">
                <w:rPr>
                  <w:sz w:val="16"/>
                  <w:szCs w:val="16"/>
                </w:rPr>
                <w:delText>3</w:delText>
              </w:r>
              <w:r w:rsidRPr="00EE0908" w:rsidDel="00050AB3">
                <w:rPr>
                  <w:sz w:val="16"/>
                  <w:szCs w:val="16"/>
                  <w:lang w:val="en-US"/>
                </w:rPr>
                <w:delText>0</w:delText>
              </w:r>
            </w:del>
            <w:ins w:id="679" w:author="Fan, Qi" w:date="2024-09-06T01:32:00Z">
              <w:r w:rsidR="00050AB3">
                <w:rPr>
                  <w:sz w:val="16"/>
                  <w:szCs w:val="16"/>
                  <w:lang w:val="en-US"/>
                </w:rPr>
                <w:t>111</w:t>
              </w:r>
            </w:ins>
            <w:r w:rsidRPr="00EE0908">
              <w:rPr>
                <w:sz w:val="16"/>
                <w:szCs w:val="16"/>
                <w:lang w:val="en-US"/>
              </w:rPr>
              <w:t>]</w:t>
            </w:r>
          </w:p>
        </w:tc>
      </w:tr>
      <w:tr w:rsidR="00C049E0" w14:paraId="6F299D95"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72240CF3" w14:textId="77777777" w:rsidR="00C049E0" w:rsidRPr="00EE0908" w:rsidRDefault="00C049E0" w:rsidP="00C049E0">
            <w:pPr>
              <w:jc w:val="center"/>
              <w:rPr>
                <w:sz w:val="16"/>
                <w:szCs w:val="16"/>
              </w:rPr>
            </w:pPr>
            <w:r w:rsidRPr="00EE0908">
              <w:rPr>
                <w:sz w:val="16"/>
                <w:szCs w:val="16"/>
              </w:rPr>
              <w:t>142</w:t>
            </w:r>
            <w:r>
              <w:rPr>
                <w:sz w:val="16"/>
                <w:szCs w:val="16"/>
              </w:rPr>
              <w:t>5</w:t>
            </w:r>
          </w:p>
        </w:tc>
        <w:tc>
          <w:tcPr>
            <w:tcW w:w="567" w:type="dxa"/>
            <w:vAlign w:val="center"/>
          </w:tcPr>
          <w:p w14:paraId="6C11C966"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1425</w:t>
            </w:r>
          </w:p>
        </w:tc>
        <w:tc>
          <w:tcPr>
            <w:tcW w:w="709" w:type="dxa"/>
            <w:vAlign w:val="center"/>
          </w:tcPr>
          <w:p w14:paraId="01684977"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1426</w:t>
            </w:r>
          </w:p>
        </w:tc>
        <w:tc>
          <w:tcPr>
            <w:tcW w:w="567" w:type="dxa"/>
            <w:vAlign w:val="center"/>
          </w:tcPr>
          <w:p w14:paraId="18D71401"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1428</w:t>
            </w:r>
          </w:p>
        </w:tc>
        <w:tc>
          <w:tcPr>
            <w:tcW w:w="709" w:type="dxa"/>
            <w:vAlign w:val="center"/>
          </w:tcPr>
          <w:p w14:paraId="0E271F91"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1426</w:t>
            </w:r>
          </w:p>
        </w:tc>
        <w:tc>
          <w:tcPr>
            <w:tcW w:w="708" w:type="dxa"/>
            <w:vAlign w:val="center"/>
          </w:tcPr>
          <w:p w14:paraId="0DF2BB4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1428</w:t>
            </w:r>
          </w:p>
        </w:tc>
        <w:tc>
          <w:tcPr>
            <w:tcW w:w="709" w:type="dxa"/>
            <w:vAlign w:val="center"/>
          </w:tcPr>
          <w:p w14:paraId="34087551" w14:textId="69FC0E2C"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14</w:t>
            </w:r>
            <w:r w:rsidR="00EE7E88">
              <w:rPr>
                <w:sz w:val="16"/>
                <w:szCs w:val="16"/>
              </w:rPr>
              <w:t>2</w:t>
            </w:r>
            <w:r>
              <w:rPr>
                <w:sz w:val="16"/>
                <w:szCs w:val="16"/>
              </w:rPr>
              <w:t>6</w:t>
            </w:r>
          </w:p>
        </w:tc>
        <w:tc>
          <w:tcPr>
            <w:tcW w:w="709" w:type="dxa"/>
            <w:vAlign w:val="center"/>
          </w:tcPr>
          <w:p w14:paraId="43897BAE"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1426</w:t>
            </w:r>
          </w:p>
        </w:tc>
        <w:tc>
          <w:tcPr>
            <w:tcW w:w="709" w:type="dxa"/>
            <w:vAlign w:val="center"/>
          </w:tcPr>
          <w:p w14:paraId="0C5A9CD7" w14:textId="05B8A31A"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14</w:t>
            </w:r>
            <w:r w:rsidR="00EE7E88">
              <w:rPr>
                <w:sz w:val="16"/>
                <w:szCs w:val="16"/>
              </w:rPr>
              <w:t>2</w:t>
            </w:r>
            <w:r>
              <w:rPr>
                <w:sz w:val="16"/>
                <w:szCs w:val="16"/>
              </w:rPr>
              <w:t>6</w:t>
            </w:r>
          </w:p>
        </w:tc>
        <w:tc>
          <w:tcPr>
            <w:tcW w:w="1417" w:type="dxa"/>
            <w:vAlign w:val="center"/>
          </w:tcPr>
          <w:p w14:paraId="0B3F9F01"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δ</m:t>
                    </m:r>
                  </m:e>
                  <m:sub>
                    <m:r>
                      <w:rPr>
                        <w:rFonts w:ascii="Cambria Math" w:hAnsi="Cambria Math"/>
                        <w:sz w:val="18"/>
                        <w:szCs w:val="18"/>
                      </w:rPr>
                      <m:t>CH</m:t>
                    </m:r>
                  </m:sub>
                </m:sSub>
              </m:oMath>
            </m:oMathPara>
          </w:p>
        </w:tc>
        <w:tc>
          <w:tcPr>
            <w:tcW w:w="1843" w:type="dxa"/>
            <w:vAlign w:val="center"/>
          </w:tcPr>
          <w:p w14:paraId="22C39400"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lang w:val="en-US"/>
              </w:rPr>
              <w:t>lipid</w:t>
            </w:r>
          </w:p>
        </w:tc>
        <w:tc>
          <w:tcPr>
            <w:tcW w:w="992" w:type="dxa"/>
            <w:vAlign w:val="center"/>
          </w:tcPr>
          <w:p w14:paraId="4411850A" w14:textId="65D2B25D"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sidRPr="00EE0908">
              <w:rPr>
                <w:sz w:val="16"/>
                <w:szCs w:val="16"/>
                <w:lang w:val="en-US"/>
              </w:rPr>
              <w:t>[</w:t>
            </w:r>
            <w:del w:id="680" w:author="Fan, Qi" w:date="2024-09-06T01:32:00Z">
              <w:r w:rsidRPr="00EE0908" w:rsidDel="00050AB3">
                <w:rPr>
                  <w:sz w:val="16"/>
                  <w:szCs w:val="16"/>
                  <w:lang w:val="en-US"/>
                </w:rPr>
                <w:delText>1</w:delText>
              </w:r>
              <w:r w:rsidRPr="00EE0908" w:rsidDel="00050AB3">
                <w:rPr>
                  <w:sz w:val="16"/>
                  <w:szCs w:val="16"/>
                </w:rPr>
                <w:delText>3</w:delText>
              </w:r>
              <w:r w:rsidRPr="00EE0908" w:rsidDel="00050AB3">
                <w:rPr>
                  <w:sz w:val="16"/>
                  <w:szCs w:val="16"/>
                  <w:lang w:val="en-US"/>
                </w:rPr>
                <w:delText>0</w:delText>
              </w:r>
            </w:del>
            <w:ins w:id="681" w:author="Fan, Qi" w:date="2024-09-06T01:32:00Z">
              <w:r w:rsidR="00050AB3">
                <w:rPr>
                  <w:sz w:val="16"/>
                  <w:szCs w:val="16"/>
                  <w:lang w:val="en-US"/>
                </w:rPr>
                <w:t>111</w:t>
              </w:r>
            </w:ins>
            <w:r w:rsidRPr="00EE0908">
              <w:rPr>
                <w:sz w:val="16"/>
                <w:szCs w:val="16"/>
                <w:lang w:val="en-US"/>
              </w:rPr>
              <w:t>]</w:t>
            </w:r>
          </w:p>
        </w:tc>
      </w:tr>
      <w:tr w:rsidR="00C049E0" w14:paraId="6E6CA86F"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2A8F4BE0" w14:textId="77777777" w:rsidR="00C049E0" w:rsidRPr="00EE0908" w:rsidRDefault="00C049E0" w:rsidP="00C049E0">
            <w:pPr>
              <w:jc w:val="center"/>
              <w:rPr>
                <w:sz w:val="16"/>
                <w:szCs w:val="16"/>
              </w:rPr>
            </w:pPr>
            <w:r w:rsidRPr="00EE0908">
              <w:rPr>
                <w:sz w:val="16"/>
                <w:szCs w:val="16"/>
              </w:rPr>
              <w:t>1372</w:t>
            </w:r>
          </w:p>
        </w:tc>
        <w:tc>
          <w:tcPr>
            <w:tcW w:w="567" w:type="dxa"/>
            <w:vAlign w:val="center"/>
          </w:tcPr>
          <w:p w14:paraId="565E95D5"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1372</w:t>
            </w:r>
          </w:p>
        </w:tc>
        <w:tc>
          <w:tcPr>
            <w:tcW w:w="709" w:type="dxa"/>
            <w:vAlign w:val="center"/>
          </w:tcPr>
          <w:p w14:paraId="05A6F4D5"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1372</w:t>
            </w:r>
          </w:p>
        </w:tc>
        <w:tc>
          <w:tcPr>
            <w:tcW w:w="567" w:type="dxa"/>
            <w:vAlign w:val="center"/>
          </w:tcPr>
          <w:p w14:paraId="710B4ACB"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1372</w:t>
            </w:r>
          </w:p>
        </w:tc>
        <w:tc>
          <w:tcPr>
            <w:tcW w:w="709" w:type="dxa"/>
            <w:vAlign w:val="center"/>
          </w:tcPr>
          <w:p w14:paraId="59414F85"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1372</w:t>
            </w:r>
          </w:p>
        </w:tc>
        <w:tc>
          <w:tcPr>
            <w:tcW w:w="708" w:type="dxa"/>
            <w:vAlign w:val="center"/>
          </w:tcPr>
          <w:p w14:paraId="3994923C"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1372</w:t>
            </w:r>
          </w:p>
        </w:tc>
        <w:tc>
          <w:tcPr>
            <w:tcW w:w="709" w:type="dxa"/>
            <w:vAlign w:val="center"/>
          </w:tcPr>
          <w:p w14:paraId="13BAD760"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1372</w:t>
            </w:r>
          </w:p>
        </w:tc>
        <w:tc>
          <w:tcPr>
            <w:tcW w:w="709" w:type="dxa"/>
            <w:vAlign w:val="center"/>
          </w:tcPr>
          <w:p w14:paraId="01E52D9C"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1372</w:t>
            </w:r>
          </w:p>
        </w:tc>
        <w:tc>
          <w:tcPr>
            <w:tcW w:w="709" w:type="dxa"/>
            <w:vAlign w:val="center"/>
          </w:tcPr>
          <w:p w14:paraId="501361D5"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1372</w:t>
            </w:r>
          </w:p>
        </w:tc>
        <w:tc>
          <w:tcPr>
            <w:tcW w:w="1417" w:type="dxa"/>
            <w:vAlign w:val="center"/>
          </w:tcPr>
          <w:p w14:paraId="129D1003"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δ</m:t>
                    </m:r>
                  </m:e>
                  <m:sub>
                    <m:r>
                      <w:rPr>
                        <w:rFonts w:ascii="Cambria Math" w:hAnsi="Cambria Math"/>
                        <w:sz w:val="18"/>
                        <w:szCs w:val="18"/>
                      </w:rPr>
                      <m:t>C-CH3</m:t>
                    </m:r>
                  </m:sub>
                </m:sSub>
              </m:oMath>
            </m:oMathPara>
          </w:p>
        </w:tc>
        <w:tc>
          <w:tcPr>
            <w:tcW w:w="1843" w:type="dxa"/>
            <w:vAlign w:val="center"/>
          </w:tcPr>
          <w:p w14:paraId="2E7BEF39"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sidRPr="00EE0908">
              <w:rPr>
                <w:sz w:val="18"/>
                <w:szCs w:val="18"/>
              </w:rPr>
              <w:t>chiitn</w:t>
            </w:r>
          </w:p>
        </w:tc>
        <w:tc>
          <w:tcPr>
            <w:tcW w:w="992" w:type="dxa"/>
            <w:vAlign w:val="center"/>
          </w:tcPr>
          <w:p w14:paraId="63953705" w14:textId="49C0DA89"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sidRPr="00EE0908">
              <w:rPr>
                <w:sz w:val="16"/>
                <w:szCs w:val="16"/>
                <w:lang w:val="en-US"/>
              </w:rPr>
              <w:t>[</w:t>
            </w:r>
            <w:del w:id="682" w:author="Fan, Qi" w:date="2024-09-06T01:32:00Z">
              <w:r w:rsidRPr="00EE0908" w:rsidDel="00050AB3">
                <w:rPr>
                  <w:sz w:val="16"/>
                  <w:szCs w:val="16"/>
                  <w:lang w:val="en-US"/>
                </w:rPr>
                <w:delText>12</w:delText>
              </w:r>
              <w:r w:rsidRPr="00EE0908" w:rsidDel="00050AB3">
                <w:rPr>
                  <w:sz w:val="16"/>
                  <w:szCs w:val="16"/>
                </w:rPr>
                <w:delText>7</w:delText>
              </w:r>
            </w:del>
            <w:ins w:id="683" w:author="Fan, Qi" w:date="2024-09-06T01:32:00Z">
              <w:r w:rsidR="00050AB3">
                <w:rPr>
                  <w:sz w:val="16"/>
                  <w:szCs w:val="16"/>
                  <w:lang w:val="en-US"/>
                </w:rPr>
                <w:t>108</w:t>
              </w:r>
            </w:ins>
            <w:r w:rsidRPr="00EE0908">
              <w:rPr>
                <w:sz w:val="16"/>
                <w:szCs w:val="16"/>
                <w:lang w:val="en-US"/>
              </w:rPr>
              <w:t>]</w:t>
            </w:r>
          </w:p>
        </w:tc>
      </w:tr>
      <w:tr w:rsidR="00C049E0" w14:paraId="2519863C"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5986A08F" w14:textId="77777777" w:rsidR="00C049E0" w:rsidRPr="00EE0908" w:rsidRDefault="00C049E0" w:rsidP="00C049E0">
            <w:pPr>
              <w:jc w:val="center"/>
              <w:rPr>
                <w:sz w:val="16"/>
                <w:szCs w:val="16"/>
              </w:rPr>
            </w:pPr>
            <w:r w:rsidRPr="00EE0908">
              <w:rPr>
                <w:sz w:val="16"/>
                <w:szCs w:val="16"/>
              </w:rPr>
              <w:t>1311</w:t>
            </w:r>
          </w:p>
        </w:tc>
        <w:tc>
          <w:tcPr>
            <w:tcW w:w="567" w:type="dxa"/>
            <w:vAlign w:val="center"/>
          </w:tcPr>
          <w:p w14:paraId="1CCA8011"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1311</w:t>
            </w:r>
          </w:p>
        </w:tc>
        <w:tc>
          <w:tcPr>
            <w:tcW w:w="709" w:type="dxa"/>
            <w:vAlign w:val="center"/>
          </w:tcPr>
          <w:p w14:paraId="1F9FD828"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1311</w:t>
            </w:r>
          </w:p>
        </w:tc>
        <w:tc>
          <w:tcPr>
            <w:tcW w:w="567" w:type="dxa"/>
            <w:vAlign w:val="center"/>
          </w:tcPr>
          <w:p w14:paraId="5234310D"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1311</w:t>
            </w:r>
          </w:p>
        </w:tc>
        <w:tc>
          <w:tcPr>
            <w:tcW w:w="709" w:type="dxa"/>
            <w:vAlign w:val="center"/>
          </w:tcPr>
          <w:p w14:paraId="374A943E"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1311</w:t>
            </w:r>
          </w:p>
        </w:tc>
        <w:tc>
          <w:tcPr>
            <w:tcW w:w="708" w:type="dxa"/>
            <w:vAlign w:val="center"/>
          </w:tcPr>
          <w:p w14:paraId="4325E42B"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1311</w:t>
            </w:r>
          </w:p>
        </w:tc>
        <w:tc>
          <w:tcPr>
            <w:tcW w:w="709" w:type="dxa"/>
            <w:vAlign w:val="center"/>
          </w:tcPr>
          <w:p w14:paraId="1FAF10B4"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1311</w:t>
            </w:r>
          </w:p>
        </w:tc>
        <w:tc>
          <w:tcPr>
            <w:tcW w:w="709" w:type="dxa"/>
            <w:vAlign w:val="center"/>
          </w:tcPr>
          <w:p w14:paraId="1A207D05"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1311</w:t>
            </w:r>
          </w:p>
        </w:tc>
        <w:tc>
          <w:tcPr>
            <w:tcW w:w="709" w:type="dxa"/>
            <w:vAlign w:val="center"/>
          </w:tcPr>
          <w:p w14:paraId="6B68E20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1309</w:t>
            </w:r>
          </w:p>
        </w:tc>
        <w:tc>
          <w:tcPr>
            <w:tcW w:w="1417" w:type="dxa"/>
            <w:vAlign w:val="center"/>
          </w:tcPr>
          <w:p w14:paraId="31B550F6"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C-O</m:t>
                    </m:r>
                  </m:sub>
                </m:sSub>
              </m:oMath>
            </m:oMathPara>
          </w:p>
        </w:tc>
        <w:tc>
          <w:tcPr>
            <w:tcW w:w="1843" w:type="dxa"/>
            <w:vAlign w:val="center"/>
          </w:tcPr>
          <w:p w14:paraId="13EFBC6B"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rPr>
              <w:t>carbohydrate</w:t>
            </w:r>
          </w:p>
        </w:tc>
        <w:tc>
          <w:tcPr>
            <w:tcW w:w="992" w:type="dxa"/>
            <w:vAlign w:val="center"/>
          </w:tcPr>
          <w:p w14:paraId="6F1C208C"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r>
      <w:tr w:rsidR="00C049E0" w14:paraId="50494358"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5F3F6A83" w14:textId="77777777" w:rsidR="00C049E0" w:rsidRPr="00EE0908" w:rsidRDefault="00C049E0" w:rsidP="00C049E0">
            <w:pPr>
              <w:jc w:val="center"/>
              <w:rPr>
                <w:sz w:val="16"/>
                <w:szCs w:val="16"/>
              </w:rPr>
            </w:pPr>
            <w:r w:rsidRPr="00EE0908">
              <w:rPr>
                <w:sz w:val="16"/>
                <w:szCs w:val="16"/>
              </w:rPr>
              <w:t>1251</w:t>
            </w:r>
          </w:p>
        </w:tc>
        <w:tc>
          <w:tcPr>
            <w:tcW w:w="567" w:type="dxa"/>
            <w:vAlign w:val="center"/>
          </w:tcPr>
          <w:p w14:paraId="1EE5FEB4"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1251</w:t>
            </w:r>
          </w:p>
        </w:tc>
        <w:tc>
          <w:tcPr>
            <w:tcW w:w="709" w:type="dxa"/>
            <w:vAlign w:val="center"/>
          </w:tcPr>
          <w:p w14:paraId="7869146E"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1251</w:t>
            </w:r>
          </w:p>
        </w:tc>
        <w:tc>
          <w:tcPr>
            <w:tcW w:w="567" w:type="dxa"/>
            <w:vAlign w:val="center"/>
          </w:tcPr>
          <w:p w14:paraId="7241C661"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1251</w:t>
            </w:r>
          </w:p>
        </w:tc>
        <w:tc>
          <w:tcPr>
            <w:tcW w:w="709" w:type="dxa"/>
            <w:vAlign w:val="center"/>
          </w:tcPr>
          <w:p w14:paraId="60647258"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1251</w:t>
            </w:r>
          </w:p>
        </w:tc>
        <w:tc>
          <w:tcPr>
            <w:tcW w:w="708" w:type="dxa"/>
            <w:vAlign w:val="center"/>
          </w:tcPr>
          <w:p w14:paraId="08838498"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1249</w:t>
            </w:r>
          </w:p>
        </w:tc>
        <w:tc>
          <w:tcPr>
            <w:tcW w:w="709" w:type="dxa"/>
            <w:vAlign w:val="center"/>
          </w:tcPr>
          <w:p w14:paraId="388280E7"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1252</w:t>
            </w:r>
          </w:p>
        </w:tc>
        <w:tc>
          <w:tcPr>
            <w:tcW w:w="709" w:type="dxa"/>
            <w:vAlign w:val="center"/>
          </w:tcPr>
          <w:p w14:paraId="0197F4EA"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1251</w:t>
            </w:r>
          </w:p>
        </w:tc>
        <w:tc>
          <w:tcPr>
            <w:tcW w:w="709" w:type="dxa"/>
            <w:vAlign w:val="center"/>
          </w:tcPr>
          <w:p w14:paraId="3D9B6410"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1251</w:t>
            </w:r>
          </w:p>
        </w:tc>
        <w:tc>
          <w:tcPr>
            <w:tcW w:w="1417" w:type="dxa"/>
            <w:vAlign w:val="center"/>
          </w:tcPr>
          <w:p w14:paraId="0D5A965B"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kern w:val="2"/>
                <w:sz w:val="18"/>
                <w:szCs w:val="18"/>
                <w:lang w:val="en-US"/>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CN</m:t>
                    </m:r>
                  </m:sub>
                </m:sSub>
                <m:r>
                  <w:rPr>
                    <w:rFonts w:ascii="Cambria Math" w:hAnsi="Cambria Math"/>
                    <w:sz w:val="18"/>
                    <w:szCs w:val="18"/>
                  </w:rPr>
                  <m:t>+</m:t>
                </m:r>
                <m:sSub>
                  <m:sSubPr>
                    <m:ctrlPr>
                      <w:rPr>
                        <w:rFonts w:ascii="Cambria Math" w:hAnsi="Cambria Math"/>
                        <w:i/>
                        <w:kern w:val="2"/>
                        <w:sz w:val="18"/>
                        <w:szCs w:val="18"/>
                        <w:lang w:val="en-US"/>
                      </w:rPr>
                    </m:ctrlPr>
                  </m:sSubPr>
                  <m:e>
                    <m:r>
                      <w:rPr>
                        <w:rFonts w:ascii="Cambria Math" w:hAnsi="Cambria Math"/>
                        <w:sz w:val="18"/>
                        <w:szCs w:val="18"/>
                      </w:rPr>
                      <m:t>δ</m:t>
                    </m:r>
                  </m:e>
                  <m:sub>
                    <m:r>
                      <w:rPr>
                        <w:rFonts w:ascii="Cambria Math" w:hAnsi="Cambria Math"/>
                        <w:sz w:val="18"/>
                        <w:szCs w:val="18"/>
                      </w:rPr>
                      <m:t>NH</m:t>
                    </m:r>
                  </m:sub>
                </m:sSub>
                <m:r>
                  <w:rPr>
                    <w:rFonts w:ascii="Cambria Math" w:hAnsi="Cambria Math"/>
                    <w:sz w:val="18"/>
                    <w:szCs w:val="18"/>
                  </w:rPr>
                  <m:t>+</m:t>
                </m:r>
                <m:sSub>
                  <m:sSubPr>
                    <m:ctrlPr>
                      <w:rPr>
                        <w:rFonts w:ascii="Cambria Math" w:hAnsi="Cambria Math"/>
                        <w:i/>
                        <w:kern w:val="2"/>
                        <w:sz w:val="18"/>
                        <w:szCs w:val="18"/>
                        <w:lang w:val="en-US"/>
                      </w:rPr>
                    </m:ctrlPr>
                  </m:sSubPr>
                  <m:e>
                    <m:r>
                      <w:rPr>
                        <w:rFonts w:ascii="Cambria Math" w:hAnsi="Cambria Math"/>
                        <w:sz w:val="18"/>
                        <w:szCs w:val="18"/>
                      </w:rPr>
                      <m:t>δ</m:t>
                    </m:r>
                  </m:e>
                  <m:sub>
                    <m:r>
                      <w:rPr>
                        <w:rFonts w:ascii="Cambria Math" w:hAnsi="Cambria Math"/>
                        <w:sz w:val="18"/>
                        <w:szCs w:val="18"/>
                      </w:rPr>
                      <m:t>CO in-plane</m:t>
                    </m:r>
                  </m:sub>
                </m:sSub>
              </m:oMath>
            </m:oMathPara>
          </w:p>
          <w:p w14:paraId="6746C625"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d>
                  <m:dPr>
                    <m:ctrlPr>
                      <w:rPr>
                        <w:rFonts w:ascii="Cambria Math" w:hAnsi="Cambria Math"/>
                        <w:i/>
                        <w:kern w:val="2"/>
                        <w:sz w:val="18"/>
                        <w:szCs w:val="18"/>
                        <w:lang w:val="en-US"/>
                      </w:rPr>
                    </m:ctrlPr>
                  </m:dPr>
                  <m:e>
                    <m:r>
                      <w:rPr>
                        <w:rFonts w:ascii="Cambria Math" w:hAnsi="Cambria Math"/>
                        <w:sz w:val="18"/>
                        <w:szCs w:val="18"/>
                      </w:rPr>
                      <m:t>Amide III</m:t>
                    </m:r>
                  </m:e>
                </m:d>
              </m:oMath>
            </m:oMathPara>
          </w:p>
        </w:tc>
        <w:tc>
          <w:tcPr>
            <w:tcW w:w="1843" w:type="dxa"/>
            <w:vAlign w:val="center"/>
          </w:tcPr>
          <w:p w14:paraId="212C7646"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sidRPr="00EE0908">
              <w:rPr>
                <w:sz w:val="18"/>
                <w:szCs w:val="18"/>
              </w:rPr>
              <w:t>chitin</w:t>
            </w:r>
          </w:p>
        </w:tc>
        <w:tc>
          <w:tcPr>
            <w:tcW w:w="992" w:type="dxa"/>
            <w:vAlign w:val="center"/>
          </w:tcPr>
          <w:p w14:paraId="41C2266F" w14:textId="4BDEA2C8"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sidRPr="00EE0908">
              <w:rPr>
                <w:sz w:val="16"/>
                <w:szCs w:val="16"/>
                <w:lang w:val="en-US"/>
              </w:rPr>
              <w:t>[</w:t>
            </w:r>
            <w:del w:id="684" w:author="Fan, Qi" w:date="2024-09-06T01:32:00Z">
              <w:r w:rsidRPr="00EE0908" w:rsidDel="00050AB3">
                <w:rPr>
                  <w:sz w:val="16"/>
                  <w:szCs w:val="16"/>
                  <w:lang w:val="en-US"/>
                </w:rPr>
                <w:delText>1</w:delText>
              </w:r>
              <w:r w:rsidRPr="00EE0908" w:rsidDel="00050AB3">
                <w:rPr>
                  <w:sz w:val="16"/>
                  <w:szCs w:val="16"/>
                </w:rPr>
                <w:delText>2</w:delText>
              </w:r>
              <w:r w:rsidRPr="00EE0908" w:rsidDel="00050AB3">
                <w:rPr>
                  <w:sz w:val="16"/>
                  <w:szCs w:val="16"/>
                  <w:lang w:val="en-US"/>
                </w:rPr>
                <w:delText>0</w:delText>
              </w:r>
            </w:del>
            <w:ins w:id="685" w:author="Fan, Qi" w:date="2024-09-06T01:32:00Z">
              <w:r w:rsidR="00050AB3">
                <w:rPr>
                  <w:sz w:val="16"/>
                  <w:szCs w:val="16"/>
                  <w:lang w:val="en-US"/>
                </w:rPr>
                <w:t>101</w:t>
              </w:r>
            </w:ins>
            <w:r w:rsidRPr="00EE0908">
              <w:rPr>
                <w:sz w:val="16"/>
                <w:szCs w:val="16"/>
                <w:lang w:val="en-US"/>
              </w:rPr>
              <w:t>]</w:t>
            </w:r>
          </w:p>
        </w:tc>
      </w:tr>
      <w:tr w:rsidR="00C049E0" w14:paraId="319D1044"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25A96AB3" w14:textId="77777777" w:rsidR="00C049E0" w:rsidRPr="00EE0908" w:rsidRDefault="00C049E0" w:rsidP="00C049E0">
            <w:pPr>
              <w:jc w:val="center"/>
              <w:rPr>
                <w:sz w:val="16"/>
                <w:szCs w:val="16"/>
              </w:rPr>
            </w:pPr>
            <w:r w:rsidRPr="00EE0908">
              <w:rPr>
                <w:sz w:val="16"/>
                <w:szCs w:val="16"/>
              </w:rPr>
              <w:t>1202</w:t>
            </w:r>
          </w:p>
        </w:tc>
        <w:tc>
          <w:tcPr>
            <w:tcW w:w="567" w:type="dxa"/>
            <w:vAlign w:val="center"/>
          </w:tcPr>
          <w:p w14:paraId="6F6F25CC"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1202</w:t>
            </w:r>
          </w:p>
        </w:tc>
        <w:tc>
          <w:tcPr>
            <w:tcW w:w="709" w:type="dxa"/>
            <w:vAlign w:val="center"/>
          </w:tcPr>
          <w:p w14:paraId="1609FBF9"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1202</w:t>
            </w:r>
          </w:p>
        </w:tc>
        <w:tc>
          <w:tcPr>
            <w:tcW w:w="567" w:type="dxa"/>
            <w:vAlign w:val="center"/>
          </w:tcPr>
          <w:p w14:paraId="1814327C"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1202</w:t>
            </w:r>
          </w:p>
        </w:tc>
        <w:tc>
          <w:tcPr>
            <w:tcW w:w="709" w:type="dxa"/>
            <w:vAlign w:val="center"/>
          </w:tcPr>
          <w:p w14:paraId="59E18D45"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1202</w:t>
            </w:r>
          </w:p>
        </w:tc>
        <w:tc>
          <w:tcPr>
            <w:tcW w:w="708" w:type="dxa"/>
            <w:vAlign w:val="center"/>
          </w:tcPr>
          <w:p w14:paraId="3CF5822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1202</w:t>
            </w:r>
          </w:p>
        </w:tc>
        <w:tc>
          <w:tcPr>
            <w:tcW w:w="709" w:type="dxa"/>
            <w:vAlign w:val="center"/>
          </w:tcPr>
          <w:p w14:paraId="3190110D"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1202</w:t>
            </w:r>
          </w:p>
        </w:tc>
        <w:tc>
          <w:tcPr>
            <w:tcW w:w="709" w:type="dxa"/>
            <w:vAlign w:val="center"/>
          </w:tcPr>
          <w:p w14:paraId="7EEB009A"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1202</w:t>
            </w:r>
          </w:p>
        </w:tc>
        <w:tc>
          <w:tcPr>
            <w:tcW w:w="709" w:type="dxa"/>
            <w:vAlign w:val="center"/>
          </w:tcPr>
          <w:p w14:paraId="18830ED5"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1202</w:t>
            </w:r>
          </w:p>
        </w:tc>
        <w:tc>
          <w:tcPr>
            <w:tcW w:w="1417" w:type="dxa"/>
            <w:vAlign w:val="center"/>
          </w:tcPr>
          <w:p w14:paraId="76DCB0A8"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δ</m:t>
                    </m:r>
                  </m:e>
                  <m:sub>
                    <m:r>
                      <w:rPr>
                        <w:rFonts w:ascii="Cambria Math" w:hAnsi="Cambria Math"/>
                        <w:sz w:val="18"/>
                        <w:szCs w:val="18"/>
                      </w:rPr>
                      <m:t>CH</m:t>
                    </m:r>
                  </m:sub>
                </m:sSub>
                <m:r>
                  <w:rPr>
                    <w:rFonts w:ascii="Cambria Math" w:hAnsi="Cambria Math"/>
                    <w:sz w:val="18"/>
                    <w:szCs w:val="18"/>
                  </w:rPr>
                  <m:t>+</m:t>
                </m:r>
                <m:sSub>
                  <m:sSubPr>
                    <m:ctrlPr>
                      <w:rPr>
                        <w:rFonts w:ascii="Cambria Math" w:hAnsi="Cambria Math"/>
                        <w:i/>
                        <w:kern w:val="2"/>
                        <w:sz w:val="18"/>
                        <w:szCs w:val="18"/>
                        <w:lang w:val="en-US"/>
                      </w:rPr>
                    </m:ctrlPr>
                  </m:sSubPr>
                  <m:e>
                    <m:r>
                      <w:rPr>
                        <w:rFonts w:ascii="Cambria Math" w:hAnsi="Cambria Math"/>
                        <w:sz w:val="18"/>
                        <w:szCs w:val="18"/>
                      </w:rPr>
                      <m:t>δ</m:t>
                    </m:r>
                  </m:e>
                  <m:sub>
                    <m:r>
                      <w:rPr>
                        <w:rFonts w:ascii="Cambria Math" w:hAnsi="Cambria Math"/>
                        <w:sz w:val="18"/>
                        <w:szCs w:val="18"/>
                      </w:rPr>
                      <m:t>OH in-plane</m:t>
                    </m:r>
                  </m:sub>
                </m:sSub>
              </m:oMath>
            </m:oMathPara>
          </w:p>
        </w:tc>
        <w:tc>
          <w:tcPr>
            <w:tcW w:w="1843" w:type="dxa"/>
            <w:vAlign w:val="center"/>
          </w:tcPr>
          <w:p w14:paraId="0B720E7A"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rPr>
              <w:t>α-glucan</w:t>
            </w:r>
          </w:p>
        </w:tc>
        <w:tc>
          <w:tcPr>
            <w:tcW w:w="992" w:type="dxa"/>
            <w:vAlign w:val="center"/>
          </w:tcPr>
          <w:p w14:paraId="31A21219" w14:textId="38A7DD88"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sidRPr="00EE0908">
              <w:rPr>
                <w:sz w:val="16"/>
                <w:szCs w:val="16"/>
                <w:lang w:val="en-US"/>
              </w:rPr>
              <w:t>[</w:t>
            </w:r>
            <w:del w:id="686" w:author="Fan, Qi" w:date="2024-09-06T01:32:00Z">
              <w:r w:rsidRPr="00EE0908" w:rsidDel="00050AB3">
                <w:rPr>
                  <w:sz w:val="16"/>
                  <w:szCs w:val="16"/>
                  <w:lang w:val="en-US"/>
                </w:rPr>
                <w:delText>1</w:delText>
              </w:r>
              <w:r w:rsidRPr="00EE0908" w:rsidDel="00050AB3">
                <w:rPr>
                  <w:sz w:val="16"/>
                  <w:szCs w:val="16"/>
                </w:rPr>
                <w:delText>2</w:delText>
              </w:r>
              <w:r w:rsidRPr="00EE0908" w:rsidDel="00050AB3">
                <w:rPr>
                  <w:sz w:val="16"/>
                  <w:szCs w:val="16"/>
                  <w:lang w:val="en-US"/>
                </w:rPr>
                <w:delText>0</w:delText>
              </w:r>
            </w:del>
            <w:ins w:id="687" w:author="Fan, Qi" w:date="2024-09-06T01:32:00Z">
              <w:r w:rsidR="00050AB3">
                <w:rPr>
                  <w:sz w:val="16"/>
                  <w:szCs w:val="16"/>
                  <w:lang w:val="en-US"/>
                </w:rPr>
                <w:t>101</w:t>
              </w:r>
            </w:ins>
            <w:r w:rsidRPr="00EE0908">
              <w:rPr>
                <w:sz w:val="16"/>
                <w:szCs w:val="16"/>
                <w:lang w:val="en-US"/>
              </w:rPr>
              <w:t>]</w:t>
            </w:r>
          </w:p>
        </w:tc>
      </w:tr>
      <w:tr w:rsidR="00C049E0" w14:paraId="37E4E89B"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7185C99B" w14:textId="77777777" w:rsidR="00C049E0" w:rsidRPr="00EE0908" w:rsidRDefault="00C049E0" w:rsidP="00C049E0">
            <w:pPr>
              <w:jc w:val="center"/>
              <w:rPr>
                <w:sz w:val="16"/>
                <w:szCs w:val="16"/>
              </w:rPr>
            </w:pPr>
            <w:r w:rsidRPr="00EE0908">
              <w:rPr>
                <w:sz w:val="16"/>
                <w:szCs w:val="16"/>
              </w:rPr>
              <w:t>1153</w:t>
            </w:r>
          </w:p>
        </w:tc>
        <w:tc>
          <w:tcPr>
            <w:tcW w:w="567" w:type="dxa"/>
            <w:vAlign w:val="center"/>
          </w:tcPr>
          <w:p w14:paraId="34943566"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1152</w:t>
            </w:r>
          </w:p>
        </w:tc>
        <w:tc>
          <w:tcPr>
            <w:tcW w:w="709" w:type="dxa"/>
            <w:vAlign w:val="center"/>
          </w:tcPr>
          <w:p w14:paraId="34D147B9"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1152</w:t>
            </w:r>
          </w:p>
        </w:tc>
        <w:tc>
          <w:tcPr>
            <w:tcW w:w="567" w:type="dxa"/>
            <w:vAlign w:val="center"/>
          </w:tcPr>
          <w:p w14:paraId="5BB94A7D"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1152</w:t>
            </w:r>
          </w:p>
        </w:tc>
        <w:tc>
          <w:tcPr>
            <w:tcW w:w="709" w:type="dxa"/>
            <w:vAlign w:val="center"/>
          </w:tcPr>
          <w:p w14:paraId="6E6B85C8"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1152</w:t>
            </w:r>
          </w:p>
        </w:tc>
        <w:tc>
          <w:tcPr>
            <w:tcW w:w="708" w:type="dxa"/>
            <w:vAlign w:val="center"/>
          </w:tcPr>
          <w:p w14:paraId="2DF84AD6"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1152</w:t>
            </w:r>
          </w:p>
        </w:tc>
        <w:tc>
          <w:tcPr>
            <w:tcW w:w="709" w:type="dxa"/>
            <w:vAlign w:val="center"/>
          </w:tcPr>
          <w:p w14:paraId="295BACEA"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1152</w:t>
            </w:r>
          </w:p>
        </w:tc>
        <w:tc>
          <w:tcPr>
            <w:tcW w:w="709" w:type="dxa"/>
            <w:vAlign w:val="center"/>
          </w:tcPr>
          <w:p w14:paraId="3D055730"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1152</w:t>
            </w:r>
          </w:p>
        </w:tc>
        <w:tc>
          <w:tcPr>
            <w:tcW w:w="709" w:type="dxa"/>
            <w:vAlign w:val="center"/>
          </w:tcPr>
          <w:p w14:paraId="10EE9F89"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1152</w:t>
            </w:r>
          </w:p>
        </w:tc>
        <w:tc>
          <w:tcPr>
            <w:tcW w:w="1417" w:type="dxa"/>
            <w:vAlign w:val="center"/>
          </w:tcPr>
          <w:p w14:paraId="2D6B0F1B"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Sup>
                  <m:sSubSupPr>
                    <m:ctrlPr>
                      <w:rPr>
                        <w:rFonts w:ascii="Cambria Math" w:hAnsi="Cambria Math"/>
                        <w:i/>
                        <w:kern w:val="2"/>
                        <w:sz w:val="18"/>
                        <w:szCs w:val="18"/>
                        <w:lang w:val="en-US"/>
                      </w:rPr>
                    </m:ctrlPr>
                  </m:sSubSupPr>
                  <m:e>
                    <m:r>
                      <w:rPr>
                        <w:rFonts w:ascii="Cambria Math" w:hAnsi="Cambria Math"/>
                        <w:sz w:val="18"/>
                        <w:szCs w:val="18"/>
                      </w:rPr>
                      <m:t>ν</m:t>
                    </m:r>
                  </m:e>
                  <m:sub>
                    <m:r>
                      <w:rPr>
                        <w:rFonts w:ascii="Cambria Math" w:hAnsi="Cambria Math"/>
                        <w:sz w:val="18"/>
                        <w:szCs w:val="18"/>
                      </w:rPr>
                      <m:t>C-O-C</m:t>
                    </m:r>
                  </m:sub>
                  <m:sup>
                    <m:r>
                      <w:rPr>
                        <w:rFonts w:ascii="Cambria Math" w:hAnsi="Cambria Math"/>
                        <w:sz w:val="18"/>
                        <w:szCs w:val="18"/>
                      </w:rPr>
                      <m:t>as</m:t>
                    </m:r>
                  </m:sup>
                </m:sSubSup>
                <m:r>
                  <w:rPr>
                    <w:rFonts w:ascii="Cambria Math" w:hAnsi="Cambria Math"/>
                    <w:sz w:val="18"/>
                    <w:szCs w:val="18"/>
                  </w:rPr>
                  <m:t>(ring)</m:t>
                </m:r>
              </m:oMath>
            </m:oMathPara>
          </w:p>
        </w:tc>
        <w:tc>
          <w:tcPr>
            <w:tcW w:w="1843" w:type="dxa"/>
            <w:vAlign w:val="center"/>
          </w:tcPr>
          <w:p w14:paraId="7F2F4B75"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sidRPr="00EE0908">
              <w:rPr>
                <w:sz w:val="18"/>
                <w:szCs w:val="18"/>
                <w:lang w:val="en-US"/>
              </w:rPr>
              <w:t>carbohydrate</w:t>
            </w:r>
          </w:p>
        </w:tc>
        <w:tc>
          <w:tcPr>
            <w:tcW w:w="992" w:type="dxa"/>
            <w:vAlign w:val="center"/>
          </w:tcPr>
          <w:p w14:paraId="546EC0BD" w14:textId="5A566A7F"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sidRPr="00EE0908">
              <w:rPr>
                <w:sz w:val="16"/>
                <w:szCs w:val="16"/>
                <w:lang w:val="en-US"/>
              </w:rPr>
              <w:t>[</w:t>
            </w:r>
            <w:del w:id="688" w:author="Fan, Qi" w:date="2024-09-06T01:31:00Z">
              <w:r w:rsidRPr="00EE0908" w:rsidDel="00050AB3">
                <w:rPr>
                  <w:sz w:val="16"/>
                  <w:szCs w:val="16"/>
                  <w:lang w:val="en-US"/>
                </w:rPr>
                <w:delText>130</w:delText>
              </w:r>
            </w:del>
            <w:ins w:id="689" w:author="Fan, Qi" w:date="2024-09-06T01:31:00Z">
              <w:r w:rsidR="00050AB3">
                <w:rPr>
                  <w:sz w:val="16"/>
                  <w:szCs w:val="16"/>
                  <w:lang w:val="en-US"/>
                </w:rPr>
                <w:t>111</w:t>
              </w:r>
            </w:ins>
            <w:r w:rsidRPr="00EE0908">
              <w:rPr>
                <w:sz w:val="16"/>
                <w:szCs w:val="16"/>
                <w:lang w:val="en-US"/>
              </w:rPr>
              <w:t>][</w:t>
            </w:r>
            <w:del w:id="690" w:author="Fan, Qi" w:date="2024-09-06T01:31:00Z">
              <w:r w:rsidRPr="00EE0908" w:rsidDel="00050AB3">
                <w:rPr>
                  <w:sz w:val="16"/>
                  <w:szCs w:val="16"/>
                  <w:lang w:val="en-US"/>
                </w:rPr>
                <w:delText>133</w:delText>
              </w:r>
            </w:del>
            <w:ins w:id="691" w:author="Fan, Qi" w:date="2024-09-06T01:31:00Z">
              <w:r w:rsidR="00050AB3">
                <w:rPr>
                  <w:sz w:val="16"/>
                  <w:szCs w:val="16"/>
                  <w:lang w:val="en-US"/>
                </w:rPr>
                <w:t>114</w:t>
              </w:r>
            </w:ins>
            <w:r w:rsidRPr="00EE0908">
              <w:rPr>
                <w:sz w:val="16"/>
                <w:szCs w:val="16"/>
                <w:lang w:val="en-US"/>
              </w:rPr>
              <w:t>]</w:t>
            </w:r>
          </w:p>
        </w:tc>
      </w:tr>
      <w:tr w:rsidR="00C049E0" w14:paraId="67202537"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63BC42E5" w14:textId="77777777" w:rsidR="00C049E0" w:rsidRPr="00EE0908" w:rsidRDefault="00C049E0" w:rsidP="00C049E0">
            <w:pPr>
              <w:jc w:val="center"/>
              <w:rPr>
                <w:sz w:val="16"/>
                <w:szCs w:val="16"/>
              </w:rPr>
            </w:pPr>
            <w:r w:rsidRPr="00EE0908">
              <w:rPr>
                <w:sz w:val="16"/>
                <w:szCs w:val="16"/>
              </w:rPr>
              <w:t>1105</w:t>
            </w:r>
          </w:p>
        </w:tc>
        <w:tc>
          <w:tcPr>
            <w:tcW w:w="567" w:type="dxa"/>
            <w:vAlign w:val="center"/>
          </w:tcPr>
          <w:p w14:paraId="485F3B0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1105</w:t>
            </w:r>
          </w:p>
        </w:tc>
        <w:tc>
          <w:tcPr>
            <w:tcW w:w="709" w:type="dxa"/>
            <w:vAlign w:val="center"/>
          </w:tcPr>
          <w:p w14:paraId="08698F8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1105</w:t>
            </w:r>
          </w:p>
        </w:tc>
        <w:tc>
          <w:tcPr>
            <w:tcW w:w="567" w:type="dxa"/>
            <w:vAlign w:val="center"/>
          </w:tcPr>
          <w:p w14:paraId="54B52402" w14:textId="77777777" w:rsidR="00C049E0" w:rsidRPr="00EE0908" w:rsidRDefault="00C049E0" w:rsidP="00C049E0">
            <w:pP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4433505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1105</w:t>
            </w:r>
          </w:p>
        </w:tc>
        <w:tc>
          <w:tcPr>
            <w:tcW w:w="708" w:type="dxa"/>
            <w:vAlign w:val="center"/>
          </w:tcPr>
          <w:p w14:paraId="7F9F18B6"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1583F3E8"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0230D371"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1105</w:t>
            </w:r>
          </w:p>
        </w:tc>
        <w:tc>
          <w:tcPr>
            <w:tcW w:w="709" w:type="dxa"/>
            <w:vAlign w:val="center"/>
          </w:tcPr>
          <w:p w14:paraId="262C4675"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7" w:type="dxa"/>
            <w:vAlign w:val="center"/>
          </w:tcPr>
          <w:p w14:paraId="0B97B706"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C-O</m:t>
                    </m:r>
                  </m:sub>
                </m:sSub>
              </m:oMath>
            </m:oMathPara>
          </w:p>
        </w:tc>
        <w:tc>
          <w:tcPr>
            <w:tcW w:w="1843" w:type="dxa"/>
            <w:vAlign w:val="center"/>
          </w:tcPr>
          <w:p w14:paraId="5655145B"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lang w:val="en-US"/>
              </w:rPr>
              <w:t>carbohydrate</w:t>
            </w:r>
          </w:p>
        </w:tc>
        <w:tc>
          <w:tcPr>
            <w:tcW w:w="992" w:type="dxa"/>
            <w:vAlign w:val="center"/>
          </w:tcPr>
          <w:p w14:paraId="18FAC339" w14:textId="5AA2F931"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sidRPr="00EE0908">
              <w:rPr>
                <w:sz w:val="16"/>
                <w:szCs w:val="16"/>
                <w:lang w:val="en-US"/>
              </w:rPr>
              <w:t>[</w:t>
            </w:r>
            <w:del w:id="692" w:author="Fan, Qi" w:date="2024-09-06T01:31:00Z">
              <w:r w:rsidRPr="00EE0908" w:rsidDel="00050AB3">
                <w:rPr>
                  <w:sz w:val="16"/>
                  <w:szCs w:val="16"/>
                  <w:lang w:val="en-US"/>
                </w:rPr>
                <w:delText>130</w:delText>
              </w:r>
            </w:del>
            <w:ins w:id="693" w:author="Fan, Qi" w:date="2024-09-06T01:31:00Z">
              <w:r w:rsidR="00050AB3">
                <w:rPr>
                  <w:sz w:val="16"/>
                  <w:szCs w:val="16"/>
                  <w:lang w:val="en-US"/>
                </w:rPr>
                <w:t>111</w:t>
              </w:r>
            </w:ins>
            <w:r w:rsidRPr="00EE0908">
              <w:rPr>
                <w:sz w:val="16"/>
                <w:szCs w:val="16"/>
                <w:lang w:val="en-US"/>
              </w:rPr>
              <w:t>][</w:t>
            </w:r>
            <w:del w:id="694" w:author="Fan, Qi" w:date="2024-09-06T01:31:00Z">
              <w:r w:rsidRPr="00EE0908" w:rsidDel="00050AB3">
                <w:rPr>
                  <w:sz w:val="16"/>
                  <w:szCs w:val="16"/>
                  <w:lang w:val="en-US"/>
                </w:rPr>
                <w:delText>133</w:delText>
              </w:r>
            </w:del>
            <w:ins w:id="695" w:author="Fan, Qi" w:date="2024-09-06T01:31:00Z">
              <w:r w:rsidR="00050AB3">
                <w:rPr>
                  <w:sz w:val="16"/>
                  <w:szCs w:val="16"/>
                  <w:lang w:val="en-US"/>
                </w:rPr>
                <w:t>114</w:t>
              </w:r>
            </w:ins>
            <w:r w:rsidRPr="00EE0908">
              <w:rPr>
                <w:sz w:val="16"/>
                <w:szCs w:val="16"/>
                <w:lang w:val="en-US"/>
              </w:rPr>
              <w:t>]</w:t>
            </w:r>
          </w:p>
        </w:tc>
      </w:tr>
      <w:tr w:rsidR="00C049E0" w14:paraId="46DCC25F"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5740A212" w14:textId="77777777" w:rsidR="00C049E0" w:rsidRPr="00EE0908" w:rsidRDefault="00C049E0" w:rsidP="00C049E0">
            <w:pPr>
              <w:jc w:val="center"/>
              <w:rPr>
                <w:sz w:val="16"/>
                <w:szCs w:val="16"/>
              </w:rPr>
            </w:pPr>
            <w:r w:rsidRPr="00EE0908">
              <w:rPr>
                <w:sz w:val="16"/>
                <w:szCs w:val="16"/>
              </w:rPr>
              <w:t>1068</w:t>
            </w:r>
          </w:p>
        </w:tc>
        <w:tc>
          <w:tcPr>
            <w:tcW w:w="567" w:type="dxa"/>
            <w:vAlign w:val="center"/>
          </w:tcPr>
          <w:p w14:paraId="65966660"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55E268E9"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7" w:type="dxa"/>
            <w:vAlign w:val="center"/>
          </w:tcPr>
          <w:p w14:paraId="69DF8C08"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1070</w:t>
            </w:r>
          </w:p>
        </w:tc>
        <w:tc>
          <w:tcPr>
            <w:tcW w:w="709" w:type="dxa"/>
            <w:vAlign w:val="center"/>
          </w:tcPr>
          <w:p w14:paraId="400C037F"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1068</w:t>
            </w:r>
          </w:p>
        </w:tc>
        <w:tc>
          <w:tcPr>
            <w:tcW w:w="708" w:type="dxa"/>
            <w:vAlign w:val="center"/>
          </w:tcPr>
          <w:p w14:paraId="27EEEAE4"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1070</w:t>
            </w:r>
          </w:p>
        </w:tc>
        <w:tc>
          <w:tcPr>
            <w:tcW w:w="709" w:type="dxa"/>
            <w:vAlign w:val="center"/>
          </w:tcPr>
          <w:p w14:paraId="13B5F8CF"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1068</w:t>
            </w:r>
          </w:p>
        </w:tc>
        <w:tc>
          <w:tcPr>
            <w:tcW w:w="709" w:type="dxa"/>
            <w:vAlign w:val="center"/>
          </w:tcPr>
          <w:p w14:paraId="4716D7B8"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1070</w:t>
            </w:r>
          </w:p>
        </w:tc>
        <w:tc>
          <w:tcPr>
            <w:tcW w:w="709" w:type="dxa"/>
            <w:vAlign w:val="center"/>
          </w:tcPr>
          <w:p w14:paraId="525E825D"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417" w:type="dxa"/>
            <w:vAlign w:val="center"/>
          </w:tcPr>
          <w:p w14:paraId="0EBBFF6E"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C=C</m:t>
                    </m:r>
                  </m:sub>
                </m:sSub>
              </m:oMath>
            </m:oMathPara>
          </w:p>
        </w:tc>
        <w:tc>
          <w:tcPr>
            <w:tcW w:w="1843" w:type="dxa"/>
            <w:vAlign w:val="center"/>
          </w:tcPr>
          <w:p w14:paraId="5D42EA0A"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sidRPr="00EE0908">
              <w:rPr>
                <w:sz w:val="18"/>
                <w:szCs w:val="18"/>
                <w:lang w:val="en-US"/>
              </w:rPr>
              <w:t>carbohydrate</w:t>
            </w:r>
          </w:p>
        </w:tc>
        <w:tc>
          <w:tcPr>
            <w:tcW w:w="992" w:type="dxa"/>
            <w:vAlign w:val="center"/>
          </w:tcPr>
          <w:p w14:paraId="6B195B9F" w14:textId="255B4BBF"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sidRPr="00EE0908">
              <w:rPr>
                <w:sz w:val="16"/>
                <w:szCs w:val="16"/>
                <w:lang w:val="en-US"/>
              </w:rPr>
              <w:t>[</w:t>
            </w:r>
            <w:del w:id="696" w:author="Fan, Qi" w:date="2024-09-06T01:31:00Z">
              <w:r w:rsidRPr="00EE0908" w:rsidDel="00050AB3">
                <w:rPr>
                  <w:sz w:val="16"/>
                  <w:szCs w:val="16"/>
                  <w:lang w:val="en-US"/>
                </w:rPr>
                <w:delText>130</w:delText>
              </w:r>
            </w:del>
            <w:ins w:id="697" w:author="Fan, Qi" w:date="2024-09-06T01:31:00Z">
              <w:r w:rsidR="00050AB3">
                <w:rPr>
                  <w:sz w:val="16"/>
                  <w:szCs w:val="16"/>
                  <w:lang w:val="en-US"/>
                </w:rPr>
                <w:t>111</w:t>
              </w:r>
            </w:ins>
            <w:r w:rsidRPr="00EE0908">
              <w:rPr>
                <w:sz w:val="16"/>
                <w:szCs w:val="16"/>
                <w:lang w:val="en-US"/>
              </w:rPr>
              <w:t>][</w:t>
            </w:r>
            <w:del w:id="698" w:author="Fan, Qi" w:date="2024-09-06T01:31:00Z">
              <w:r w:rsidRPr="00EE0908" w:rsidDel="00050AB3">
                <w:rPr>
                  <w:sz w:val="16"/>
                  <w:szCs w:val="16"/>
                  <w:lang w:val="en-US"/>
                </w:rPr>
                <w:delText>133</w:delText>
              </w:r>
            </w:del>
            <w:ins w:id="699" w:author="Fan, Qi" w:date="2024-09-06T01:31:00Z">
              <w:r w:rsidR="00050AB3">
                <w:rPr>
                  <w:sz w:val="16"/>
                  <w:szCs w:val="16"/>
                  <w:lang w:val="en-US"/>
                </w:rPr>
                <w:t>114</w:t>
              </w:r>
            </w:ins>
            <w:r w:rsidRPr="00EE0908">
              <w:rPr>
                <w:sz w:val="16"/>
                <w:szCs w:val="16"/>
                <w:lang w:val="en-US"/>
              </w:rPr>
              <w:t>]</w:t>
            </w:r>
          </w:p>
        </w:tc>
      </w:tr>
      <w:tr w:rsidR="00C049E0" w14:paraId="5BFF2CCC"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1E1987A9" w14:textId="77777777" w:rsidR="00C049E0" w:rsidRPr="00EE0908" w:rsidRDefault="00C049E0" w:rsidP="00C049E0">
            <w:pPr>
              <w:jc w:val="center"/>
              <w:rPr>
                <w:sz w:val="16"/>
                <w:szCs w:val="16"/>
              </w:rPr>
            </w:pPr>
            <w:r w:rsidRPr="00EE0908">
              <w:rPr>
                <w:sz w:val="16"/>
                <w:szCs w:val="16"/>
              </w:rPr>
              <w:t>1027</w:t>
            </w:r>
          </w:p>
        </w:tc>
        <w:tc>
          <w:tcPr>
            <w:tcW w:w="567" w:type="dxa"/>
            <w:vAlign w:val="center"/>
          </w:tcPr>
          <w:p w14:paraId="54762D5E"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1025</w:t>
            </w:r>
          </w:p>
        </w:tc>
        <w:tc>
          <w:tcPr>
            <w:tcW w:w="709" w:type="dxa"/>
            <w:vAlign w:val="center"/>
          </w:tcPr>
          <w:p w14:paraId="54B75A38"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1027</w:t>
            </w:r>
          </w:p>
        </w:tc>
        <w:tc>
          <w:tcPr>
            <w:tcW w:w="567" w:type="dxa"/>
            <w:vAlign w:val="center"/>
          </w:tcPr>
          <w:p w14:paraId="190D05D7"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1025</w:t>
            </w:r>
          </w:p>
        </w:tc>
        <w:tc>
          <w:tcPr>
            <w:tcW w:w="709" w:type="dxa"/>
            <w:vAlign w:val="center"/>
          </w:tcPr>
          <w:p w14:paraId="23A5C75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1025</w:t>
            </w:r>
          </w:p>
        </w:tc>
        <w:tc>
          <w:tcPr>
            <w:tcW w:w="708" w:type="dxa"/>
            <w:vAlign w:val="center"/>
          </w:tcPr>
          <w:p w14:paraId="29DE5F2E"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1027</w:t>
            </w:r>
          </w:p>
        </w:tc>
        <w:tc>
          <w:tcPr>
            <w:tcW w:w="709" w:type="dxa"/>
            <w:vAlign w:val="center"/>
          </w:tcPr>
          <w:p w14:paraId="52F62F1E"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1024</w:t>
            </w:r>
          </w:p>
        </w:tc>
        <w:tc>
          <w:tcPr>
            <w:tcW w:w="709" w:type="dxa"/>
            <w:vAlign w:val="center"/>
          </w:tcPr>
          <w:p w14:paraId="497A6FB5"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1025</w:t>
            </w:r>
          </w:p>
        </w:tc>
        <w:tc>
          <w:tcPr>
            <w:tcW w:w="709" w:type="dxa"/>
            <w:vAlign w:val="center"/>
          </w:tcPr>
          <w:p w14:paraId="791C5C79"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1024</w:t>
            </w:r>
          </w:p>
        </w:tc>
        <w:tc>
          <w:tcPr>
            <w:tcW w:w="1417" w:type="dxa"/>
            <w:vAlign w:val="center"/>
          </w:tcPr>
          <w:p w14:paraId="50149979"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ν</m:t>
                    </m:r>
                  </m:e>
                  <m:sub>
                    <m:r>
                      <w:rPr>
                        <w:rFonts w:ascii="Cambria Math" w:hAnsi="Cambria Math"/>
                        <w:sz w:val="18"/>
                        <w:szCs w:val="18"/>
                      </w:rPr>
                      <m:t>C=C</m:t>
                    </m:r>
                  </m:sub>
                </m:sSub>
              </m:oMath>
            </m:oMathPara>
          </w:p>
        </w:tc>
        <w:tc>
          <w:tcPr>
            <w:tcW w:w="1843" w:type="dxa"/>
            <w:vAlign w:val="center"/>
          </w:tcPr>
          <w:p w14:paraId="41509930"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sidRPr="00EE0908">
              <w:rPr>
                <w:sz w:val="18"/>
                <w:szCs w:val="18"/>
                <w:lang w:val="en-US"/>
              </w:rPr>
              <w:t>carbohydrate</w:t>
            </w:r>
          </w:p>
        </w:tc>
        <w:tc>
          <w:tcPr>
            <w:tcW w:w="992" w:type="dxa"/>
            <w:vAlign w:val="center"/>
          </w:tcPr>
          <w:p w14:paraId="4C11A54C" w14:textId="2888775A"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sidRPr="00EE0908">
              <w:rPr>
                <w:sz w:val="16"/>
                <w:szCs w:val="16"/>
                <w:lang w:val="en-US"/>
              </w:rPr>
              <w:t>[</w:t>
            </w:r>
            <w:del w:id="700" w:author="Fan, Qi" w:date="2024-09-06T01:30:00Z">
              <w:r w:rsidRPr="00EE0908" w:rsidDel="00050AB3">
                <w:rPr>
                  <w:sz w:val="16"/>
                  <w:szCs w:val="16"/>
                  <w:lang w:val="en-US"/>
                </w:rPr>
                <w:delText>130</w:delText>
              </w:r>
            </w:del>
            <w:ins w:id="701" w:author="Fan, Qi" w:date="2024-09-06T01:30:00Z">
              <w:r w:rsidR="00050AB3">
                <w:rPr>
                  <w:sz w:val="16"/>
                  <w:szCs w:val="16"/>
                  <w:lang w:val="en-US"/>
                </w:rPr>
                <w:t>111</w:t>
              </w:r>
            </w:ins>
            <w:r w:rsidRPr="00EE0908">
              <w:rPr>
                <w:sz w:val="16"/>
                <w:szCs w:val="16"/>
                <w:lang w:val="en-US"/>
              </w:rPr>
              <w:t>][</w:t>
            </w:r>
            <w:del w:id="702" w:author="Fan, Qi" w:date="2024-09-06T01:31:00Z">
              <w:r w:rsidRPr="00EE0908" w:rsidDel="00050AB3">
                <w:rPr>
                  <w:sz w:val="16"/>
                  <w:szCs w:val="16"/>
                  <w:lang w:val="en-US"/>
                </w:rPr>
                <w:delText>133</w:delText>
              </w:r>
            </w:del>
            <w:ins w:id="703" w:author="Fan, Qi" w:date="2024-09-06T01:31:00Z">
              <w:r w:rsidR="00050AB3">
                <w:rPr>
                  <w:sz w:val="16"/>
                  <w:szCs w:val="16"/>
                  <w:lang w:val="en-US"/>
                </w:rPr>
                <w:t>114</w:t>
              </w:r>
            </w:ins>
            <w:r w:rsidRPr="00EE0908">
              <w:rPr>
                <w:sz w:val="16"/>
                <w:szCs w:val="16"/>
                <w:lang w:val="en-US"/>
              </w:rPr>
              <w:t>]</w:t>
            </w:r>
          </w:p>
        </w:tc>
      </w:tr>
      <w:tr w:rsidR="00C049E0" w14:paraId="1B737EF2"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6766864B" w14:textId="77777777" w:rsidR="00C049E0" w:rsidRPr="00EE0908" w:rsidRDefault="00C049E0" w:rsidP="00C049E0">
            <w:pPr>
              <w:jc w:val="center"/>
              <w:rPr>
                <w:sz w:val="16"/>
                <w:szCs w:val="16"/>
              </w:rPr>
            </w:pPr>
            <w:r w:rsidRPr="00EE0908">
              <w:rPr>
                <w:sz w:val="16"/>
                <w:szCs w:val="16"/>
              </w:rPr>
              <w:t>956</w:t>
            </w:r>
          </w:p>
        </w:tc>
        <w:tc>
          <w:tcPr>
            <w:tcW w:w="567" w:type="dxa"/>
            <w:vAlign w:val="center"/>
          </w:tcPr>
          <w:p w14:paraId="633AD292"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62AD1762"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7" w:type="dxa"/>
            <w:vAlign w:val="center"/>
          </w:tcPr>
          <w:p w14:paraId="2566FD78"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7B16A986"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8" w:type="dxa"/>
            <w:vAlign w:val="center"/>
          </w:tcPr>
          <w:p w14:paraId="2F727E14"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565B9D9B"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13BA2312"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66E02242"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417" w:type="dxa"/>
            <w:vAlign w:val="center"/>
          </w:tcPr>
          <w:p w14:paraId="3F8F2B13"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γ</m:t>
                    </m:r>
                  </m:e>
                  <m:sub>
                    <m:r>
                      <w:rPr>
                        <w:rFonts w:ascii="Cambria Math" w:hAnsi="Cambria Math"/>
                        <w:sz w:val="18"/>
                        <w:szCs w:val="18"/>
                      </w:rPr>
                      <m:t>CH3</m:t>
                    </m:r>
                  </m:sub>
                </m:sSub>
              </m:oMath>
            </m:oMathPara>
          </w:p>
        </w:tc>
        <w:tc>
          <w:tcPr>
            <w:tcW w:w="1843" w:type="dxa"/>
            <w:vAlign w:val="center"/>
          </w:tcPr>
          <w:p w14:paraId="72743D5C"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992" w:type="dxa"/>
            <w:vAlign w:val="center"/>
          </w:tcPr>
          <w:p w14:paraId="7062DADF" w14:textId="0A35074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r w:rsidRPr="00EE0908">
              <w:rPr>
                <w:sz w:val="16"/>
                <w:szCs w:val="16"/>
                <w:lang w:val="en-US"/>
              </w:rPr>
              <w:t>[</w:t>
            </w:r>
            <w:del w:id="704" w:author="Fan, Qi" w:date="2024-09-06T01:31:00Z">
              <w:r w:rsidRPr="00EE0908" w:rsidDel="00050AB3">
                <w:rPr>
                  <w:sz w:val="16"/>
                  <w:szCs w:val="16"/>
                  <w:lang w:val="en-US"/>
                </w:rPr>
                <w:delText>1</w:delText>
              </w:r>
              <w:r w:rsidRPr="00EE0908" w:rsidDel="00050AB3">
                <w:rPr>
                  <w:sz w:val="16"/>
                  <w:szCs w:val="16"/>
                </w:rPr>
                <w:delText>2</w:delText>
              </w:r>
              <w:r w:rsidRPr="00EE0908" w:rsidDel="00050AB3">
                <w:rPr>
                  <w:sz w:val="16"/>
                  <w:szCs w:val="16"/>
                  <w:lang w:val="en-US"/>
                </w:rPr>
                <w:delText>0</w:delText>
              </w:r>
            </w:del>
            <w:ins w:id="705" w:author="Fan, Qi" w:date="2024-09-06T01:31:00Z">
              <w:r w:rsidR="00050AB3">
                <w:rPr>
                  <w:sz w:val="16"/>
                  <w:szCs w:val="16"/>
                  <w:lang w:val="en-US"/>
                </w:rPr>
                <w:t>101</w:t>
              </w:r>
            </w:ins>
            <w:r w:rsidRPr="00EE0908">
              <w:rPr>
                <w:sz w:val="16"/>
                <w:szCs w:val="16"/>
                <w:lang w:val="en-US"/>
              </w:rPr>
              <w:t>]</w:t>
            </w:r>
          </w:p>
        </w:tc>
      </w:tr>
      <w:tr w:rsidR="00C049E0" w14:paraId="6A4AA028"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38D9CCFA" w14:textId="77777777" w:rsidR="00C049E0" w:rsidRPr="00EE0908" w:rsidRDefault="00C049E0" w:rsidP="00C049E0">
            <w:pPr>
              <w:jc w:val="center"/>
              <w:rPr>
                <w:sz w:val="16"/>
                <w:szCs w:val="16"/>
              </w:rPr>
            </w:pPr>
            <w:r w:rsidRPr="00EE0908">
              <w:rPr>
                <w:sz w:val="16"/>
                <w:szCs w:val="16"/>
              </w:rPr>
              <w:t>89</w:t>
            </w:r>
            <w:r>
              <w:rPr>
                <w:sz w:val="16"/>
                <w:szCs w:val="16"/>
              </w:rPr>
              <w:t>1</w:t>
            </w:r>
          </w:p>
        </w:tc>
        <w:tc>
          <w:tcPr>
            <w:tcW w:w="567" w:type="dxa"/>
            <w:vAlign w:val="center"/>
          </w:tcPr>
          <w:p w14:paraId="16995C1A"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891</w:t>
            </w:r>
          </w:p>
        </w:tc>
        <w:tc>
          <w:tcPr>
            <w:tcW w:w="709" w:type="dxa"/>
            <w:vAlign w:val="center"/>
          </w:tcPr>
          <w:p w14:paraId="146F1DA6"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891</w:t>
            </w:r>
          </w:p>
        </w:tc>
        <w:tc>
          <w:tcPr>
            <w:tcW w:w="567" w:type="dxa"/>
            <w:vAlign w:val="center"/>
          </w:tcPr>
          <w:p w14:paraId="05D138BC"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891</w:t>
            </w:r>
          </w:p>
        </w:tc>
        <w:tc>
          <w:tcPr>
            <w:tcW w:w="709" w:type="dxa"/>
            <w:vAlign w:val="center"/>
          </w:tcPr>
          <w:p w14:paraId="467A2617"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891</w:t>
            </w:r>
          </w:p>
        </w:tc>
        <w:tc>
          <w:tcPr>
            <w:tcW w:w="708" w:type="dxa"/>
            <w:vAlign w:val="center"/>
          </w:tcPr>
          <w:p w14:paraId="5714171F"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891</w:t>
            </w:r>
          </w:p>
        </w:tc>
        <w:tc>
          <w:tcPr>
            <w:tcW w:w="709" w:type="dxa"/>
            <w:vAlign w:val="center"/>
          </w:tcPr>
          <w:p w14:paraId="38C7E724"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891</w:t>
            </w:r>
          </w:p>
        </w:tc>
        <w:tc>
          <w:tcPr>
            <w:tcW w:w="709" w:type="dxa"/>
            <w:vAlign w:val="center"/>
          </w:tcPr>
          <w:p w14:paraId="67FB129D"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891</w:t>
            </w:r>
          </w:p>
        </w:tc>
        <w:tc>
          <w:tcPr>
            <w:tcW w:w="709" w:type="dxa"/>
            <w:vAlign w:val="center"/>
          </w:tcPr>
          <w:p w14:paraId="2605F644"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891</w:t>
            </w:r>
          </w:p>
        </w:tc>
        <w:tc>
          <w:tcPr>
            <w:tcW w:w="1417" w:type="dxa"/>
            <w:vAlign w:val="center"/>
          </w:tcPr>
          <w:p w14:paraId="4DC55164" w14:textId="77777777" w:rsidR="00C049E0" w:rsidRPr="00EE0908" w:rsidRDefault="001B6328"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γ</m:t>
                    </m:r>
                  </m:e>
                  <m:sub>
                    <m:r>
                      <w:rPr>
                        <w:rFonts w:ascii="Cambria Math" w:hAnsi="Cambria Math"/>
                        <w:sz w:val="18"/>
                        <w:szCs w:val="18"/>
                      </w:rPr>
                      <m:t>CH3</m:t>
                    </m:r>
                  </m:sub>
                </m:sSub>
              </m:oMath>
            </m:oMathPara>
          </w:p>
          <w:p w14:paraId="25D03622"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(C1 axial)</m:t>
                </m:r>
              </m:oMath>
            </m:oMathPara>
          </w:p>
        </w:tc>
        <w:tc>
          <w:tcPr>
            <w:tcW w:w="1843" w:type="dxa"/>
            <w:vAlign w:val="center"/>
          </w:tcPr>
          <w:p w14:paraId="3FB970CC"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p>
        </w:tc>
        <w:tc>
          <w:tcPr>
            <w:tcW w:w="992" w:type="dxa"/>
            <w:vAlign w:val="center"/>
          </w:tcPr>
          <w:p w14:paraId="48290FA9" w14:textId="0617E289"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r w:rsidRPr="00EE0908">
              <w:rPr>
                <w:sz w:val="16"/>
                <w:szCs w:val="16"/>
                <w:lang w:val="en-US"/>
              </w:rPr>
              <w:t>[</w:t>
            </w:r>
            <w:del w:id="706" w:author="Fan, Qi" w:date="2024-09-06T01:31:00Z">
              <w:r w:rsidRPr="00EE0908" w:rsidDel="00050AB3">
                <w:rPr>
                  <w:sz w:val="16"/>
                  <w:szCs w:val="16"/>
                  <w:lang w:val="en-US"/>
                </w:rPr>
                <w:delText>1</w:delText>
              </w:r>
              <w:r w:rsidRPr="00EE0908" w:rsidDel="00050AB3">
                <w:rPr>
                  <w:sz w:val="16"/>
                  <w:szCs w:val="16"/>
                </w:rPr>
                <w:delText>2</w:delText>
              </w:r>
              <w:r w:rsidRPr="00EE0908" w:rsidDel="00050AB3">
                <w:rPr>
                  <w:sz w:val="16"/>
                  <w:szCs w:val="16"/>
                  <w:lang w:val="en-US"/>
                </w:rPr>
                <w:delText>0</w:delText>
              </w:r>
            </w:del>
            <w:ins w:id="707" w:author="Fan, Qi" w:date="2024-09-06T01:31:00Z">
              <w:r w:rsidR="00050AB3">
                <w:rPr>
                  <w:sz w:val="16"/>
                  <w:szCs w:val="16"/>
                  <w:lang w:val="en-US"/>
                </w:rPr>
                <w:t>101</w:t>
              </w:r>
            </w:ins>
            <w:r w:rsidRPr="00EE0908">
              <w:rPr>
                <w:sz w:val="16"/>
                <w:szCs w:val="16"/>
                <w:lang w:val="en-US"/>
              </w:rPr>
              <w:t>]</w:t>
            </w:r>
          </w:p>
        </w:tc>
      </w:tr>
      <w:tr w:rsidR="00C049E0" w14:paraId="18815982" w14:textId="77777777" w:rsidTr="00C0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vAlign w:val="center"/>
          </w:tcPr>
          <w:p w14:paraId="4BEF0F99" w14:textId="77777777" w:rsidR="00C049E0" w:rsidRPr="00EE0908" w:rsidRDefault="00C049E0" w:rsidP="00C049E0">
            <w:pPr>
              <w:jc w:val="center"/>
              <w:rPr>
                <w:sz w:val="16"/>
                <w:szCs w:val="16"/>
              </w:rPr>
            </w:pPr>
            <w:r>
              <w:rPr>
                <w:sz w:val="16"/>
                <w:szCs w:val="16"/>
              </w:rPr>
              <w:t>554</w:t>
            </w:r>
          </w:p>
        </w:tc>
        <w:tc>
          <w:tcPr>
            <w:tcW w:w="567" w:type="dxa"/>
            <w:vAlign w:val="center"/>
          </w:tcPr>
          <w:p w14:paraId="2D363E18"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14F8EC92"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7" w:type="dxa"/>
            <w:vAlign w:val="center"/>
          </w:tcPr>
          <w:p w14:paraId="2C986C51"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6E8019A4"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8" w:type="dxa"/>
            <w:vAlign w:val="center"/>
          </w:tcPr>
          <w:p w14:paraId="4364ADF3"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08722969"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1EAB445D"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709" w:type="dxa"/>
            <w:vAlign w:val="center"/>
          </w:tcPr>
          <w:p w14:paraId="2B6A6580"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417" w:type="dxa"/>
            <w:vAlign w:val="center"/>
          </w:tcPr>
          <w:p w14:paraId="2BC49E71" w14:textId="77777777" w:rsidR="00C049E0" w:rsidRPr="00EE0908" w:rsidRDefault="001B6328"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i/>
                        <w:kern w:val="2"/>
                        <w:sz w:val="18"/>
                        <w:szCs w:val="18"/>
                        <w:lang w:val="en-US"/>
                      </w:rPr>
                    </m:ctrlPr>
                  </m:sSubPr>
                  <m:e>
                    <m:r>
                      <w:rPr>
                        <w:rFonts w:ascii="Cambria Math" w:hAnsi="Cambria Math"/>
                        <w:sz w:val="18"/>
                        <w:szCs w:val="18"/>
                      </w:rPr>
                      <m:t>γ</m:t>
                    </m:r>
                  </m:e>
                  <m:sub>
                    <m:r>
                      <w:rPr>
                        <w:rFonts w:ascii="Cambria Math" w:hAnsi="Cambria Math"/>
                        <w:sz w:val="18"/>
                        <w:szCs w:val="18"/>
                      </w:rPr>
                      <m:t>C-C</m:t>
                    </m:r>
                  </m:sub>
                </m:sSub>
              </m:oMath>
            </m:oMathPara>
          </w:p>
        </w:tc>
        <w:tc>
          <w:tcPr>
            <w:tcW w:w="1843" w:type="dxa"/>
            <w:vAlign w:val="center"/>
          </w:tcPr>
          <w:p w14:paraId="30FF1EB5" w14:textId="77777777" w:rsidR="00C049E0" w:rsidRPr="00EE0908" w:rsidRDefault="00C049E0" w:rsidP="00C049E0">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992" w:type="dxa"/>
            <w:vAlign w:val="center"/>
          </w:tcPr>
          <w:p w14:paraId="4649CE6F" w14:textId="100581D4" w:rsidR="00C049E0" w:rsidRDefault="00C049E0" w:rsidP="00C049E0">
            <w:pPr>
              <w:jc w:val="center"/>
              <w:cnfStyle w:val="000000100000" w:firstRow="0" w:lastRow="0" w:firstColumn="0" w:lastColumn="0" w:oddVBand="0" w:evenVBand="0" w:oddHBand="1" w:evenHBand="0" w:firstRowFirstColumn="0" w:firstRowLastColumn="0" w:lastRowFirstColumn="0" w:lastRowLastColumn="0"/>
            </w:pPr>
            <w:r w:rsidRPr="00EE0908">
              <w:rPr>
                <w:sz w:val="16"/>
                <w:szCs w:val="16"/>
                <w:lang w:val="en-US"/>
              </w:rPr>
              <w:t>[</w:t>
            </w:r>
            <w:ins w:id="708" w:author="Fan, Qi" w:date="2024-09-06T01:31:00Z">
              <w:r w:rsidR="00050AB3">
                <w:rPr>
                  <w:sz w:val="16"/>
                  <w:szCs w:val="16"/>
                  <w:lang w:val="en-US"/>
                </w:rPr>
                <w:t>101</w:t>
              </w:r>
            </w:ins>
            <w:del w:id="709" w:author="Fan, Qi" w:date="2024-09-06T01:31:00Z">
              <w:r w:rsidRPr="00EE0908" w:rsidDel="00050AB3">
                <w:rPr>
                  <w:sz w:val="16"/>
                  <w:szCs w:val="16"/>
                  <w:lang w:val="en-US"/>
                </w:rPr>
                <w:delText>1</w:delText>
              </w:r>
              <w:r w:rsidRPr="00EE0908" w:rsidDel="00050AB3">
                <w:rPr>
                  <w:sz w:val="16"/>
                  <w:szCs w:val="16"/>
                </w:rPr>
                <w:delText>2</w:delText>
              </w:r>
              <w:r w:rsidRPr="00EE0908" w:rsidDel="00050AB3">
                <w:rPr>
                  <w:sz w:val="16"/>
                  <w:szCs w:val="16"/>
                  <w:lang w:val="en-US"/>
                </w:rPr>
                <w:delText>0</w:delText>
              </w:r>
            </w:del>
            <w:r w:rsidRPr="00EE0908">
              <w:rPr>
                <w:sz w:val="16"/>
                <w:szCs w:val="16"/>
                <w:lang w:val="en-US"/>
              </w:rPr>
              <w:t>]</w:t>
            </w:r>
          </w:p>
        </w:tc>
      </w:tr>
      <w:tr w:rsidR="00C049E0" w14:paraId="35CFC3CF" w14:textId="77777777" w:rsidTr="00C049E0">
        <w:tc>
          <w:tcPr>
            <w:cnfStyle w:val="001000000000" w:firstRow="0" w:lastRow="0" w:firstColumn="1" w:lastColumn="0" w:oddVBand="0" w:evenVBand="0" w:oddHBand="0" w:evenHBand="0" w:firstRowFirstColumn="0" w:firstRowLastColumn="0" w:lastRowFirstColumn="0" w:lastRowLastColumn="0"/>
            <w:tcW w:w="568" w:type="dxa"/>
            <w:vAlign w:val="center"/>
          </w:tcPr>
          <w:p w14:paraId="35539A42" w14:textId="77777777" w:rsidR="00C049E0" w:rsidRDefault="00C049E0" w:rsidP="00C049E0">
            <w:pPr>
              <w:jc w:val="center"/>
              <w:rPr>
                <w:sz w:val="16"/>
                <w:szCs w:val="16"/>
              </w:rPr>
            </w:pPr>
            <w:r>
              <w:rPr>
                <w:sz w:val="16"/>
                <w:szCs w:val="16"/>
              </w:rPr>
              <w:t>526</w:t>
            </w:r>
          </w:p>
        </w:tc>
        <w:tc>
          <w:tcPr>
            <w:tcW w:w="567" w:type="dxa"/>
            <w:vAlign w:val="center"/>
          </w:tcPr>
          <w:p w14:paraId="63519B22"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4CB95A4B"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567" w:type="dxa"/>
            <w:vAlign w:val="center"/>
          </w:tcPr>
          <w:p w14:paraId="7DC9BB25"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3F1D7AB8"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8" w:type="dxa"/>
            <w:vAlign w:val="center"/>
          </w:tcPr>
          <w:p w14:paraId="68F9BD7B"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4FE71351"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6EDCD906"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709" w:type="dxa"/>
            <w:vAlign w:val="center"/>
          </w:tcPr>
          <w:p w14:paraId="297EA9C7"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417" w:type="dxa"/>
            <w:vAlign w:val="center"/>
          </w:tcPr>
          <w:p w14:paraId="7B43EEA9"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p>
        </w:tc>
        <w:tc>
          <w:tcPr>
            <w:tcW w:w="1843" w:type="dxa"/>
            <w:vAlign w:val="center"/>
          </w:tcPr>
          <w:p w14:paraId="7827D283" w14:textId="77777777" w:rsidR="00C049E0" w:rsidRPr="00EE0908" w:rsidRDefault="00C049E0" w:rsidP="00C049E0">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92" w:type="dxa"/>
            <w:vAlign w:val="center"/>
          </w:tcPr>
          <w:p w14:paraId="2AC3D504" w14:textId="77777777" w:rsidR="00C049E0" w:rsidRDefault="00C049E0" w:rsidP="00C049E0">
            <w:pPr>
              <w:jc w:val="center"/>
              <w:cnfStyle w:val="000000000000" w:firstRow="0" w:lastRow="0" w:firstColumn="0" w:lastColumn="0" w:oddVBand="0" w:evenVBand="0" w:oddHBand="0" w:evenHBand="0" w:firstRowFirstColumn="0" w:firstRowLastColumn="0" w:lastRowFirstColumn="0" w:lastRowLastColumn="0"/>
            </w:pPr>
            <w:r>
              <w:t>-</w:t>
            </w:r>
          </w:p>
        </w:tc>
      </w:tr>
    </w:tbl>
    <w:p w14:paraId="1E949749" w14:textId="77777777" w:rsidR="00C049E0" w:rsidRDefault="00C049E0" w:rsidP="00452E41">
      <w:pPr>
        <w:spacing w:line="360" w:lineRule="auto"/>
        <w:jc w:val="both"/>
        <w:rPr>
          <w:lang w:val="en-US"/>
        </w:rPr>
      </w:pPr>
    </w:p>
    <w:p w14:paraId="4F3DEAAB" w14:textId="5287FD35" w:rsidR="00E13F87" w:rsidRDefault="00576BA8" w:rsidP="00452E41">
      <w:pPr>
        <w:spacing w:line="360" w:lineRule="auto"/>
        <w:jc w:val="both"/>
        <w:rPr>
          <w:sz w:val="24"/>
          <w:szCs w:val="24"/>
          <w:lang w:val="en-US"/>
        </w:rPr>
      </w:pPr>
      <w:r w:rsidRPr="007A2737">
        <w:rPr>
          <w:sz w:val="24"/>
          <w:szCs w:val="24"/>
          <w:lang w:val="en-US"/>
        </w:rPr>
        <w:t>In order to compare the changes in the chemical composition of the samples after heat treatment</w:t>
      </w:r>
      <w:r w:rsidR="007849E4" w:rsidRPr="007A2737">
        <w:rPr>
          <w:sz w:val="24"/>
          <w:szCs w:val="24"/>
          <w:lang w:val="en-US"/>
        </w:rPr>
        <w:t xml:space="preserve"> or Turaxx treatment</w:t>
      </w:r>
      <w:r w:rsidRPr="007A2737">
        <w:rPr>
          <w:sz w:val="24"/>
          <w:szCs w:val="24"/>
          <w:lang w:val="en-US"/>
        </w:rPr>
        <w:t xml:space="preserve">, the FTIR spectra of </w:t>
      </w:r>
      <w:commentRangeStart w:id="710"/>
      <w:r w:rsidRPr="007A2737">
        <w:rPr>
          <w:sz w:val="24"/>
          <w:szCs w:val="24"/>
          <w:lang w:val="en-US"/>
        </w:rPr>
        <w:t xml:space="preserve">samples </w:t>
      </w:r>
      <w:r w:rsidR="000C5961" w:rsidRPr="007A2737">
        <w:rPr>
          <w:sz w:val="24"/>
          <w:szCs w:val="24"/>
          <w:lang w:val="en-US"/>
        </w:rPr>
        <w:t xml:space="preserve">obtained from </w:t>
      </w:r>
      <w:r w:rsidR="005C070B" w:rsidRPr="007A2737">
        <w:rPr>
          <w:sz w:val="24"/>
          <w:szCs w:val="24"/>
          <w:lang w:val="en-US"/>
        </w:rPr>
        <w:t>batch 7.4 wt.%-sTX samples with different Turaxx treatment (0 min, 1 min, 25 min) and heat treatment (</w:t>
      </w:r>
      <w:r w:rsidR="00D37EB2" w:rsidRPr="007A2737">
        <w:rPr>
          <w:sz w:val="24"/>
          <w:szCs w:val="24"/>
          <w:lang w:val="en-US"/>
        </w:rPr>
        <w:t>0 h, 2 h, 18 h at 120</w:t>
      </w:r>
      <w:r w:rsidR="00D37EB2" w:rsidRPr="007A2737">
        <w:rPr>
          <w:rFonts w:ascii="Cambria Math" w:hAnsi="Cambria Math" w:cs="Cambria Math" w:hint="eastAsia"/>
          <w:sz w:val="24"/>
          <w:szCs w:val="24"/>
          <w:lang w:val="en-US"/>
        </w:rPr>
        <w:t>℃</w:t>
      </w:r>
      <w:r w:rsidR="005C070B" w:rsidRPr="007A2737">
        <w:rPr>
          <w:sz w:val="24"/>
          <w:szCs w:val="24"/>
          <w:lang w:val="en-US"/>
        </w:rPr>
        <w:t xml:space="preserve">) </w:t>
      </w:r>
      <w:r w:rsidRPr="007A2737">
        <w:rPr>
          <w:sz w:val="24"/>
          <w:szCs w:val="24"/>
          <w:lang w:val="en-US"/>
        </w:rPr>
        <w:t xml:space="preserve">in suspension </w:t>
      </w:r>
      <w:commentRangeEnd w:id="710"/>
      <w:r w:rsidR="000C5961" w:rsidRPr="007A2737">
        <w:rPr>
          <w:rStyle w:val="CommentReference"/>
          <w:sz w:val="18"/>
          <w:szCs w:val="18"/>
        </w:rPr>
        <w:commentReference w:id="710"/>
      </w:r>
      <w:r w:rsidRPr="007A2737">
        <w:rPr>
          <w:sz w:val="24"/>
          <w:szCs w:val="24"/>
          <w:lang w:val="en-US"/>
        </w:rPr>
        <w:t>are plotted in Figure 4.</w:t>
      </w:r>
      <w:del w:id="711" w:author="Fan, Qi" w:date="2024-09-06T01:19:00Z">
        <w:r w:rsidR="00022419" w:rsidRPr="007A2737" w:rsidDel="00F321D6">
          <w:rPr>
            <w:sz w:val="24"/>
            <w:szCs w:val="24"/>
            <w:lang w:val="en-US"/>
          </w:rPr>
          <w:delText>8</w:delText>
        </w:r>
      </w:del>
      <w:ins w:id="712" w:author="Fan, Qi" w:date="2024-09-06T01:19:00Z">
        <w:r w:rsidR="00F321D6">
          <w:rPr>
            <w:sz w:val="24"/>
            <w:szCs w:val="24"/>
            <w:lang w:val="en-US"/>
          </w:rPr>
          <w:t>10</w:t>
        </w:r>
      </w:ins>
      <w:r w:rsidRPr="007A2737">
        <w:rPr>
          <w:sz w:val="24"/>
          <w:szCs w:val="24"/>
          <w:lang w:val="en-US"/>
        </w:rPr>
        <w:t xml:space="preserve">. </w:t>
      </w:r>
      <w:r w:rsidR="001C5D51" w:rsidRPr="007A2737">
        <w:rPr>
          <w:sz w:val="24"/>
          <w:szCs w:val="24"/>
          <w:lang w:val="en-US"/>
        </w:rPr>
        <w:t>All data were normalized according to the peak 1027 cm</w:t>
      </w:r>
      <w:r w:rsidR="001C5D51" w:rsidRPr="007A2737">
        <w:rPr>
          <w:sz w:val="24"/>
          <w:szCs w:val="24"/>
          <w:vertAlign w:val="superscript"/>
          <w:lang w:val="en-US"/>
        </w:rPr>
        <w:t>-1</w:t>
      </w:r>
      <w:r w:rsidR="001C5D51" w:rsidRPr="007A2737">
        <w:rPr>
          <w:sz w:val="24"/>
          <w:szCs w:val="24"/>
          <w:lang w:val="en-US"/>
        </w:rPr>
        <w:t xml:space="preserve">. All peaks involved in the intensity change analysis are listed in Table 4.1. Based on the comparison of the intensity changes of the peaks at the same position of each group of samples, it was found that there was no difference between the mycelium samples </w:t>
      </w:r>
      <w:r w:rsidR="00B85D6B" w:rsidRPr="007A2737">
        <w:rPr>
          <w:sz w:val="24"/>
          <w:szCs w:val="24"/>
          <w:lang w:val="en-US"/>
        </w:rPr>
        <w:t>without Turaxx treatment</w:t>
      </w:r>
      <w:r w:rsidR="001C5D51" w:rsidRPr="007A2737">
        <w:rPr>
          <w:sz w:val="24"/>
          <w:szCs w:val="24"/>
          <w:lang w:val="en-US"/>
        </w:rPr>
        <w:t xml:space="preserve"> and the samples </w:t>
      </w:r>
      <w:r w:rsidR="00B85D6B" w:rsidRPr="007A2737">
        <w:rPr>
          <w:sz w:val="24"/>
          <w:szCs w:val="24"/>
          <w:lang w:val="en-US"/>
        </w:rPr>
        <w:t>with</w:t>
      </w:r>
      <w:r w:rsidR="001C5D51" w:rsidRPr="007A2737">
        <w:rPr>
          <w:sz w:val="24"/>
          <w:szCs w:val="24"/>
          <w:lang w:val="en-US"/>
        </w:rPr>
        <w:t xml:space="preserve"> Turaxx</w:t>
      </w:r>
      <w:r w:rsidR="00B85D6B" w:rsidRPr="007A2737">
        <w:rPr>
          <w:sz w:val="24"/>
          <w:szCs w:val="24"/>
          <w:lang w:val="en-US"/>
        </w:rPr>
        <w:t xml:space="preserve"> treatment </w:t>
      </w:r>
      <w:r w:rsidR="000C5961" w:rsidRPr="007A2737">
        <w:rPr>
          <w:sz w:val="24"/>
          <w:szCs w:val="24"/>
          <w:lang w:val="en-US"/>
        </w:rPr>
        <w:t xml:space="preserve">of samples dried at </w:t>
      </w:r>
      <w:r w:rsidR="00B85D6B" w:rsidRPr="007A2737">
        <w:rPr>
          <w:sz w:val="24"/>
          <w:szCs w:val="24"/>
          <w:lang w:val="en-US"/>
        </w:rPr>
        <w:t>room temperature</w:t>
      </w:r>
      <w:r w:rsidR="001C5D51" w:rsidRPr="007A2737">
        <w:rPr>
          <w:sz w:val="24"/>
          <w:szCs w:val="24"/>
          <w:lang w:val="en-US"/>
        </w:rPr>
        <w:t>. The intensity changes of all peaks at the same position of the three groups were negligible.</w:t>
      </w:r>
      <w:r w:rsidR="00B85D6B" w:rsidRPr="007A2737">
        <w:rPr>
          <w:sz w:val="24"/>
          <w:szCs w:val="24"/>
          <w:lang w:val="en-US"/>
        </w:rPr>
        <w:t xml:space="preserve"> After heat treatment and Turaxx treatment, the peak positions of all mycelium </w:t>
      </w:r>
      <w:commentRangeStart w:id="713"/>
      <w:r w:rsidR="00B85D6B" w:rsidRPr="007A2737">
        <w:rPr>
          <w:sz w:val="24"/>
          <w:szCs w:val="24"/>
          <w:lang w:val="en-US"/>
        </w:rPr>
        <w:t xml:space="preserve">samples shifted slightly. </w:t>
      </w:r>
      <w:commentRangeEnd w:id="713"/>
      <w:r w:rsidR="000C5961" w:rsidRPr="007A2737">
        <w:rPr>
          <w:rStyle w:val="CommentReference"/>
          <w:sz w:val="18"/>
          <w:szCs w:val="18"/>
        </w:rPr>
        <w:commentReference w:id="713"/>
      </w:r>
      <w:r w:rsidR="00EE7E88" w:rsidRPr="007A2737">
        <w:rPr>
          <w:lang w:val="en-US"/>
        </w:rPr>
        <w:t xml:space="preserve"> </w:t>
      </w:r>
      <w:r w:rsidR="00EE7E88" w:rsidRPr="00EE7E88">
        <w:rPr>
          <w:sz w:val="24"/>
          <w:szCs w:val="24"/>
          <w:lang w:val="en-US"/>
        </w:rPr>
        <w:t>Compared with the standard sample (0min, 0h), the absorption peaks at 2922, 1426</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of the 0min-2h and 25min-2h samples shifted to the left by 1</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and the absorption peak at 1425</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shifted to the left by 3</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Their absorption peak at 1068</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shifted to the right by 2</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The absorption peaks of 1min-RT, 25min-RT and 0min-18h </w:t>
      </w:r>
      <w:r w:rsidR="00EE7E88" w:rsidRPr="00EE7E88">
        <w:rPr>
          <w:sz w:val="24"/>
          <w:szCs w:val="24"/>
          <w:lang w:val="en-US"/>
        </w:rPr>
        <w:lastRenderedPageBreak/>
        <w:t>samples at 3265</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shifted to the right by 1</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relative to the standard sample. The absorption peaks of 1min-2h and 1min-18h samples shifted by 3</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here. The absorption peaks of 0min-18h and 1min-18h at 2923</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shifted to the left by 1</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compared with the standard sample. The peaks of 25min-RT, 1min-2h, 0min18h and 1min-18h samples at 1425</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shifted to the left by 1</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The absorption peaks of the other samples shifted to the right here. At 1311</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only the absorption peak of the 25min-18h sample shifted to the right by 2</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The absorption peaks of the 25min-2h sample and the 0min-18h sample at 1249 and 1252</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shifted to the left and right by 2</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respectively. The absorption peaks of all samples at 1152</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shifted to the left by 1</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For the 25min-RT, the absorption peaks of the 25min-2h and 1min-18h samples at 1027 </w:t>
      </w:r>
      <w:r w:rsidR="00EE7E88">
        <w:rPr>
          <w:rFonts w:hint="eastAsia"/>
          <w:sz w:val="24"/>
          <w:szCs w:val="24"/>
          <w:lang w:val="en-US"/>
        </w:rPr>
        <w:t>cm</w:t>
      </w:r>
      <w:r w:rsidR="00EE7E88" w:rsidRPr="007A2737">
        <w:rPr>
          <w:sz w:val="24"/>
          <w:szCs w:val="24"/>
          <w:vertAlign w:val="superscript"/>
          <w:lang w:val="en-US"/>
        </w:rPr>
        <w:t>-1</w:t>
      </w:r>
      <w:r w:rsidR="00EE7E88">
        <w:rPr>
          <w:sz w:val="24"/>
          <w:szCs w:val="24"/>
          <w:lang w:val="en-US"/>
        </w:rPr>
        <w:t xml:space="preserve"> </w:t>
      </w:r>
      <w:r w:rsidR="00EE7E88" w:rsidRPr="00EE7E88">
        <w:rPr>
          <w:sz w:val="24"/>
          <w:szCs w:val="24"/>
          <w:lang w:val="en-US"/>
        </w:rPr>
        <w:t>shifted to the left by 2</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The absorption peaks of the 0min-18h and 25min-18h samples here shifted to the left by 3m</w:t>
      </w:r>
      <w:r w:rsidR="00EE7E88" w:rsidRPr="007A2737">
        <w:rPr>
          <w:sz w:val="24"/>
          <w:szCs w:val="24"/>
          <w:vertAlign w:val="superscript"/>
          <w:lang w:val="en-US"/>
        </w:rPr>
        <w:t>-1</w:t>
      </w:r>
      <w:r w:rsidR="00EE7E88" w:rsidRPr="00EE7E88">
        <w:rPr>
          <w:sz w:val="24"/>
          <w:szCs w:val="24"/>
          <w:lang w:val="en-US"/>
        </w:rPr>
        <w:t>. The absorption peaks of all samples at 1555, 1202, 1105 and 891</w:t>
      </w:r>
      <w:r w:rsidR="00EE7E88">
        <w:rPr>
          <w:sz w:val="24"/>
          <w:szCs w:val="24"/>
          <w:lang w:val="en-US"/>
        </w:rPr>
        <w:t> </w:t>
      </w:r>
      <w:r w:rsidR="00EE7E88" w:rsidRPr="00EE7E88">
        <w:rPr>
          <w:sz w:val="24"/>
          <w:szCs w:val="24"/>
          <w:lang w:val="en-US"/>
        </w:rPr>
        <w:t>cm</w:t>
      </w:r>
      <w:r w:rsidR="00EE7E88" w:rsidRPr="007A2737">
        <w:rPr>
          <w:sz w:val="24"/>
          <w:szCs w:val="24"/>
          <w:vertAlign w:val="superscript"/>
          <w:lang w:val="en-US"/>
        </w:rPr>
        <w:t>-1</w:t>
      </w:r>
      <w:r w:rsidR="00EE7E88" w:rsidRPr="00EE7E88">
        <w:rPr>
          <w:sz w:val="24"/>
          <w:szCs w:val="24"/>
          <w:lang w:val="en-US"/>
        </w:rPr>
        <w:t xml:space="preserve"> did not shift.</w:t>
      </w:r>
      <w:r w:rsidR="00EE7E88">
        <w:rPr>
          <w:sz w:val="24"/>
          <w:szCs w:val="24"/>
          <w:lang w:val="en-US"/>
        </w:rPr>
        <w:t xml:space="preserve"> </w:t>
      </w:r>
      <w:r w:rsidR="00B85D6B" w:rsidRPr="007A2737">
        <w:rPr>
          <w:sz w:val="24"/>
          <w:szCs w:val="24"/>
          <w:lang w:val="en-US"/>
        </w:rPr>
        <w:t>No peak signal was disappeared or weakened. The peak intensity increased with the increase of heat treatment time. It can be inferred that the sample has no composition change after Turaxx treatment and heat treatment. However, due to the accelerated evaporation of water during heat treatment, the mass proportion of other components increased and their signals were therefore enhanced.</w:t>
      </w:r>
    </w:p>
    <w:p w14:paraId="3587BDE9" w14:textId="79C7BCF7" w:rsidR="00C90744" w:rsidRDefault="00E13F87" w:rsidP="007A2737">
      <w:pPr>
        <w:spacing w:line="360" w:lineRule="auto"/>
        <w:jc w:val="center"/>
        <w:rPr>
          <w:lang w:val="en-US"/>
        </w:rPr>
      </w:pPr>
      <w:r>
        <w:rPr>
          <w:noProof/>
          <w:sz w:val="24"/>
          <w:szCs w:val="24"/>
          <w:lang w:val="en-US"/>
        </w:rPr>
        <w:drawing>
          <wp:inline distT="0" distB="0" distL="0" distR="0" wp14:anchorId="3CFB3E92" wp14:editId="2B20BF83">
            <wp:extent cx="4611757" cy="36808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37" t="10290" r="6337" b="6133"/>
                    <a:stretch/>
                  </pic:blipFill>
                  <pic:spPr bwMode="auto">
                    <a:xfrm>
                      <a:off x="0" y="0"/>
                      <a:ext cx="4612757" cy="3681608"/>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714"/>
      <w:commentRangeEnd w:id="714"/>
      <w:r w:rsidR="000C5961">
        <w:rPr>
          <w:rStyle w:val="CommentReference"/>
        </w:rPr>
        <w:commentReference w:id="714"/>
      </w:r>
    </w:p>
    <w:p w14:paraId="3A0F0017" w14:textId="7BD91F33" w:rsidR="00576BA8" w:rsidRPr="00057D6B" w:rsidRDefault="00576BA8" w:rsidP="00057D6B">
      <w:pPr>
        <w:pStyle w:val="Quote"/>
        <w:rPr>
          <w:sz w:val="18"/>
          <w:szCs w:val="18"/>
          <w:lang w:val="en-US"/>
        </w:rPr>
      </w:pPr>
      <w:r w:rsidRPr="00057D6B">
        <w:rPr>
          <w:sz w:val="18"/>
          <w:szCs w:val="18"/>
          <w:lang w:val="en-US"/>
        </w:rPr>
        <w:lastRenderedPageBreak/>
        <w:t>Figure 4.</w:t>
      </w:r>
      <w:ins w:id="715" w:author="Fan, Qi" w:date="2024-09-06T01:19:00Z">
        <w:r w:rsidR="00F321D6">
          <w:rPr>
            <w:sz w:val="18"/>
            <w:szCs w:val="18"/>
            <w:lang w:val="en-US"/>
          </w:rPr>
          <w:t>10</w:t>
        </w:r>
      </w:ins>
      <w:del w:id="716" w:author="Fan, Qi" w:date="2024-09-06T01:19:00Z">
        <w:r w:rsidR="00552507" w:rsidDel="00F321D6">
          <w:rPr>
            <w:sz w:val="18"/>
            <w:szCs w:val="18"/>
            <w:lang w:val="en-US"/>
          </w:rPr>
          <w:delText>9</w:delText>
        </w:r>
      </w:del>
      <w:r w:rsidRPr="00057D6B">
        <w:rPr>
          <w:sz w:val="18"/>
          <w:szCs w:val="18"/>
          <w:lang w:val="en-US"/>
        </w:rPr>
        <w:t>.: FTIR spectra of samples with 7,4 % A. niger mycelium in suspension after different heat treatment</w:t>
      </w:r>
      <w:r w:rsidR="007849E4" w:rsidRPr="00057D6B">
        <w:rPr>
          <w:sz w:val="18"/>
          <w:szCs w:val="18"/>
          <w:lang w:val="en-US"/>
        </w:rPr>
        <w:t xml:space="preserve"> and Turaxx treatment </w:t>
      </w:r>
      <w:r w:rsidRPr="00057D6B">
        <w:rPr>
          <w:sz w:val="18"/>
          <w:szCs w:val="18"/>
          <w:lang w:val="en-US"/>
        </w:rPr>
        <w:t>(2h, 18h).</w:t>
      </w:r>
    </w:p>
    <w:p w14:paraId="14C629F9" w14:textId="77777777" w:rsidR="00C90744" w:rsidRPr="00022419" w:rsidRDefault="00C90744" w:rsidP="00452E41">
      <w:pPr>
        <w:spacing w:line="360" w:lineRule="auto"/>
        <w:jc w:val="both"/>
        <w:rPr>
          <w:lang w:val="en-US"/>
        </w:rPr>
      </w:pPr>
    </w:p>
    <w:p w14:paraId="74794FFB" w14:textId="3786D26A" w:rsidR="002D7C63" w:rsidRPr="003A3854" w:rsidRDefault="002D7C63" w:rsidP="0036067E">
      <w:pPr>
        <w:pStyle w:val="Heading2"/>
        <w:spacing w:line="360" w:lineRule="auto"/>
        <w:rPr>
          <w:b/>
          <w:bCs/>
          <w:color w:val="auto"/>
          <w:sz w:val="32"/>
          <w:szCs w:val="32"/>
          <w:lang w:val="en-US"/>
        </w:rPr>
      </w:pPr>
      <w:bookmarkStart w:id="717" w:name="_Toc176464939"/>
      <w:r w:rsidRPr="003A3854">
        <w:rPr>
          <w:b/>
          <w:bCs/>
          <w:color w:val="auto"/>
          <w:sz w:val="32"/>
          <w:szCs w:val="32"/>
          <w:lang w:val="en-US"/>
        </w:rPr>
        <w:t xml:space="preserve">4.2 Characterization of composite materials based on </w:t>
      </w:r>
      <w:r w:rsidRPr="003A3854">
        <w:rPr>
          <w:b/>
          <w:bCs/>
          <w:i/>
          <w:iCs/>
          <w:color w:val="auto"/>
          <w:sz w:val="32"/>
          <w:szCs w:val="32"/>
          <w:lang w:val="en-US"/>
        </w:rPr>
        <w:t>A. niger</w:t>
      </w:r>
      <w:r w:rsidRPr="003A3854">
        <w:rPr>
          <w:b/>
          <w:bCs/>
          <w:color w:val="auto"/>
          <w:sz w:val="32"/>
          <w:szCs w:val="32"/>
          <w:lang w:val="en-US"/>
        </w:rPr>
        <w:t xml:space="preserve"> mycelium with mineralization</w:t>
      </w:r>
      <w:bookmarkEnd w:id="717"/>
    </w:p>
    <w:p w14:paraId="40C31412" w14:textId="10F36D62" w:rsidR="00057D6B" w:rsidRDefault="00D906D9" w:rsidP="007A2737">
      <w:pPr>
        <w:pStyle w:val="Heading3"/>
        <w:spacing w:line="360" w:lineRule="auto"/>
        <w:rPr>
          <w:b/>
          <w:bCs/>
          <w:lang w:val="en-US"/>
        </w:rPr>
      </w:pPr>
      <w:bookmarkStart w:id="718" w:name="_Toc176464940"/>
      <w:r w:rsidRPr="003A3854">
        <w:rPr>
          <w:b/>
          <w:bCs/>
          <w:sz w:val="28"/>
          <w:szCs w:val="28"/>
          <w:lang w:val="en-US"/>
        </w:rPr>
        <w:t xml:space="preserve">4.2.1 </w:t>
      </w:r>
      <w:r w:rsidR="00057D6B" w:rsidRPr="003A3854">
        <w:rPr>
          <w:b/>
          <w:bCs/>
          <w:sz w:val="28"/>
          <w:szCs w:val="28"/>
          <w:lang w:val="en-US"/>
        </w:rPr>
        <w:t xml:space="preserve">Characterization of morphology and surface of </w:t>
      </w:r>
      <w:r w:rsidR="00057D6B" w:rsidRPr="003A3854">
        <w:rPr>
          <w:b/>
          <w:bCs/>
          <w:i/>
          <w:iCs/>
          <w:sz w:val="28"/>
          <w:szCs w:val="28"/>
          <w:lang w:val="en-US"/>
        </w:rPr>
        <w:t>A. niger</w:t>
      </w:r>
      <w:r w:rsidR="00057D6B" w:rsidRPr="003A3854">
        <w:rPr>
          <w:b/>
          <w:bCs/>
          <w:sz w:val="28"/>
          <w:szCs w:val="28"/>
          <w:lang w:val="en-US"/>
        </w:rPr>
        <w:t xml:space="preserve"> mycelium composite materials</w:t>
      </w:r>
      <w:bookmarkEnd w:id="718"/>
    </w:p>
    <w:p w14:paraId="14C6ED64" w14:textId="583C5EE8" w:rsidR="003963A2" w:rsidRPr="007A2737" w:rsidRDefault="003963A2">
      <w:pPr>
        <w:spacing w:line="360" w:lineRule="auto"/>
        <w:jc w:val="both"/>
        <w:rPr>
          <w:sz w:val="24"/>
          <w:szCs w:val="24"/>
          <w:lang w:val="en-US"/>
        </w:rPr>
      </w:pPr>
      <w:r w:rsidRPr="007A2737">
        <w:rPr>
          <w:sz w:val="24"/>
          <w:szCs w:val="24"/>
          <w:lang w:val="en-US"/>
        </w:rPr>
        <w:t xml:space="preserve">The macroscopic appearance photos of all samples were taken by mobile phone. </w:t>
      </w:r>
      <w:r w:rsidR="00D2451B" w:rsidRPr="007A2737">
        <w:rPr>
          <w:sz w:val="24"/>
          <w:szCs w:val="24"/>
          <w:lang w:val="en-US"/>
        </w:rPr>
        <w:t>In Figure 4.</w:t>
      </w:r>
      <w:r w:rsidR="00552507">
        <w:rPr>
          <w:sz w:val="24"/>
          <w:szCs w:val="24"/>
          <w:lang w:val="en-US"/>
        </w:rPr>
        <w:t>10</w:t>
      </w:r>
      <w:r w:rsidR="00D2451B" w:rsidRPr="007A2737">
        <w:rPr>
          <w:sz w:val="24"/>
          <w:szCs w:val="24"/>
          <w:lang w:val="en-US"/>
        </w:rPr>
        <w:t xml:space="preserve">, mycelium composites mineralized by insitu synthesis and precursor synthesis methods are shown. </w:t>
      </w:r>
      <w:r w:rsidRPr="007A2737">
        <w:rPr>
          <w:sz w:val="24"/>
          <w:szCs w:val="24"/>
          <w:lang w:val="en-US"/>
        </w:rPr>
        <w:t>The silicone mold is a 1</w:t>
      </w:r>
      <w:r w:rsidR="00906E21" w:rsidRPr="007A2737">
        <w:rPr>
          <w:rFonts w:hint="eastAsia"/>
          <w:sz w:val="24"/>
          <w:szCs w:val="24"/>
          <w:lang w:val="en-US"/>
        </w:rPr>
        <w:t>×</w:t>
      </w:r>
      <w:r w:rsidRPr="007A2737">
        <w:rPr>
          <w:sz w:val="24"/>
          <w:szCs w:val="24"/>
          <w:lang w:val="en-US"/>
        </w:rPr>
        <w:t>1</w:t>
      </w:r>
      <w:r w:rsidR="00906E21" w:rsidRPr="007A2737">
        <w:rPr>
          <w:rFonts w:hint="eastAsia"/>
          <w:sz w:val="24"/>
          <w:szCs w:val="24"/>
          <w:lang w:val="en-US"/>
        </w:rPr>
        <w:t>×</w:t>
      </w:r>
      <w:r w:rsidRPr="007A2737">
        <w:rPr>
          <w:sz w:val="24"/>
          <w:szCs w:val="24"/>
          <w:lang w:val="en-US"/>
        </w:rPr>
        <w:t>1</w:t>
      </w:r>
      <w:r w:rsidR="00906E21" w:rsidRPr="007A2737">
        <w:rPr>
          <w:sz w:val="24"/>
          <w:szCs w:val="24"/>
          <w:lang w:val="en-US"/>
        </w:rPr>
        <w:t> </w:t>
      </w:r>
      <w:r w:rsidRPr="007A2737">
        <w:rPr>
          <w:sz w:val="24"/>
          <w:szCs w:val="24"/>
          <w:lang w:val="en-US"/>
        </w:rPr>
        <w:t xml:space="preserve">cm cube. </w:t>
      </w:r>
      <w:r w:rsidR="00886CFB" w:rsidRPr="007A2737">
        <w:rPr>
          <w:sz w:val="24"/>
          <w:szCs w:val="24"/>
          <w:lang w:val="en-US"/>
        </w:rPr>
        <w:t>Batch M-ADB/BDA composites mineralized by insitu synthesis are shown in figure 4.</w:t>
      </w:r>
      <w:r w:rsidR="00552507" w:rsidRPr="007A2737">
        <w:rPr>
          <w:sz w:val="24"/>
          <w:szCs w:val="24"/>
          <w:lang w:val="en-US"/>
        </w:rPr>
        <w:t>1</w:t>
      </w:r>
      <w:r w:rsidR="00552507">
        <w:rPr>
          <w:sz w:val="24"/>
          <w:szCs w:val="24"/>
          <w:lang w:val="en-US"/>
        </w:rPr>
        <w:t>1</w:t>
      </w:r>
      <w:r w:rsidR="00886CFB" w:rsidRPr="007A2737">
        <w:rPr>
          <w:sz w:val="24"/>
          <w:szCs w:val="24"/>
          <w:lang w:val="en-US"/>
        </w:rPr>
        <w:t xml:space="preserve">. Similar to the mycelium composite samples produced by insitu synthesis and precursor synthesis, phase separation also occurred. </w:t>
      </w:r>
      <w:r w:rsidRPr="007A2737">
        <w:rPr>
          <w:sz w:val="24"/>
          <w:szCs w:val="24"/>
          <w:lang w:val="en-US"/>
        </w:rPr>
        <w:t xml:space="preserve">The color of the pure </w:t>
      </w:r>
      <w:r w:rsidRPr="007A2737">
        <w:rPr>
          <w:i/>
          <w:iCs/>
          <w:sz w:val="24"/>
          <w:szCs w:val="24"/>
          <w:lang w:val="en-US"/>
        </w:rPr>
        <w:t>A. niger</w:t>
      </w:r>
      <w:r w:rsidRPr="007A2737">
        <w:rPr>
          <w:sz w:val="24"/>
          <w:szCs w:val="24"/>
          <w:lang w:val="en-US"/>
        </w:rPr>
        <w:t xml:space="preserve"> sample is dark yellow. </w:t>
      </w:r>
      <w:r w:rsidR="00906E21" w:rsidRPr="007A2737">
        <w:rPr>
          <w:sz w:val="24"/>
          <w:szCs w:val="24"/>
          <w:lang w:val="en-US"/>
        </w:rPr>
        <w:t>All the</w:t>
      </w:r>
      <w:r w:rsidRPr="007A2737">
        <w:rPr>
          <w:sz w:val="24"/>
          <w:szCs w:val="24"/>
          <w:lang w:val="en-US"/>
        </w:rPr>
        <w:t xml:space="preserve"> sample </w:t>
      </w:r>
      <w:r w:rsidR="00906E21" w:rsidRPr="007A2737">
        <w:rPr>
          <w:sz w:val="24"/>
          <w:szCs w:val="24"/>
          <w:lang w:val="en-US"/>
        </w:rPr>
        <w:t>integrated</w:t>
      </w:r>
      <w:r w:rsidRPr="007A2737">
        <w:rPr>
          <w:sz w:val="24"/>
          <w:szCs w:val="24"/>
          <w:lang w:val="en-US"/>
        </w:rPr>
        <w:t xml:space="preserve"> with CaP begins to turn white. It is obvious that there is a white CaP layer on the surface of the sample. There is a clear phase separation between the white CaP layer and the A. niger mycelium matrix and it is observed in all samples </w:t>
      </w:r>
      <w:r w:rsidR="00906E21" w:rsidRPr="007A2737">
        <w:rPr>
          <w:sz w:val="24"/>
          <w:szCs w:val="24"/>
          <w:lang w:val="en-US"/>
        </w:rPr>
        <w:t>integrated</w:t>
      </w:r>
      <w:r w:rsidRPr="007A2737">
        <w:rPr>
          <w:sz w:val="24"/>
          <w:szCs w:val="24"/>
          <w:lang w:val="en-US"/>
        </w:rPr>
        <w:t xml:space="preserve"> with CaP.</w:t>
      </w:r>
      <w:r w:rsidR="00906E21" w:rsidRPr="007A2737">
        <w:rPr>
          <w:sz w:val="24"/>
          <w:szCs w:val="24"/>
          <w:lang w:val="en-US"/>
        </w:rPr>
        <w:t xml:space="preserve"> These phase separations occur because the water in the samples evaporates from the bottom to the top during drying, transporting CaP to the sample surface. There is also a small amount of white CaP on the side walls of these samples. This appearance may be due to the fact that CaP can easily heterogeneously nucleate on the side walls of silica gel and remain on the side of the sample after drying.</w:t>
      </w:r>
      <w:r w:rsidR="00886CFB" w:rsidRPr="007A2737">
        <w:rPr>
          <w:sz w:val="24"/>
          <w:szCs w:val="24"/>
          <w:lang w:val="en-US"/>
        </w:rPr>
        <w:t xml:space="preserve"> </w:t>
      </w:r>
    </w:p>
    <w:p w14:paraId="0F6063E4" w14:textId="35BF6F14" w:rsidR="003963A2" w:rsidRPr="003963A2" w:rsidRDefault="003963A2" w:rsidP="003963A2">
      <w:pPr>
        <w:rPr>
          <w:lang w:val="en-US"/>
        </w:rPr>
      </w:pPr>
    </w:p>
    <w:p w14:paraId="2E34F5B6" w14:textId="0C1520B8" w:rsidR="00057D6B" w:rsidRDefault="000A59B8" w:rsidP="007A2737">
      <w:pPr>
        <w:jc w:val="center"/>
        <w:rPr>
          <w:lang w:val="en-US"/>
        </w:rPr>
      </w:pPr>
      <w:r w:rsidRPr="003963A2">
        <w:rPr>
          <w:noProof/>
          <w:sz w:val="18"/>
          <w:szCs w:val="18"/>
          <w:lang w:val="en-US"/>
        </w:rPr>
        <w:lastRenderedPageBreak/>
        <mc:AlternateContent>
          <mc:Choice Requires="wps">
            <w:drawing>
              <wp:anchor distT="45720" distB="45720" distL="114300" distR="114300" simplePos="0" relativeHeight="251680768" behindDoc="0" locked="0" layoutInCell="1" allowOverlap="1" wp14:anchorId="1AC79B04" wp14:editId="46D2E77D">
                <wp:simplePos x="0" y="0"/>
                <wp:positionH relativeFrom="column">
                  <wp:posOffset>2290445</wp:posOffset>
                </wp:positionH>
                <wp:positionV relativeFrom="paragraph">
                  <wp:posOffset>-13970</wp:posOffset>
                </wp:positionV>
                <wp:extent cx="328612" cy="347345"/>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 cy="347345"/>
                        </a:xfrm>
                        <a:prstGeom prst="rect">
                          <a:avLst/>
                        </a:prstGeom>
                        <a:solidFill>
                          <a:srgbClr val="FFFFFF"/>
                        </a:solidFill>
                        <a:ln w="9525">
                          <a:noFill/>
                          <a:miter lim="800000"/>
                          <a:headEnd/>
                          <a:tailEnd/>
                        </a:ln>
                      </wps:spPr>
                      <wps:txbx>
                        <w:txbxContent>
                          <w:p w14:paraId="079C5036" w14:textId="325895DC" w:rsidR="003963A2" w:rsidRPr="003963A2" w:rsidRDefault="003963A2" w:rsidP="003963A2">
                            <w:pPr>
                              <w:rPr>
                                <w:sz w:val="28"/>
                                <w:szCs w:val="28"/>
                                <w:lang w:val="en-US"/>
                              </w:rPr>
                            </w:pPr>
                            <w:r>
                              <w:rPr>
                                <w:sz w:val="28"/>
                                <w:szCs w:val="28"/>
                              </w:rPr>
                              <w:t>b</w:t>
                            </w:r>
                            <w:r w:rsidRPr="003963A2">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79B04" id="_x0000_s1058" type="#_x0000_t202" style="position:absolute;left:0;text-align:left;margin-left:180.35pt;margin-top:-1.1pt;width:25.85pt;height:27.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" stroked="f">
                <v:textbox>
                  <w:txbxContent>
                    <w:p w14:paraId="079C5036" w14:textId="325895DC" w:rsidR="003963A2" w:rsidRPr="003963A2" w:rsidRDefault="003963A2" w:rsidP="003963A2">
                      <w:pPr>
                        <w:rPr>
                          <w:sz w:val="28"/>
                          <w:szCs w:val="28"/>
                          <w:lang w:val="en-US"/>
                        </w:rPr>
                      </w:pPr>
                      <w:r>
                        <w:rPr>
                          <w:sz w:val="28"/>
                          <w:szCs w:val="28"/>
                        </w:rPr>
                        <w:t>b</w:t>
                      </w:r>
                      <w:r w:rsidRPr="003963A2">
                        <w:rPr>
                          <w:sz w:val="28"/>
                          <w:szCs w:val="28"/>
                        </w:rPr>
                        <w:t>.</w:t>
                      </w:r>
                    </w:p>
                  </w:txbxContent>
                </v:textbox>
              </v:shape>
            </w:pict>
          </mc:Fallback>
        </mc:AlternateContent>
      </w:r>
      <w:r w:rsidRPr="003963A2">
        <w:rPr>
          <w:noProof/>
          <w:sz w:val="18"/>
          <w:szCs w:val="18"/>
          <w:lang w:val="en-US"/>
        </w:rPr>
        <mc:AlternateContent>
          <mc:Choice Requires="wps">
            <w:drawing>
              <wp:anchor distT="45720" distB="45720" distL="114300" distR="114300" simplePos="0" relativeHeight="251678720" behindDoc="0" locked="0" layoutInCell="1" allowOverlap="1" wp14:anchorId="7B6D84CA" wp14:editId="626E60AB">
                <wp:simplePos x="0" y="0"/>
                <wp:positionH relativeFrom="column">
                  <wp:posOffset>114300</wp:posOffset>
                </wp:positionH>
                <wp:positionV relativeFrom="paragraph">
                  <wp:posOffset>3175</wp:posOffset>
                </wp:positionV>
                <wp:extent cx="252046" cy="451338"/>
                <wp:effectExtent l="0" t="0" r="0" b="63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46" cy="451338"/>
                        </a:xfrm>
                        <a:prstGeom prst="rect">
                          <a:avLst/>
                        </a:prstGeom>
                        <a:solidFill>
                          <a:srgbClr val="FFFFFF"/>
                        </a:solidFill>
                        <a:ln w="9525">
                          <a:noFill/>
                          <a:miter lim="800000"/>
                          <a:headEnd/>
                          <a:tailEnd/>
                        </a:ln>
                      </wps:spPr>
                      <wps:txbx>
                        <w:txbxContent>
                          <w:p w14:paraId="4A0C51C3" w14:textId="693F1201" w:rsidR="003963A2" w:rsidRPr="003963A2" w:rsidRDefault="003963A2" w:rsidP="00660C7F">
                            <w:pPr>
                              <w:spacing w:line="240" w:lineRule="auto"/>
                              <w:rPr>
                                <w:sz w:val="28"/>
                                <w:szCs w:val="28"/>
                                <w:lang w:val="en-US"/>
                              </w:rPr>
                            </w:pPr>
                            <w:r w:rsidRPr="003963A2">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D84CA" id="_x0000_s1059" type="#_x0000_t202" style="position:absolute;left:0;text-align:left;margin-left:9pt;margin-top:.25pt;width:19.85pt;height:35.5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" stroked="f">
                <v:textbox>
                  <w:txbxContent>
                    <w:p w14:paraId="4A0C51C3" w14:textId="693F1201" w:rsidR="003963A2" w:rsidRPr="003963A2" w:rsidRDefault="003963A2" w:rsidP="00660C7F">
                      <w:pPr>
                        <w:spacing w:line="240" w:lineRule="auto"/>
                        <w:rPr>
                          <w:sz w:val="28"/>
                          <w:szCs w:val="28"/>
                          <w:lang w:val="en-US"/>
                        </w:rPr>
                      </w:pPr>
                      <w:r w:rsidRPr="003963A2">
                        <w:rPr>
                          <w:sz w:val="28"/>
                          <w:szCs w:val="28"/>
                        </w:rPr>
                        <w:t>a.</w:t>
                      </w:r>
                    </w:p>
                  </w:txbxContent>
                </v:textbox>
              </v:shape>
            </w:pict>
          </mc:Fallback>
        </mc:AlternateContent>
      </w:r>
      <w:r w:rsidR="003963A2" w:rsidRPr="003963A2">
        <w:rPr>
          <w:noProof/>
          <w:lang w:val="en-US"/>
        </w:rPr>
        <w:drawing>
          <wp:inline distT="0" distB="0" distL="0" distR="0" wp14:anchorId="28183C71" wp14:editId="520B8701">
            <wp:extent cx="5105400" cy="4012626"/>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88"/>
                    <a:stretch/>
                  </pic:blipFill>
                  <pic:spPr bwMode="auto">
                    <a:xfrm>
                      <a:off x="0" y="0"/>
                      <a:ext cx="5159969" cy="4055515"/>
                    </a:xfrm>
                    <a:prstGeom prst="rect">
                      <a:avLst/>
                    </a:prstGeom>
                    <a:ln>
                      <a:noFill/>
                    </a:ln>
                    <a:extLst>
                      <a:ext uri="{53640926-AAD7-44D8-BBD7-CCE9431645EC}">
                        <a14:shadowObscured xmlns:a14="http://schemas.microsoft.com/office/drawing/2010/main"/>
                      </a:ext>
                    </a:extLst>
                  </pic:spPr>
                </pic:pic>
              </a:graphicData>
            </a:graphic>
          </wp:inline>
        </w:drawing>
      </w:r>
    </w:p>
    <w:p w14:paraId="2772A382" w14:textId="1F11DD00" w:rsidR="00057D6B" w:rsidRPr="0065430E" w:rsidRDefault="003963A2" w:rsidP="007A2737">
      <w:pPr>
        <w:jc w:val="center"/>
        <w:rPr>
          <w:rStyle w:val="SubtleEmphasis"/>
          <w:sz w:val="18"/>
          <w:szCs w:val="18"/>
          <w:lang w:val="en-US"/>
        </w:rPr>
      </w:pPr>
      <w:r w:rsidRPr="0065430E">
        <w:rPr>
          <w:rStyle w:val="SubtleEmphasis"/>
          <w:sz w:val="18"/>
          <w:szCs w:val="18"/>
          <w:lang w:val="en-US"/>
        </w:rPr>
        <w:t>Figure 4.</w:t>
      </w:r>
      <w:r w:rsidR="00552507">
        <w:rPr>
          <w:rStyle w:val="SubtleEmphasis"/>
          <w:sz w:val="18"/>
          <w:szCs w:val="18"/>
          <w:lang w:val="en-US"/>
        </w:rPr>
        <w:t>10</w:t>
      </w:r>
      <w:r w:rsidRPr="0065430E">
        <w:rPr>
          <w:rStyle w:val="SubtleEmphasis"/>
          <w:sz w:val="18"/>
          <w:szCs w:val="18"/>
          <w:lang w:val="en-US"/>
        </w:rPr>
        <w:t>.:</w:t>
      </w:r>
      <w:r w:rsidRPr="003963A2">
        <w:rPr>
          <w:rStyle w:val="SubtleEmphasis"/>
          <w:sz w:val="18"/>
          <w:szCs w:val="18"/>
          <w:lang w:val="en-US"/>
        </w:rPr>
        <w:t xml:space="preserve"> </w:t>
      </w:r>
      <w:r w:rsidRPr="0065430E">
        <w:rPr>
          <w:rStyle w:val="SubtleEmphasis"/>
          <w:sz w:val="18"/>
          <w:szCs w:val="18"/>
          <w:lang w:val="en-US"/>
        </w:rPr>
        <w:t>a.</w:t>
      </w:r>
      <w:r w:rsidRPr="003963A2">
        <w:rPr>
          <w:rStyle w:val="SubtleEmphasis"/>
          <w:sz w:val="18"/>
          <w:szCs w:val="18"/>
          <w:lang w:val="en-US"/>
        </w:rPr>
        <w:t xml:space="preserve">Macroscopic appearance of </w:t>
      </w:r>
      <w:r w:rsidRPr="0065430E">
        <w:rPr>
          <w:rStyle w:val="SubtleEmphasis"/>
          <w:sz w:val="18"/>
          <w:szCs w:val="18"/>
          <w:lang w:val="en-US"/>
        </w:rPr>
        <w:t>mycelium-CaP composites integrated with different weight percent of CaP. b.</w:t>
      </w:r>
      <w:r w:rsidRPr="003963A2">
        <w:rPr>
          <w:rStyle w:val="SubtleEmphasis"/>
          <w:sz w:val="18"/>
          <w:szCs w:val="18"/>
          <w:lang w:val="en-US"/>
        </w:rPr>
        <w:t xml:space="preserve"> Phase separation of </w:t>
      </w:r>
      <w:r w:rsidRPr="0065430E">
        <w:rPr>
          <w:rStyle w:val="SubtleEmphasis"/>
          <w:sz w:val="18"/>
          <w:szCs w:val="18"/>
          <w:lang w:val="en-US"/>
        </w:rPr>
        <w:t xml:space="preserve">the </w:t>
      </w:r>
      <w:r w:rsidRPr="003963A2">
        <w:rPr>
          <w:rStyle w:val="SubtleEmphasis"/>
          <w:sz w:val="18"/>
          <w:szCs w:val="18"/>
          <w:lang w:val="en-US"/>
        </w:rPr>
        <w:t>samp</w:t>
      </w:r>
      <w:r w:rsidRPr="0065430E">
        <w:rPr>
          <w:rStyle w:val="SubtleEmphasis"/>
          <w:sz w:val="18"/>
          <w:szCs w:val="18"/>
          <w:lang w:val="en-US"/>
        </w:rPr>
        <w:t>les.</w:t>
      </w:r>
    </w:p>
    <w:p w14:paraId="2DF07012" w14:textId="77777777" w:rsidR="00660C7F" w:rsidRDefault="00660C7F" w:rsidP="00D2451B">
      <w:pPr>
        <w:spacing w:line="360" w:lineRule="auto"/>
        <w:jc w:val="both"/>
        <w:rPr>
          <w:lang w:val="en-US"/>
        </w:rPr>
      </w:pPr>
    </w:p>
    <w:p w14:paraId="60F03EB4" w14:textId="1C04623C" w:rsidR="00660C7F" w:rsidRDefault="00660C7F" w:rsidP="00D2451B">
      <w:pPr>
        <w:spacing w:line="360" w:lineRule="auto"/>
        <w:jc w:val="both"/>
        <w:rPr>
          <w:lang w:val="en-US"/>
        </w:rPr>
      </w:pPr>
      <w:r w:rsidRPr="00660C7F">
        <w:rPr>
          <w:noProof/>
          <w:lang w:val="en-US"/>
        </w:rPr>
        <w:drawing>
          <wp:inline distT="0" distB="0" distL="0" distR="0" wp14:anchorId="6F396366" wp14:editId="4089EAA3">
            <wp:extent cx="5760720" cy="22891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89175"/>
                    </a:xfrm>
                    <a:prstGeom prst="rect">
                      <a:avLst/>
                    </a:prstGeom>
                  </pic:spPr>
                </pic:pic>
              </a:graphicData>
            </a:graphic>
          </wp:inline>
        </w:drawing>
      </w:r>
    </w:p>
    <w:p w14:paraId="22A14BEE" w14:textId="0B580000" w:rsidR="00660C7F" w:rsidRPr="00660C7F" w:rsidRDefault="00660C7F" w:rsidP="007A2737">
      <w:pPr>
        <w:jc w:val="center"/>
        <w:rPr>
          <w:i/>
          <w:iCs/>
          <w:color w:val="404040" w:themeColor="text1" w:themeTint="BF"/>
          <w:sz w:val="18"/>
          <w:szCs w:val="18"/>
          <w:lang w:val="en-US"/>
        </w:rPr>
      </w:pPr>
      <w:r w:rsidRPr="00660C7F">
        <w:rPr>
          <w:rStyle w:val="SubtleEmphasis"/>
          <w:sz w:val="18"/>
          <w:szCs w:val="18"/>
          <w:lang w:val="en-US"/>
        </w:rPr>
        <w:t>Figure 4.</w:t>
      </w:r>
      <w:r w:rsidR="00552507">
        <w:rPr>
          <w:rStyle w:val="SubtleEmphasis"/>
          <w:sz w:val="18"/>
          <w:szCs w:val="18"/>
          <w:lang w:val="en-US"/>
        </w:rPr>
        <w:t>11</w:t>
      </w:r>
      <w:r w:rsidRPr="00660C7F">
        <w:rPr>
          <w:rStyle w:val="SubtleEmphasis"/>
          <w:sz w:val="18"/>
          <w:szCs w:val="18"/>
          <w:lang w:val="en-US"/>
        </w:rPr>
        <w:t>.:</w:t>
      </w:r>
      <w:r w:rsidRPr="003963A2">
        <w:rPr>
          <w:rStyle w:val="SubtleEmphasis"/>
          <w:sz w:val="18"/>
          <w:szCs w:val="18"/>
          <w:lang w:val="en-US"/>
        </w:rPr>
        <w:t xml:space="preserve"> Macroscopic appearance of </w:t>
      </w:r>
      <w:r w:rsidRPr="00660C7F">
        <w:rPr>
          <w:rStyle w:val="SubtleEmphasis"/>
          <w:sz w:val="18"/>
          <w:szCs w:val="18"/>
          <w:lang w:val="en-US"/>
        </w:rPr>
        <w:t xml:space="preserve">mycelium-CaP composites </w:t>
      </w:r>
      <w:r>
        <w:rPr>
          <w:rStyle w:val="SubtleEmphasis"/>
          <w:sz w:val="18"/>
          <w:szCs w:val="18"/>
          <w:lang w:val="en-US"/>
        </w:rPr>
        <w:t xml:space="preserve">with extra drying process. a. ADB. B. BDA. </w:t>
      </w:r>
      <w:r w:rsidRPr="00660C7F">
        <w:rPr>
          <w:rStyle w:val="SubtleEmphasis"/>
          <w:sz w:val="18"/>
          <w:szCs w:val="18"/>
          <w:lang w:val="en-US"/>
        </w:rPr>
        <w:t>The samples from left to right are 50%, 25%, 10%, and 0% CaP-Mycelium composite.</w:t>
      </w:r>
    </w:p>
    <w:p w14:paraId="793B6B90" w14:textId="37B53384" w:rsidR="00057D6B" w:rsidRPr="007A2737" w:rsidRDefault="00D2451B">
      <w:pPr>
        <w:spacing w:line="360" w:lineRule="auto"/>
        <w:jc w:val="both"/>
        <w:rPr>
          <w:sz w:val="24"/>
          <w:szCs w:val="24"/>
          <w:lang w:val="en-US"/>
        </w:rPr>
      </w:pPr>
      <w:r w:rsidRPr="007A2737">
        <w:rPr>
          <w:sz w:val="24"/>
          <w:szCs w:val="24"/>
          <w:lang w:val="en-US"/>
        </w:rPr>
        <w:t>Figure 4.</w:t>
      </w:r>
      <w:r w:rsidR="00552507" w:rsidRPr="007A2737">
        <w:rPr>
          <w:sz w:val="24"/>
          <w:szCs w:val="24"/>
          <w:lang w:val="en-US"/>
        </w:rPr>
        <w:t>1</w:t>
      </w:r>
      <w:r w:rsidR="00552507">
        <w:rPr>
          <w:sz w:val="24"/>
          <w:szCs w:val="24"/>
          <w:lang w:val="en-US"/>
        </w:rPr>
        <w:t>2</w:t>
      </w:r>
      <w:r w:rsidR="00552507" w:rsidRPr="007A2737">
        <w:rPr>
          <w:sz w:val="24"/>
          <w:szCs w:val="24"/>
          <w:lang w:val="en-US"/>
        </w:rPr>
        <w:t xml:space="preserve"> </w:t>
      </w:r>
      <w:r w:rsidRPr="007A2737">
        <w:rPr>
          <w:sz w:val="24"/>
          <w:szCs w:val="24"/>
          <w:lang w:val="en-US"/>
        </w:rPr>
        <w:t xml:space="preserve">shows the SEM micrograph of the sample, which was gold-coated prior to imaging. The captured area corresponds to the cross-section of the sample. </w:t>
      </w:r>
    </w:p>
    <w:p w14:paraId="09221077" w14:textId="5AEC928D" w:rsidR="00E17CE1" w:rsidRPr="007A2737" w:rsidRDefault="00E17CE1">
      <w:pPr>
        <w:spacing w:line="360" w:lineRule="auto"/>
        <w:jc w:val="both"/>
        <w:rPr>
          <w:sz w:val="24"/>
          <w:szCs w:val="24"/>
          <w:lang w:val="en-US"/>
        </w:rPr>
      </w:pPr>
      <w:r w:rsidRPr="007A2737">
        <w:rPr>
          <w:sz w:val="24"/>
          <w:szCs w:val="24"/>
          <w:lang w:val="en-US"/>
        </w:rPr>
        <w:t>The pellet-structure of</w:t>
      </w:r>
      <w:r w:rsidR="00550C86" w:rsidRPr="007A2737">
        <w:rPr>
          <w:sz w:val="24"/>
          <w:szCs w:val="24"/>
          <w:lang w:val="en-US"/>
        </w:rPr>
        <w:t xml:space="preserve"> </w:t>
      </w:r>
      <w:r w:rsidRPr="007A2737">
        <w:rPr>
          <w:sz w:val="24"/>
          <w:szCs w:val="24"/>
          <w:lang w:val="en-US"/>
        </w:rPr>
        <w:t xml:space="preserve">mycelium can be clearly recognized in the cross section of the samples without CaP. The morphology of the </w:t>
      </w:r>
      <w:r w:rsidR="00550C86" w:rsidRPr="007A2737">
        <w:rPr>
          <w:sz w:val="24"/>
          <w:szCs w:val="24"/>
          <w:lang w:val="en-US"/>
        </w:rPr>
        <w:t>pellet-</w:t>
      </w:r>
      <w:r w:rsidRPr="007A2737">
        <w:rPr>
          <w:sz w:val="24"/>
          <w:szCs w:val="24"/>
          <w:lang w:val="en-US"/>
        </w:rPr>
        <w:t xml:space="preserve">structure is circular or elliptical spherical. The </w:t>
      </w:r>
      <w:r w:rsidRPr="007A2737">
        <w:rPr>
          <w:sz w:val="24"/>
          <w:szCs w:val="24"/>
          <w:lang w:val="en-US"/>
        </w:rPr>
        <w:lastRenderedPageBreak/>
        <w:t xml:space="preserve">presence of </w:t>
      </w:r>
      <w:r w:rsidR="00550C86" w:rsidRPr="007A2737">
        <w:rPr>
          <w:sz w:val="24"/>
          <w:szCs w:val="24"/>
          <w:lang w:val="en-US"/>
        </w:rPr>
        <w:t>was also observed in the pictures</w:t>
      </w:r>
      <w:r w:rsidRPr="007A2737">
        <w:rPr>
          <w:sz w:val="24"/>
          <w:szCs w:val="24"/>
          <w:lang w:val="en-US"/>
        </w:rPr>
        <w:t xml:space="preserve">. This is due to the contraction of the mycelium when the sample is dried. In the pictures of the samples </w:t>
      </w:r>
      <w:r w:rsidR="00550C86" w:rsidRPr="007A2737">
        <w:rPr>
          <w:sz w:val="24"/>
          <w:szCs w:val="24"/>
          <w:lang w:val="en-US"/>
        </w:rPr>
        <w:t>with</w:t>
      </w:r>
      <w:r w:rsidRPr="007A2737">
        <w:rPr>
          <w:sz w:val="24"/>
          <w:szCs w:val="24"/>
          <w:lang w:val="en-US"/>
        </w:rPr>
        <w:t xml:space="preserve"> insitu</w:t>
      </w:r>
      <w:r w:rsidR="00550C86" w:rsidRPr="007A2737">
        <w:rPr>
          <w:sz w:val="24"/>
          <w:szCs w:val="24"/>
          <w:lang w:val="en-US"/>
        </w:rPr>
        <w:t>-</w:t>
      </w:r>
      <w:r w:rsidRPr="007A2737">
        <w:rPr>
          <w:sz w:val="24"/>
          <w:szCs w:val="24"/>
          <w:lang w:val="en-US"/>
        </w:rPr>
        <w:t xml:space="preserve">synthesis method, no visible CaP was observed from the samples incorporating 10% CaP. It may be that most of the CaP is present on the surface of the sample due to phase separation and there is almost no distribution inside the sample. The samples incorporating 25% and 50% CaP showed progressively more mineralization and higher particle deposition density. These CaP show more distinct crystalline features, i.e., a more angular </w:t>
      </w:r>
      <w:r w:rsidR="00550C86" w:rsidRPr="007A2737">
        <w:rPr>
          <w:sz w:val="24"/>
          <w:szCs w:val="24"/>
          <w:lang w:val="en-US"/>
        </w:rPr>
        <w:t>needle-shaped</w:t>
      </w:r>
      <w:r w:rsidRPr="007A2737">
        <w:rPr>
          <w:sz w:val="24"/>
          <w:szCs w:val="24"/>
          <w:lang w:val="en-US"/>
        </w:rPr>
        <w:t xml:space="preserve">. Their size was statistically determined to be </w:t>
      </w:r>
      <w:r w:rsidR="00550C86" w:rsidRPr="007A2737">
        <w:rPr>
          <w:sz w:val="24"/>
          <w:szCs w:val="24"/>
          <w:lang w:val="en-US"/>
        </w:rPr>
        <w:t>approximately</w:t>
      </w:r>
      <w:r w:rsidRPr="007A2737">
        <w:rPr>
          <w:sz w:val="24"/>
          <w:szCs w:val="24"/>
          <w:lang w:val="en-US"/>
        </w:rPr>
        <w:t xml:space="preserve"> 42 ± 15 µm and not in the nanometer range. The morphology also does not correspond to the spherical shape of ACP. Combined with the PXRD results</w:t>
      </w:r>
      <w:r w:rsidR="004A55AE" w:rsidRPr="007A2737">
        <w:rPr>
          <w:sz w:val="24"/>
          <w:szCs w:val="24"/>
          <w:lang w:val="en-US"/>
        </w:rPr>
        <w:t xml:space="preserve"> in figure 4.</w:t>
      </w:r>
      <w:r w:rsidR="00552507" w:rsidRPr="007A2737">
        <w:rPr>
          <w:sz w:val="24"/>
          <w:szCs w:val="24"/>
          <w:lang w:val="en-US"/>
        </w:rPr>
        <w:t>1</w:t>
      </w:r>
      <w:r w:rsidR="00552507">
        <w:rPr>
          <w:sz w:val="24"/>
          <w:szCs w:val="24"/>
          <w:lang w:val="en-US"/>
        </w:rPr>
        <w:t>3</w:t>
      </w:r>
      <w:r w:rsidRPr="007A2737">
        <w:rPr>
          <w:sz w:val="24"/>
          <w:szCs w:val="24"/>
          <w:lang w:val="en-US"/>
        </w:rPr>
        <w:t xml:space="preserve">, it can be concluded that these calcium phosphates are DCPDs. in the </w:t>
      </w:r>
      <w:r w:rsidR="00550C86" w:rsidRPr="007A2737">
        <w:rPr>
          <w:sz w:val="24"/>
          <w:szCs w:val="24"/>
          <w:lang w:val="en-US"/>
        </w:rPr>
        <w:t xml:space="preserve">samples with 10% CaP using </w:t>
      </w:r>
      <w:r w:rsidRPr="007A2737">
        <w:rPr>
          <w:sz w:val="24"/>
          <w:szCs w:val="24"/>
          <w:lang w:val="en-US"/>
        </w:rPr>
        <w:t>precursor</w:t>
      </w:r>
      <w:r w:rsidR="00550C86" w:rsidRPr="007A2737">
        <w:rPr>
          <w:sz w:val="24"/>
          <w:szCs w:val="24"/>
          <w:lang w:val="en-US"/>
        </w:rPr>
        <w:t>-synthesis method</w:t>
      </w:r>
      <w:r w:rsidRPr="007A2737">
        <w:rPr>
          <w:sz w:val="24"/>
          <w:szCs w:val="24"/>
          <w:lang w:val="en-US"/>
        </w:rPr>
        <w:t xml:space="preserve">, </w:t>
      </w:r>
      <w:r w:rsidR="00550C86" w:rsidRPr="007A2737">
        <w:rPr>
          <w:sz w:val="24"/>
          <w:szCs w:val="24"/>
          <w:lang w:val="en-US"/>
        </w:rPr>
        <w:t>some</w:t>
      </w:r>
      <w:r w:rsidRPr="007A2737">
        <w:rPr>
          <w:sz w:val="24"/>
          <w:szCs w:val="24"/>
          <w:lang w:val="en-US"/>
        </w:rPr>
        <w:t xml:space="preserve"> large pieces of CaP were observed that were not stirred well and remained aggregated</w:t>
      </w:r>
      <w:r w:rsidR="00550C86" w:rsidRPr="007A2737">
        <w:rPr>
          <w:sz w:val="24"/>
          <w:szCs w:val="24"/>
          <w:lang w:val="en-US"/>
        </w:rPr>
        <w:t>. I</w:t>
      </w:r>
      <w:r w:rsidRPr="007A2737">
        <w:rPr>
          <w:sz w:val="24"/>
          <w:szCs w:val="24"/>
          <w:lang w:val="en-US"/>
        </w:rPr>
        <w:t xml:space="preserve">n the </w:t>
      </w:r>
      <w:r w:rsidR="00550C86" w:rsidRPr="007A2737">
        <w:rPr>
          <w:sz w:val="24"/>
          <w:szCs w:val="24"/>
          <w:lang w:val="en-US"/>
        </w:rPr>
        <w:t>samples with 25% and 50% CaP</w:t>
      </w:r>
      <w:r w:rsidRPr="007A2737">
        <w:rPr>
          <w:sz w:val="24"/>
          <w:szCs w:val="24"/>
          <w:lang w:val="en-US"/>
        </w:rPr>
        <w:t xml:space="preserve">, a large amount of spherical CaP was observed to accumulate on the surface of the mycelium. the deposition of CaP on the surface resulted in a large gap between the </w:t>
      </w:r>
      <w:r w:rsidR="00550C86" w:rsidRPr="007A2737">
        <w:rPr>
          <w:sz w:val="24"/>
          <w:szCs w:val="24"/>
          <w:lang w:val="en-US"/>
        </w:rPr>
        <w:t>pellet-structure of mycelium.</w:t>
      </w:r>
      <w:r w:rsidRPr="007A2737">
        <w:rPr>
          <w:sz w:val="24"/>
          <w:szCs w:val="24"/>
          <w:lang w:val="en-US"/>
        </w:rPr>
        <w:t xml:space="preserve"> </w:t>
      </w:r>
      <w:r w:rsidR="00550C86" w:rsidRPr="007A2737">
        <w:rPr>
          <w:sz w:val="24"/>
          <w:szCs w:val="24"/>
          <w:lang w:val="en-US"/>
        </w:rPr>
        <w:t xml:space="preserve">This morphology </w:t>
      </w:r>
      <w:r w:rsidRPr="007A2737">
        <w:rPr>
          <w:sz w:val="24"/>
          <w:szCs w:val="24"/>
          <w:lang w:val="en-US"/>
        </w:rPr>
        <w:t>suggest</w:t>
      </w:r>
      <w:r w:rsidR="00550C86" w:rsidRPr="007A2737">
        <w:rPr>
          <w:sz w:val="24"/>
          <w:szCs w:val="24"/>
          <w:lang w:val="en-US"/>
        </w:rPr>
        <w:t>ed</w:t>
      </w:r>
      <w:r w:rsidRPr="007A2737">
        <w:rPr>
          <w:sz w:val="24"/>
          <w:szCs w:val="24"/>
          <w:lang w:val="en-US"/>
        </w:rPr>
        <w:t xml:space="preserve"> that the deposition process had resulted in a large gap between the p</w:t>
      </w:r>
      <w:r w:rsidR="00550C86" w:rsidRPr="007A2737">
        <w:rPr>
          <w:sz w:val="24"/>
          <w:szCs w:val="24"/>
          <w:lang w:val="en-US"/>
        </w:rPr>
        <w:t>ellets and the deposition process is looser and inhomogeneous.</w:t>
      </w:r>
    </w:p>
    <w:p w14:paraId="5645011B" w14:textId="7E9BA369" w:rsidR="00D2451B" w:rsidRPr="00CB3F22" w:rsidRDefault="000D48AA" w:rsidP="00D2451B">
      <w:pPr>
        <w:spacing w:line="360" w:lineRule="auto"/>
        <w:jc w:val="both"/>
      </w:pPr>
      <w:r w:rsidRPr="000D48AA">
        <w:rPr>
          <w:noProof/>
          <w:lang w:val="en-US"/>
        </w:rPr>
        <w:drawing>
          <wp:inline distT="0" distB="0" distL="0" distR="0" wp14:anchorId="70729DEE" wp14:editId="05FB3786">
            <wp:extent cx="5760720" cy="3018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18790"/>
                    </a:xfrm>
                    <a:prstGeom prst="rect">
                      <a:avLst/>
                    </a:prstGeom>
                  </pic:spPr>
                </pic:pic>
              </a:graphicData>
            </a:graphic>
          </wp:inline>
        </w:drawing>
      </w:r>
    </w:p>
    <w:p w14:paraId="601154BD" w14:textId="7DF248CC" w:rsidR="00660C7F" w:rsidRPr="004626E0" w:rsidRDefault="00660C7F" w:rsidP="004626E0">
      <w:pPr>
        <w:pStyle w:val="Quote"/>
        <w:rPr>
          <w:sz w:val="18"/>
          <w:szCs w:val="18"/>
          <w:lang w:val="en-US"/>
        </w:rPr>
      </w:pPr>
      <w:r w:rsidRPr="004626E0">
        <w:rPr>
          <w:sz w:val="18"/>
          <w:szCs w:val="18"/>
          <w:lang w:val="en-US"/>
        </w:rPr>
        <w:t>Figure 4.</w:t>
      </w:r>
      <w:r w:rsidR="00552507" w:rsidRPr="004626E0">
        <w:rPr>
          <w:sz w:val="18"/>
          <w:szCs w:val="18"/>
          <w:lang w:val="en-US"/>
        </w:rPr>
        <w:t>1</w:t>
      </w:r>
      <w:r w:rsidR="00552507">
        <w:rPr>
          <w:sz w:val="18"/>
          <w:szCs w:val="18"/>
          <w:lang w:val="en-US"/>
        </w:rPr>
        <w:t>2</w:t>
      </w:r>
      <w:r w:rsidRPr="004626E0">
        <w:rPr>
          <w:sz w:val="18"/>
          <w:szCs w:val="18"/>
          <w:lang w:val="en-US"/>
        </w:rPr>
        <w:t xml:space="preserve">.: </w:t>
      </w:r>
      <w:r w:rsidR="004626E0" w:rsidRPr="004626E0">
        <w:rPr>
          <w:sz w:val="18"/>
          <w:szCs w:val="18"/>
          <w:lang w:val="en-US"/>
        </w:rPr>
        <w:t>SEM micrographs of cross sections of CaP-mycelium composite samples.</w:t>
      </w:r>
    </w:p>
    <w:p w14:paraId="3840A9EF" w14:textId="7BF5876E" w:rsidR="0065430E" w:rsidRPr="003A3854" w:rsidRDefault="0065430E" w:rsidP="007A2737">
      <w:pPr>
        <w:pStyle w:val="Heading3"/>
        <w:spacing w:line="360" w:lineRule="auto"/>
        <w:rPr>
          <w:b/>
          <w:bCs/>
          <w:sz w:val="28"/>
          <w:szCs w:val="28"/>
          <w:lang w:val="en-US"/>
        </w:rPr>
      </w:pPr>
      <w:bookmarkStart w:id="719" w:name="_Toc176464941"/>
      <w:r w:rsidRPr="003A3854">
        <w:rPr>
          <w:b/>
          <w:bCs/>
          <w:sz w:val="28"/>
          <w:szCs w:val="28"/>
          <w:lang w:val="en-US"/>
        </w:rPr>
        <w:lastRenderedPageBreak/>
        <w:t>4.2.2</w:t>
      </w:r>
      <w:r w:rsidRPr="003A3854">
        <w:rPr>
          <w:sz w:val="28"/>
          <w:szCs w:val="28"/>
          <w:lang w:val="en-US"/>
        </w:rPr>
        <w:t xml:space="preserve"> </w:t>
      </w:r>
      <w:r w:rsidRPr="003A3854">
        <w:rPr>
          <w:b/>
          <w:bCs/>
          <w:sz w:val="28"/>
          <w:szCs w:val="28"/>
          <w:lang w:val="en-US"/>
        </w:rPr>
        <w:t xml:space="preserve">Characterization of calcium phosphate phase in </w:t>
      </w:r>
      <w:r w:rsidRPr="003A3854">
        <w:rPr>
          <w:b/>
          <w:bCs/>
          <w:i/>
          <w:iCs/>
          <w:sz w:val="28"/>
          <w:szCs w:val="28"/>
          <w:lang w:val="en-US"/>
        </w:rPr>
        <w:t>A. niger</w:t>
      </w:r>
      <w:r w:rsidRPr="003A3854">
        <w:rPr>
          <w:b/>
          <w:bCs/>
          <w:sz w:val="28"/>
          <w:szCs w:val="28"/>
          <w:lang w:val="en-US"/>
        </w:rPr>
        <w:t xml:space="preserve"> mycelium composite materials</w:t>
      </w:r>
      <w:bookmarkEnd w:id="719"/>
    </w:p>
    <w:p w14:paraId="5DEEE74D" w14:textId="5944BDE8" w:rsidR="00DB357C" w:rsidRPr="007A2737" w:rsidRDefault="0065430E" w:rsidP="007A2737">
      <w:pPr>
        <w:spacing w:line="360" w:lineRule="auto"/>
        <w:jc w:val="both"/>
        <w:rPr>
          <w:rFonts w:ascii="Calibri" w:hAnsi="Calibri" w:cs="Calibri"/>
          <w:sz w:val="24"/>
          <w:szCs w:val="24"/>
          <w:lang w:val="en-US"/>
        </w:rPr>
      </w:pPr>
      <w:r w:rsidRPr="007A2737">
        <w:rPr>
          <w:rFonts w:ascii="Calibri" w:hAnsi="Calibri" w:cs="Calibri"/>
          <w:sz w:val="24"/>
          <w:szCs w:val="24"/>
          <w:lang w:val="en-US"/>
        </w:rPr>
        <w:t xml:space="preserve">Figure </w:t>
      </w:r>
      <w:r w:rsidR="009476BF" w:rsidRPr="007A2737">
        <w:rPr>
          <w:rFonts w:ascii="Calibri" w:hAnsi="Calibri" w:cs="Calibri"/>
          <w:sz w:val="24"/>
          <w:szCs w:val="24"/>
          <w:lang w:val="en-US"/>
        </w:rPr>
        <w:t>4.</w:t>
      </w:r>
      <w:r w:rsidR="00552507" w:rsidRPr="007A2737">
        <w:rPr>
          <w:rFonts w:ascii="Calibri" w:hAnsi="Calibri" w:cs="Calibri"/>
          <w:sz w:val="24"/>
          <w:szCs w:val="24"/>
          <w:lang w:val="en-US"/>
        </w:rPr>
        <w:t xml:space="preserve">13 </w:t>
      </w:r>
      <w:r w:rsidRPr="007A2737">
        <w:rPr>
          <w:rFonts w:ascii="Calibri" w:hAnsi="Calibri" w:cs="Calibri"/>
          <w:sz w:val="24"/>
          <w:szCs w:val="24"/>
          <w:lang w:val="en-US"/>
        </w:rPr>
        <w:t xml:space="preserve">presents the </w:t>
      </w:r>
      <w:r w:rsidR="00B22DE0" w:rsidRPr="007A2737">
        <w:rPr>
          <w:rFonts w:ascii="Calibri" w:hAnsi="Calibri" w:cs="Calibri"/>
          <w:sz w:val="24"/>
          <w:szCs w:val="24"/>
          <w:lang w:val="en-US"/>
        </w:rPr>
        <w:t>X-ray powder diffractometry</w:t>
      </w:r>
      <w:r w:rsidRPr="007A2737">
        <w:rPr>
          <w:rFonts w:ascii="Calibri" w:hAnsi="Calibri" w:cs="Calibri"/>
          <w:sz w:val="24"/>
          <w:szCs w:val="24"/>
          <w:lang w:val="en-US"/>
        </w:rPr>
        <w:t xml:space="preserve"> patterns of the </w:t>
      </w:r>
      <w:r w:rsidR="009476BF" w:rsidRPr="007A2737">
        <w:rPr>
          <w:rFonts w:ascii="Calibri" w:hAnsi="Calibri" w:cs="Calibri"/>
          <w:sz w:val="24"/>
          <w:szCs w:val="24"/>
          <w:lang w:val="en-US"/>
        </w:rPr>
        <w:t xml:space="preserve">pure A. niger mycelium, </w:t>
      </w:r>
      <w:r w:rsidR="003F419C" w:rsidRPr="007A2737">
        <w:rPr>
          <w:rFonts w:ascii="Calibri" w:hAnsi="Calibri" w:cs="Calibri"/>
          <w:sz w:val="24"/>
          <w:szCs w:val="24"/>
          <w:lang w:val="en-US"/>
        </w:rPr>
        <w:t xml:space="preserve">mineralized </w:t>
      </w:r>
      <w:r w:rsidR="00215474" w:rsidRPr="007A2737">
        <w:rPr>
          <w:rFonts w:ascii="Calibri" w:hAnsi="Calibri" w:cs="Calibri"/>
          <w:i/>
          <w:iCs/>
          <w:sz w:val="24"/>
          <w:szCs w:val="24"/>
          <w:lang w:val="en-US"/>
        </w:rPr>
        <w:t>A. niger</w:t>
      </w:r>
      <w:r w:rsidR="00215474" w:rsidRPr="007A2737">
        <w:rPr>
          <w:rFonts w:ascii="Calibri" w:hAnsi="Calibri" w:cs="Calibri"/>
          <w:sz w:val="24"/>
          <w:szCs w:val="24"/>
          <w:lang w:val="en-US"/>
        </w:rPr>
        <w:t xml:space="preserve"> mycelium</w:t>
      </w:r>
      <w:r w:rsidRPr="007A2737">
        <w:rPr>
          <w:rFonts w:ascii="Calibri" w:hAnsi="Calibri" w:cs="Calibri"/>
          <w:sz w:val="24"/>
          <w:szCs w:val="24"/>
          <w:lang w:val="en-US"/>
        </w:rPr>
        <w:t xml:space="preserve"> composites</w:t>
      </w:r>
      <w:r w:rsidR="00215474" w:rsidRPr="007A2737">
        <w:rPr>
          <w:rFonts w:ascii="Calibri" w:hAnsi="Calibri" w:cs="Calibri"/>
          <w:sz w:val="24"/>
          <w:szCs w:val="24"/>
          <w:lang w:val="en-US"/>
        </w:rPr>
        <w:t xml:space="preserve"> using </w:t>
      </w:r>
      <w:r w:rsidR="003F419C" w:rsidRPr="007A2737">
        <w:rPr>
          <w:rFonts w:ascii="Calibri" w:hAnsi="Calibri" w:cs="Calibri"/>
          <w:sz w:val="24"/>
          <w:szCs w:val="24"/>
          <w:lang w:val="en-US"/>
        </w:rPr>
        <w:t xml:space="preserve">insitu-synthesis and precursor-synthesis. </w:t>
      </w:r>
    </w:p>
    <w:p w14:paraId="0F000EE6" w14:textId="0C7F2B3F" w:rsidR="00DB357C" w:rsidRPr="007A2737" w:rsidRDefault="00DB357C" w:rsidP="007A2737">
      <w:pPr>
        <w:spacing w:line="360" w:lineRule="auto"/>
        <w:jc w:val="both"/>
        <w:rPr>
          <w:rFonts w:ascii="Calibri" w:hAnsi="Calibri" w:cs="Calibri"/>
          <w:sz w:val="24"/>
          <w:szCs w:val="24"/>
          <w:lang w:val="en-US"/>
        </w:rPr>
      </w:pPr>
      <w:r w:rsidRPr="007A2737">
        <w:rPr>
          <w:rFonts w:ascii="Calibri" w:hAnsi="Calibri" w:cs="Calibri"/>
          <w:sz w:val="24"/>
          <w:szCs w:val="24"/>
          <w:lang w:val="en-US"/>
        </w:rPr>
        <w:t xml:space="preserve">The reflection peaks at 9.4°, 12.8°, 19.3° and 26.3° </w:t>
      </w:r>
      <w:r w:rsidR="00AF2ABF" w:rsidRPr="007A2737">
        <w:rPr>
          <w:rFonts w:ascii="Calibri" w:hAnsi="Calibri" w:cs="Calibri"/>
          <w:sz w:val="24"/>
          <w:szCs w:val="24"/>
          <w:lang w:val="en-US"/>
        </w:rPr>
        <w:t xml:space="preserve">are </w:t>
      </w:r>
      <w:r w:rsidR="00AF2ABF" w:rsidRPr="007A2737">
        <w:rPr>
          <w:sz w:val="24"/>
          <w:szCs w:val="24"/>
          <w:lang w:val="en-US"/>
        </w:rPr>
        <w:t xml:space="preserve">assigned </w:t>
      </w:r>
      <w:r w:rsidRPr="007A2737">
        <w:rPr>
          <w:rFonts w:ascii="Calibri" w:hAnsi="Calibri" w:cs="Calibri"/>
          <w:sz w:val="24"/>
          <w:szCs w:val="24"/>
          <w:lang w:val="en-US"/>
        </w:rPr>
        <w:t xml:space="preserve">to α-chitin contained in </w:t>
      </w:r>
      <w:r w:rsidRPr="007A2737">
        <w:rPr>
          <w:rFonts w:ascii="Calibri" w:hAnsi="Calibri" w:cs="Calibri"/>
          <w:i/>
          <w:iCs/>
          <w:sz w:val="24"/>
          <w:szCs w:val="24"/>
          <w:lang w:val="en-US"/>
        </w:rPr>
        <w:t>A</w:t>
      </w:r>
      <w:r w:rsidR="00AF2ABF" w:rsidRPr="007A2737">
        <w:rPr>
          <w:rFonts w:ascii="Calibri" w:hAnsi="Calibri" w:cs="Calibri"/>
          <w:i/>
          <w:iCs/>
          <w:sz w:val="24"/>
          <w:szCs w:val="24"/>
          <w:lang w:val="en-US"/>
        </w:rPr>
        <w:t>. </w:t>
      </w:r>
      <w:r w:rsidRPr="007A2737">
        <w:rPr>
          <w:rFonts w:ascii="Calibri" w:hAnsi="Calibri" w:cs="Calibri"/>
          <w:i/>
          <w:iCs/>
          <w:sz w:val="24"/>
          <w:szCs w:val="24"/>
          <w:lang w:val="en-US"/>
        </w:rPr>
        <w:t>niger</w:t>
      </w:r>
      <w:r w:rsidRPr="007A2737">
        <w:rPr>
          <w:rFonts w:ascii="Calibri" w:hAnsi="Calibri" w:cs="Calibri"/>
          <w:sz w:val="24"/>
          <w:szCs w:val="24"/>
          <w:lang w:val="en-US"/>
        </w:rPr>
        <w:t>. Among them, 9.4° and 19.3° also</w:t>
      </w:r>
      <w:r w:rsidR="00AF2ABF" w:rsidRPr="007A2737">
        <w:rPr>
          <w:rFonts w:ascii="Calibri" w:hAnsi="Calibri" w:cs="Calibri"/>
          <w:sz w:val="24"/>
          <w:szCs w:val="24"/>
          <w:lang w:val="en-US"/>
        </w:rPr>
        <w:t xml:space="preserve"> are </w:t>
      </w:r>
      <w:r w:rsidR="00AF2ABF" w:rsidRPr="007A2737">
        <w:rPr>
          <w:sz w:val="24"/>
          <w:szCs w:val="24"/>
          <w:lang w:val="en-US"/>
        </w:rPr>
        <w:t xml:space="preserve">assigned </w:t>
      </w:r>
      <w:r w:rsidRPr="007A2737">
        <w:rPr>
          <w:rFonts w:ascii="Calibri" w:hAnsi="Calibri" w:cs="Calibri"/>
          <w:sz w:val="24"/>
          <w:szCs w:val="24"/>
          <w:lang w:val="en-US"/>
        </w:rPr>
        <w:t xml:space="preserve">to β-chitin. The other peaks </w:t>
      </w:r>
      <w:r w:rsidR="00AF2ABF" w:rsidRPr="007A2737">
        <w:rPr>
          <w:sz w:val="24"/>
          <w:szCs w:val="24"/>
          <w:lang w:val="en-US"/>
        </w:rPr>
        <w:t xml:space="preserve">assigned </w:t>
      </w:r>
      <w:r w:rsidRPr="007A2737">
        <w:rPr>
          <w:rFonts w:ascii="Calibri" w:hAnsi="Calibri" w:cs="Calibri"/>
          <w:sz w:val="24"/>
          <w:szCs w:val="24"/>
          <w:lang w:val="en-US"/>
        </w:rPr>
        <w:t xml:space="preserve">to β-chitin are not obvious, such as </w:t>
      </w:r>
      <w:r w:rsidR="00AF2ABF" w:rsidRPr="007A2737">
        <w:rPr>
          <w:rFonts w:ascii="Calibri" w:hAnsi="Calibri" w:cs="Calibri"/>
          <w:sz w:val="24"/>
          <w:szCs w:val="24"/>
          <w:lang w:val="en-US"/>
        </w:rPr>
        <w:t xml:space="preserve">the peaks at </w:t>
      </w:r>
      <w:r w:rsidRPr="007A2737">
        <w:rPr>
          <w:rFonts w:ascii="Calibri" w:hAnsi="Calibri" w:cs="Calibri"/>
          <w:sz w:val="24"/>
          <w:szCs w:val="24"/>
          <w:lang w:val="en-US"/>
        </w:rPr>
        <w:t xml:space="preserve">20.1°, 21.0°, and 23.6°. This shows that the main type of chitin in </w:t>
      </w:r>
      <w:r w:rsidR="00AF2ABF" w:rsidRPr="007A2737">
        <w:rPr>
          <w:rFonts w:ascii="Calibri" w:hAnsi="Calibri" w:cs="Calibri"/>
          <w:sz w:val="24"/>
          <w:szCs w:val="24"/>
          <w:lang w:val="en-US"/>
        </w:rPr>
        <w:t>A. niger</w:t>
      </w:r>
      <w:r w:rsidRPr="007A2737">
        <w:rPr>
          <w:rFonts w:ascii="Calibri" w:hAnsi="Calibri" w:cs="Calibri"/>
          <w:sz w:val="24"/>
          <w:szCs w:val="24"/>
          <w:lang w:val="en-US"/>
        </w:rPr>
        <w:t xml:space="preserve"> is α-chitin. The broad characteristic peak at 19°-20° corresponds to the secondary structure of the protein, α-helix</w:t>
      </w:r>
      <w:r w:rsidR="00AF2ABF" w:rsidRPr="007A2737">
        <w:rPr>
          <w:rFonts w:ascii="Calibri" w:hAnsi="Calibri" w:cs="Calibri"/>
          <w:sz w:val="24"/>
          <w:szCs w:val="24"/>
          <w:lang w:val="en-US"/>
        </w:rPr>
        <w:t>.</w:t>
      </w:r>
    </w:p>
    <w:p w14:paraId="6864560E" w14:textId="143B20AA" w:rsidR="00DB357C" w:rsidRDefault="0043408E" w:rsidP="007A2737">
      <w:pPr>
        <w:spacing w:line="360" w:lineRule="auto"/>
        <w:rPr>
          <w:rFonts w:ascii="Calibri" w:hAnsi="Calibri" w:cs="Calibri"/>
          <w:noProof/>
          <w:lang w:val="en-US"/>
        </w:rPr>
      </w:pPr>
      <w:r w:rsidRPr="007A2737">
        <w:rPr>
          <w:rFonts w:ascii="Calibri" w:hAnsi="Calibri" w:cs="Calibri"/>
          <w:sz w:val="24"/>
          <w:szCs w:val="24"/>
          <w:lang w:val="en-US"/>
        </w:rPr>
        <w:t xml:space="preserve">Neither the pattern of </w:t>
      </w:r>
      <w:r w:rsidRPr="007A2737">
        <w:rPr>
          <w:rFonts w:ascii="Calibri" w:hAnsi="Calibri" w:cs="Calibri"/>
          <w:i/>
          <w:iCs/>
          <w:sz w:val="24"/>
          <w:szCs w:val="24"/>
          <w:lang w:val="en-US"/>
        </w:rPr>
        <w:t>A. niger</w:t>
      </w:r>
      <w:r w:rsidRPr="007A2737">
        <w:rPr>
          <w:rFonts w:ascii="Calibri" w:hAnsi="Calibri" w:cs="Calibri"/>
          <w:sz w:val="24"/>
          <w:szCs w:val="24"/>
          <w:lang w:val="en-US"/>
        </w:rPr>
        <w:t xml:space="preserve"> mycelium nor the pattern of ACP showed obvious peaks, and the </w:t>
      </w:r>
      <w:r w:rsidR="00E13F87" w:rsidRPr="007A2737">
        <w:rPr>
          <w:rFonts w:ascii="Calibri" w:hAnsi="Calibri" w:cs="Calibri"/>
          <w:sz w:val="24"/>
          <w:szCs w:val="24"/>
          <w:lang w:val="en-US"/>
        </w:rPr>
        <w:t>peak</w:t>
      </w:r>
      <w:r w:rsidRPr="007A2737">
        <w:rPr>
          <w:rFonts w:ascii="Calibri" w:hAnsi="Calibri" w:cs="Calibri"/>
          <w:sz w:val="24"/>
          <w:szCs w:val="24"/>
          <w:lang w:val="en-US"/>
        </w:rPr>
        <w:t>s in their patterns were generally small and broad. This indicates that no crystalline components appear in these two materials</w:t>
      </w:r>
      <w:r w:rsidR="004904FB" w:rsidRPr="007A2737">
        <w:rPr>
          <w:rFonts w:ascii="Calibri" w:hAnsi="Calibri" w:cs="Calibri"/>
          <w:sz w:val="24"/>
          <w:szCs w:val="24"/>
          <w:lang w:val="en-US"/>
        </w:rPr>
        <w:t xml:space="preserve">. </w:t>
      </w:r>
      <w:r w:rsidR="001F4977" w:rsidRPr="007A2737">
        <w:rPr>
          <w:sz w:val="24"/>
          <w:szCs w:val="24"/>
          <w:lang w:val="en-US"/>
        </w:rPr>
        <w:t xml:space="preserve">The M-insitu-CaP 50% and Batch ADB composite showed a clearly different pattern. The comparison with literature data revealed the presence of DCPD in the </w:t>
      </w:r>
      <w:r w:rsidR="001F4977" w:rsidRPr="007A2737">
        <w:rPr>
          <w:rFonts w:ascii="Calibri" w:hAnsi="Calibri" w:cs="Calibri"/>
          <w:sz w:val="24"/>
          <w:szCs w:val="24"/>
          <w:lang w:val="en-US"/>
        </w:rPr>
        <w:t>M-insitu-CaP 50% samples</w:t>
      </w:r>
      <w:r w:rsidR="001F4977" w:rsidRPr="007A2737">
        <w:rPr>
          <w:sz w:val="24"/>
          <w:szCs w:val="24"/>
          <w:lang w:val="en-US"/>
        </w:rPr>
        <w:t xml:space="preserve"> [</w:t>
      </w:r>
      <w:del w:id="720" w:author="Fan, Qi" w:date="2024-09-06T01:22:00Z">
        <w:r w:rsidR="001F4977" w:rsidRPr="007A2737" w:rsidDel="00F321D6">
          <w:rPr>
            <w:sz w:val="24"/>
            <w:szCs w:val="24"/>
            <w:lang w:val="en-US"/>
          </w:rPr>
          <w:delText>137][138</w:delText>
        </w:r>
      </w:del>
      <w:ins w:id="721" w:author="Fan, Qi" w:date="2024-09-06T01:22:00Z">
        <w:r w:rsidR="00F321D6">
          <w:rPr>
            <w:sz w:val="24"/>
            <w:szCs w:val="24"/>
            <w:lang w:val="en-US"/>
          </w:rPr>
          <w:t>118,119</w:t>
        </w:r>
      </w:ins>
      <w:r w:rsidR="001F4977" w:rsidRPr="007A2737">
        <w:rPr>
          <w:sz w:val="24"/>
          <w:szCs w:val="24"/>
          <w:lang w:val="en-US"/>
        </w:rPr>
        <w:t>]. Characteristic peaks appear at 11.6°, 20.9°, 29.2°, 30.4°</w:t>
      </w:r>
      <w:r w:rsidR="00D61434" w:rsidRPr="007A2737">
        <w:rPr>
          <w:sz w:val="24"/>
          <w:szCs w:val="24"/>
          <w:lang w:val="en-US"/>
        </w:rPr>
        <w:t xml:space="preserve">, </w:t>
      </w:r>
      <w:r w:rsidR="001F4977" w:rsidRPr="007A2737">
        <w:rPr>
          <w:sz w:val="24"/>
          <w:szCs w:val="24"/>
          <w:lang w:val="en-US"/>
        </w:rPr>
        <w:t>34.1°</w:t>
      </w:r>
      <w:r w:rsidR="00D61434" w:rsidRPr="007A2737">
        <w:rPr>
          <w:sz w:val="24"/>
          <w:szCs w:val="24"/>
          <w:lang w:val="en-US"/>
        </w:rPr>
        <w:t>, 41.5°, 42°, 48.4°, 48.9° and 50.2°. T</w:t>
      </w:r>
      <w:r w:rsidR="001F4977" w:rsidRPr="007A2737">
        <w:rPr>
          <w:sz w:val="24"/>
          <w:szCs w:val="24"/>
          <w:lang w:val="en-US"/>
        </w:rPr>
        <w:t>hey were assigned to present DCPD.</w:t>
      </w:r>
      <w:r w:rsidR="009476BF" w:rsidRPr="007A2737">
        <w:rPr>
          <w:sz w:val="24"/>
          <w:szCs w:val="24"/>
          <w:lang w:val="en-US"/>
        </w:rPr>
        <w:t xml:space="preserve"> There major peaks at 11.8, 21.1 and 29.5 2</w:t>
      </w:r>
      <w:r w:rsidR="009476BF" w:rsidRPr="007A2737">
        <w:rPr>
          <w:sz w:val="24"/>
          <w:szCs w:val="24"/>
        </w:rPr>
        <w:t>θ</w:t>
      </w:r>
      <w:r w:rsidR="009476BF" w:rsidRPr="007A2737">
        <w:rPr>
          <w:sz w:val="24"/>
          <w:szCs w:val="24"/>
          <w:lang w:val="en-US"/>
        </w:rPr>
        <w:t>° were identified as the crystallographic planes</w:t>
      </w:r>
      <m:oMath>
        <m:d>
          <m:dPr>
            <m:ctrlPr>
              <w:rPr>
                <w:rFonts w:ascii="Cambria Math" w:hAnsi="Cambria Math"/>
                <w:i/>
                <w:sz w:val="24"/>
                <w:szCs w:val="24"/>
                <w:lang w:val="en-US"/>
              </w:rPr>
            </m:ctrlPr>
          </m:dPr>
          <m:e>
            <m:r>
              <w:rPr>
                <w:rFonts w:ascii="Cambria Math" w:hAnsi="Cambria Math" w:cstheme="minorHAnsi"/>
                <w:sz w:val="24"/>
                <w:szCs w:val="24"/>
                <w:lang w:val="en-US"/>
              </w:rPr>
              <m:t>020</m:t>
            </m:r>
            <m:ctrlPr>
              <w:rPr>
                <w:rFonts w:ascii="Cambria Math" w:hAnsi="Cambria Math" w:cstheme="minorHAnsi"/>
                <w:i/>
                <w:sz w:val="24"/>
                <w:szCs w:val="24"/>
                <w:lang w:val="en-US"/>
              </w:rPr>
            </m:ctrlPr>
          </m:e>
        </m:d>
        <m:r>
          <w:rPr>
            <w:rFonts w:ascii="Cambria Math" w:hAnsi="Cambria Math" w:cstheme="minorHAnsi"/>
            <w:sz w:val="24"/>
            <w:szCs w:val="24"/>
            <w:lang w:val="en-US"/>
          </w:rPr>
          <m:t>,</m:t>
        </m:r>
      </m:oMath>
      <w:r w:rsidR="009476BF" w:rsidRPr="007A2737">
        <w:rPr>
          <w:sz w:val="24"/>
          <w:szCs w:val="24"/>
          <w:lang w:val="en-US"/>
        </w:rPr>
        <w:t xml:space="preserve"> </w:t>
      </w:r>
      <m:oMath>
        <m:r>
          <w:rPr>
            <w:rFonts w:ascii="Cambria Math" w:hAnsi="Cambria Math"/>
            <w:sz w:val="24"/>
            <w:szCs w:val="24"/>
            <w:lang w:val="en-US"/>
          </w:rPr>
          <m:t>(</m:t>
        </m:r>
        <m:r>
          <w:rPr>
            <w:rFonts w:ascii="Cambria Math" w:hAnsi="Cambria Math" w:cstheme="minorHAnsi"/>
            <w:sz w:val="24"/>
            <w:szCs w:val="24"/>
            <w:lang w:val="en-US"/>
          </w:rPr>
          <m:t>1</m:t>
        </m:r>
        <m:acc>
          <m:accPr>
            <m:chr m:val="̅"/>
            <m:ctrlPr>
              <w:rPr>
                <w:rFonts w:ascii="Cambria Math" w:hAnsi="Cambria Math" w:cstheme="minorHAnsi"/>
                <w:i/>
                <w:sz w:val="24"/>
                <w:szCs w:val="24"/>
                <w:lang w:val="en-US"/>
              </w:rPr>
            </m:ctrlPr>
          </m:accPr>
          <m:e>
            <m:r>
              <w:rPr>
                <w:rFonts w:ascii="Cambria Math" w:hAnsi="Cambria Math" w:cstheme="minorHAnsi"/>
                <w:sz w:val="24"/>
                <w:szCs w:val="24"/>
                <w:lang w:val="en-US"/>
              </w:rPr>
              <m:t>2</m:t>
            </m:r>
          </m:e>
        </m:acc>
        <m:r>
          <w:rPr>
            <w:rFonts w:ascii="Cambria Math" w:hAnsi="Cambria Math" w:cstheme="minorHAnsi"/>
            <w:sz w:val="24"/>
            <w:szCs w:val="24"/>
            <w:lang w:val="en-US"/>
          </w:rPr>
          <m:t>1)</m:t>
        </m:r>
      </m:oMath>
      <w:r w:rsidR="0018328A" w:rsidRPr="007A2737">
        <w:rPr>
          <w:sz w:val="24"/>
          <w:szCs w:val="24"/>
          <w:lang w:val="en-US"/>
        </w:rPr>
        <w:t xml:space="preserve"> </w:t>
      </w:r>
      <w:r w:rsidR="009476BF" w:rsidRPr="007A2737">
        <w:rPr>
          <w:sz w:val="24"/>
          <w:szCs w:val="24"/>
          <w:lang w:val="en-US"/>
        </w:rPr>
        <w:t xml:space="preserve">and </w:t>
      </w:r>
      <m:oMath>
        <m:r>
          <w:rPr>
            <w:rFonts w:ascii="Cambria Math" w:hAnsi="Cambria Math"/>
            <w:sz w:val="24"/>
            <w:szCs w:val="24"/>
            <w:lang w:val="en-US"/>
          </w:rPr>
          <m:t>(</m:t>
        </m:r>
        <m:r>
          <w:rPr>
            <w:rFonts w:ascii="Cambria Math" w:hAnsi="Cambria Math" w:cstheme="minorHAnsi"/>
            <w:sz w:val="24"/>
            <w:szCs w:val="24"/>
            <w:lang w:val="en-US"/>
          </w:rPr>
          <m:t>1</m:t>
        </m:r>
        <m:acc>
          <m:accPr>
            <m:chr m:val="̅"/>
            <m:ctrlPr>
              <w:rPr>
                <w:rFonts w:ascii="Cambria Math" w:hAnsi="Cambria Math" w:cstheme="minorHAnsi"/>
                <w:i/>
                <w:sz w:val="24"/>
                <w:szCs w:val="24"/>
                <w:lang w:val="en-US"/>
              </w:rPr>
            </m:ctrlPr>
          </m:accPr>
          <m:e>
            <m:r>
              <w:rPr>
                <w:rFonts w:ascii="Cambria Math" w:hAnsi="Cambria Math" w:cstheme="minorHAnsi"/>
                <w:sz w:val="24"/>
                <w:szCs w:val="24"/>
                <w:lang w:val="en-US"/>
              </w:rPr>
              <m:t>1</m:t>
            </m:r>
          </m:e>
        </m:acc>
        <m:r>
          <w:rPr>
            <w:rFonts w:ascii="Cambria Math" w:hAnsi="Cambria Math" w:cstheme="minorHAnsi"/>
            <w:sz w:val="24"/>
            <w:szCs w:val="24"/>
            <w:lang w:val="en-US"/>
          </w:rPr>
          <m:t>2;14</m:t>
        </m:r>
        <m:acc>
          <m:accPr>
            <m:chr m:val="̅"/>
            <m:ctrlPr>
              <w:rPr>
                <w:rFonts w:ascii="Cambria Math" w:hAnsi="Cambria Math" w:cstheme="minorHAnsi"/>
                <w:i/>
                <w:sz w:val="24"/>
                <w:szCs w:val="24"/>
                <w:lang w:val="en-US"/>
              </w:rPr>
            </m:ctrlPr>
          </m:accPr>
          <m:e>
            <m:r>
              <w:rPr>
                <w:rFonts w:ascii="Cambria Math" w:hAnsi="Cambria Math" w:cstheme="minorHAnsi"/>
                <w:sz w:val="24"/>
                <w:szCs w:val="24"/>
                <w:lang w:val="en-US"/>
              </w:rPr>
              <m:t>1</m:t>
            </m:r>
          </m:e>
        </m:acc>
        <m:r>
          <w:rPr>
            <w:rFonts w:ascii="Cambria Math" w:hAnsi="Cambria Math" w:cstheme="minorHAnsi"/>
            <w:sz w:val="24"/>
            <w:szCs w:val="24"/>
            <w:lang w:val="en-US"/>
          </w:rPr>
          <m:t>)</m:t>
        </m:r>
      </m:oMath>
      <w:r w:rsidR="009476BF" w:rsidRPr="007A2737">
        <w:rPr>
          <w:sz w:val="24"/>
          <w:szCs w:val="24"/>
          <w:lang w:val="en-US"/>
        </w:rPr>
        <w:t>[</w:t>
      </w:r>
      <w:del w:id="722" w:author="Fan, Qi" w:date="2024-09-06T01:22:00Z">
        <w:r w:rsidR="009476BF" w:rsidRPr="007A2737" w:rsidDel="00F321D6">
          <w:rPr>
            <w:sz w:val="24"/>
            <w:szCs w:val="24"/>
            <w:lang w:val="en-US"/>
          </w:rPr>
          <w:delText>139</w:delText>
        </w:r>
      </w:del>
      <w:ins w:id="723" w:author="Fan, Qi" w:date="2024-09-06T01:22:00Z">
        <w:r w:rsidR="00F321D6">
          <w:rPr>
            <w:sz w:val="24"/>
            <w:szCs w:val="24"/>
            <w:lang w:val="en-US"/>
          </w:rPr>
          <w:t>120</w:t>
        </w:r>
      </w:ins>
      <w:r w:rsidR="009476BF" w:rsidRPr="007A2737">
        <w:rPr>
          <w:sz w:val="24"/>
          <w:szCs w:val="24"/>
          <w:lang w:val="en-US"/>
        </w:rPr>
        <w:t>]</w:t>
      </w:r>
      <w:r w:rsidR="002F7E12" w:rsidRPr="007A2737">
        <w:rPr>
          <w:sz w:val="24"/>
          <w:szCs w:val="24"/>
          <w:lang w:val="en-US"/>
        </w:rPr>
        <w:t xml:space="preserve">.  </w:t>
      </w:r>
      <w:r w:rsidR="00893B48" w:rsidRPr="007A2737">
        <w:rPr>
          <w:sz w:val="24"/>
          <w:szCs w:val="24"/>
          <w:lang w:val="en-US"/>
        </w:rPr>
        <w:t xml:space="preserve">This indicates that the desired </w:t>
      </w:r>
      <w:r w:rsidR="000C5961" w:rsidRPr="007A2737">
        <w:rPr>
          <w:sz w:val="24"/>
          <w:szCs w:val="24"/>
          <w:lang w:val="en-US"/>
        </w:rPr>
        <w:t xml:space="preserve">ACP </w:t>
      </w:r>
      <w:r w:rsidR="00893B48" w:rsidRPr="007A2737">
        <w:rPr>
          <w:sz w:val="24"/>
          <w:szCs w:val="24"/>
          <w:lang w:val="en-US"/>
        </w:rPr>
        <w:t xml:space="preserve">cannot be synthesized by insitu-synthesis. The reason may be that ACP is very unstable in water, and calcium phosphate </w:t>
      </w:r>
      <w:r w:rsidR="00776581" w:rsidRPr="007A2737">
        <w:rPr>
          <w:sz w:val="24"/>
          <w:szCs w:val="24"/>
          <w:lang w:val="en-US"/>
        </w:rPr>
        <w:t xml:space="preserve">that exceeded solubility </w:t>
      </w:r>
      <w:r w:rsidR="00893B48" w:rsidRPr="007A2737">
        <w:rPr>
          <w:sz w:val="24"/>
          <w:szCs w:val="24"/>
          <w:lang w:val="en-US"/>
        </w:rPr>
        <w:t>directly precipitates into a crystalline form. At the same time, the vigorous stirring brings a lot of heat, which further promotes the transformation of ACP into a crystalline form of calcium phosphate.</w:t>
      </w:r>
      <w:r w:rsidR="00510B71" w:rsidRPr="007A2737">
        <w:rPr>
          <w:sz w:val="24"/>
          <w:szCs w:val="24"/>
          <w:lang w:val="en-US"/>
        </w:rPr>
        <w:t xml:space="preserve"> The</w:t>
      </w:r>
      <w:commentRangeStart w:id="724"/>
      <w:r w:rsidR="00510B71" w:rsidRPr="007A2737">
        <w:rPr>
          <w:sz w:val="24"/>
          <w:szCs w:val="24"/>
          <w:lang w:val="en-US"/>
        </w:rPr>
        <w:t xml:space="preserve"> </w:t>
      </w:r>
      <w:r w:rsidR="00E13F87" w:rsidRPr="007A2737">
        <w:rPr>
          <w:sz w:val="24"/>
          <w:szCs w:val="24"/>
          <w:lang w:val="en-US"/>
        </w:rPr>
        <w:t>peak</w:t>
      </w:r>
      <w:r w:rsidR="000C5961" w:rsidRPr="007A2737">
        <w:rPr>
          <w:sz w:val="24"/>
          <w:szCs w:val="24"/>
          <w:lang w:val="en-US"/>
        </w:rPr>
        <w:t xml:space="preserve"> </w:t>
      </w:r>
      <w:commentRangeEnd w:id="724"/>
      <w:r w:rsidR="001325F2" w:rsidRPr="007A2737">
        <w:rPr>
          <w:rStyle w:val="CommentReference"/>
          <w:sz w:val="18"/>
          <w:szCs w:val="18"/>
        </w:rPr>
        <w:commentReference w:id="724"/>
      </w:r>
      <w:r w:rsidR="00510B71" w:rsidRPr="007A2737">
        <w:rPr>
          <w:sz w:val="24"/>
          <w:szCs w:val="24"/>
          <w:lang w:val="en-US"/>
        </w:rPr>
        <w:t>at 26°, 29.2° and 53.4</w:t>
      </w:r>
      <w:r w:rsidR="00510B71" w:rsidRPr="007A2737">
        <w:rPr>
          <w:rFonts w:hint="eastAsia"/>
          <w:sz w:val="24"/>
          <w:szCs w:val="24"/>
          <w:lang w:val="en-US"/>
        </w:rPr>
        <w:t>°</w:t>
      </w:r>
      <w:r w:rsidR="00510B71" w:rsidRPr="007A2737">
        <w:rPr>
          <w:sz w:val="24"/>
          <w:szCs w:val="24"/>
          <w:lang w:val="en-US"/>
        </w:rPr>
        <w:t xml:space="preserve"> for Batch ADB-CaP50 were assigned to present OCP [</w:t>
      </w:r>
      <w:del w:id="725" w:author="Fan, Qi" w:date="2024-09-06T01:24:00Z">
        <w:r w:rsidR="00510B71" w:rsidRPr="007A2737" w:rsidDel="00F321D6">
          <w:rPr>
            <w:sz w:val="24"/>
            <w:szCs w:val="24"/>
            <w:lang w:val="en-US"/>
          </w:rPr>
          <w:delText>140</w:delText>
        </w:r>
      </w:del>
      <w:ins w:id="726" w:author="Fan, Qi" w:date="2024-09-06T01:24:00Z">
        <w:r w:rsidR="00F321D6">
          <w:rPr>
            <w:sz w:val="24"/>
            <w:szCs w:val="24"/>
            <w:lang w:val="en-US"/>
          </w:rPr>
          <w:t>121</w:t>
        </w:r>
      </w:ins>
      <w:r w:rsidR="00510B71" w:rsidRPr="007A2737">
        <w:rPr>
          <w:sz w:val="24"/>
          <w:szCs w:val="24"/>
          <w:lang w:val="en-US"/>
        </w:rPr>
        <w:t xml:space="preserve">]. </w:t>
      </w:r>
      <w:r w:rsidR="00E13F87" w:rsidRPr="007A2737">
        <w:rPr>
          <w:sz w:val="24"/>
          <w:szCs w:val="24"/>
          <w:lang w:val="en-US"/>
        </w:rPr>
        <w:t>Peak</w:t>
      </w:r>
      <w:r w:rsidR="00510B71" w:rsidRPr="007A2737">
        <w:rPr>
          <w:sz w:val="24"/>
          <w:szCs w:val="24"/>
          <w:lang w:val="en-US"/>
        </w:rPr>
        <w:t>s at 35.6° and 60.1° were also assigned to present OCP although OCP has medium signals here [</w:t>
      </w:r>
      <w:del w:id="727" w:author="Fan, Qi" w:date="2024-09-06T01:22:00Z">
        <w:r w:rsidR="00510B71" w:rsidRPr="007A2737" w:rsidDel="00F321D6">
          <w:rPr>
            <w:sz w:val="24"/>
            <w:szCs w:val="24"/>
            <w:lang w:val="en-US"/>
          </w:rPr>
          <w:delText>140</w:delText>
        </w:r>
      </w:del>
      <w:ins w:id="728" w:author="Fan, Qi" w:date="2024-09-06T01:22:00Z">
        <w:r w:rsidR="00F321D6">
          <w:rPr>
            <w:sz w:val="24"/>
            <w:szCs w:val="24"/>
            <w:lang w:val="en-US"/>
          </w:rPr>
          <w:t>121</w:t>
        </w:r>
      </w:ins>
      <w:r w:rsidR="00510B71" w:rsidRPr="007A2737">
        <w:rPr>
          <w:sz w:val="24"/>
          <w:szCs w:val="24"/>
          <w:lang w:val="en-US"/>
        </w:rPr>
        <w:t xml:space="preserve">]. The peaks around 35.7° and 60° may </w:t>
      </w:r>
      <w:r w:rsidR="008F28E7" w:rsidRPr="007A2737">
        <w:rPr>
          <w:sz w:val="24"/>
          <w:szCs w:val="24"/>
          <w:lang w:val="en-US"/>
        </w:rPr>
        <w:t>assigned</w:t>
      </w:r>
      <w:r w:rsidR="00510B71" w:rsidRPr="007A2737">
        <w:rPr>
          <w:sz w:val="24"/>
          <w:szCs w:val="24"/>
          <w:lang w:val="en-US"/>
        </w:rPr>
        <w:t xml:space="preserve"> to calcium acetate crystals and ammoniumphosphat</w:t>
      </w:r>
      <w:r w:rsidR="008F28E7" w:rsidRPr="007A2737">
        <w:rPr>
          <w:sz w:val="24"/>
          <w:szCs w:val="24"/>
          <w:lang w:val="en-US"/>
        </w:rPr>
        <w:t xml:space="preserve"> [</w:t>
      </w:r>
      <w:del w:id="729" w:author="Fan, Qi" w:date="2024-09-06T01:29:00Z">
        <w:r w:rsidR="008F28E7" w:rsidRPr="007A2737" w:rsidDel="00050AB3">
          <w:rPr>
            <w:sz w:val="24"/>
            <w:szCs w:val="24"/>
            <w:lang w:val="en-US"/>
          </w:rPr>
          <w:delText>146</w:delText>
        </w:r>
      </w:del>
      <w:ins w:id="730" w:author="Fan, Qi" w:date="2024-09-06T01:29:00Z">
        <w:r w:rsidR="00050AB3">
          <w:rPr>
            <w:sz w:val="24"/>
            <w:szCs w:val="24"/>
            <w:lang w:val="en-US"/>
          </w:rPr>
          <w:t>127</w:t>
        </w:r>
      </w:ins>
      <w:r w:rsidR="008F28E7" w:rsidRPr="007A2737">
        <w:rPr>
          <w:sz w:val="24"/>
          <w:szCs w:val="24"/>
          <w:lang w:val="en-US"/>
        </w:rPr>
        <w:t>]</w:t>
      </w:r>
      <w:r w:rsidR="00510B71" w:rsidRPr="007A2737">
        <w:rPr>
          <w:sz w:val="24"/>
          <w:szCs w:val="24"/>
          <w:lang w:val="en-US"/>
        </w:rPr>
        <w:t xml:space="preserve">. This indicates that in addition to OPC generated by the reaction of the mineralization solution, there are also undissolved solutes </w:t>
      </w:r>
      <w:r w:rsidR="008F28E7" w:rsidRPr="007A2737">
        <w:rPr>
          <w:sz w:val="24"/>
          <w:szCs w:val="24"/>
          <w:lang w:val="en-US"/>
        </w:rPr>
        <w:t xml:space="preserve">from solution calcium (A) and solution phosphate (B) </w:t>
      </w:r>
      <w:r w:rsidR="00510B71" w:rsidRPr="007A2737">
        <w:rPr>
          <w:sz w:val="24"/>
          <w:szCs w:val="24"/>
          <w:lang w:val="en-US"/>
        </w:rPr>
        <w:t xml:space="preserve">in the sample. </w:t>
      </w:r>
      <w:r w:rsidR="008F28E7" w:rsidRPr="007A2737">
        <w:rPr>
          <w:sz w:val="24"/>
          <w:szCs w:val="24"/>
          <w:lang w:val="en-US"/>
        </w:rPr>
        <w:t xml:space="preserve">This shows </w:t>
      </w:r>
      <w:r w:rsidR="00510B71" w:rsidRPr="007A2737">
        <w:rPr>
          <w:sz w:val="24"/>
          <w:szCs w:val="24"/>
          <w:lang w:val="en-US"/>
        </w:rPr>
        <w:t>that in the production of Batch ADB</w:t>
      </w:r>
      <w:r w:rsidR="008F28E7" w:rsidRPr="007A2737">
        <w:rPr>
          <w:sz w:val="24"/>
          <w:szCs w:val="24"/>
          <w:lang w:val="en-US"/>
        </w:rPr>
        <w:t xml:space="preserve"> or BDA</w:t>
      </w:r>
      <w:r w:rsidR="00510B71" w:rsidRPr="007A2737">
        <w:rPr>
          <w:sz w:val="24"/>
          <w:szCs w:val="24"/>
          <w:lang w:val="en-US"/>
        </w:rPr>
        <w:t xml:space="preserve">, too little water was added after </w:t>
      </w:r>
      <w:r w:rsidR="008F28E7" w:rsidRPr="007A2737">
        <w:rPr>
          <w:sz w:val="24"/>
          <w:szCs w:val="24"/>
          <w:lang w:val="en-US"/>
        </w:rPr>
        <w:t xml:space="preserve">the </w:t>
      </w:r>
      <w:r w:rsidR="00510B71" w:rsidRPr="007A2737">
        <w:rPr>
          <w:sz w:val="24"/>
          <w:szCs w:val="24"/>
          <w:lang w:val="en-US"/>
        </w:rPr>
        <w:t>drying</w:t>
      </w:r>
      <w:r w:rsidR="008F28E7" w:rsidRPr="007A2737">
        <w:rPr>
          <w:sz w:val="24"/>
          <w:szCs w:val="24"/>
          <w:lang w:val="en-US"/>
        </w:rPr>
        <w:t xml:space="preserve"> process</w:t>
      </w:r>
      <w:r w:rsidR="00510B71" w:rsidRPr="007A2737">
        <w:rPr>
          <w:sz w:val="24"/>
          <w:szCs w:val="24"/>
          <w:lang w:val="en-US"/>
        </w:rPr>
        <w:t>. The solutes were not completely dissolved in the sample when the amount of water was too little and remained in the sample.</w:t>
      </w:r>
      <w:r w:rsidR="008F28E7" w:rsidRPr="007A2737">
        <w:rPr>
          <w:sz w:val="24"/>
          <w:szCs w:val="24"/>
          <w:lang w:val="en-US"/>
        </w:rPr>
        <w:t xml:space="preserve"> </w:t>
      </w:r>
      <w:r w:rsidR="004904FB" w:rsidRPr="007A2737">
        <w:rPr>
          <w:sz w:val="24"/>
          <w:szCs w:val="24"/>
          <w:lang w:val="en-US"/>
        </w:rPr>
        <w:t xml:space="preserve">The </w:t>
      </w:r>
      <w:r w:rsidR="002674BD" w:rsidRPr="007A2737">
        <w:rPr>
          <w:sz w:val="24"/>
          <w:szCs w:val="24"/>
          <w:lang w:val="en-US"/>
        </w:rPr>
        <w:t>p</w:t>
      </w:r>
      <w:r w:rsidR="00E13F87" w:rsidRPr="007A2737">
        <w:rPr>
          <w:sz w:val="24"/>
          <w:szCs w:val="24"/>
          <w:lang w:val="en-US"/>
        </w:rPr>
        <w:t>eak</w:t>
      </w:r>
      <w:r w:rsidR="004904FB" w:rsidRPr="007A2737">
        <w:rPr>
          <w:sz w:val="24"/>
          <w:szCs w:val="24"/>
          <w:lang w:val="en-US"/>
        </w:rPr>
        <w:t>s at 26°</w:t>
      </w:r>
      <w:r w:rsidR="00AF2ABF" w:rsidRPr="007A2737">
        <w:rPr>
          <w:sz w:val="24"/>
          <w:szCs w:val="24"/>
          <w:lang w:val="en-US"/>
        </w:rPr>
        <w:t>, 31.5°,</w:t>
      </w:r>
      <w:r w:rsidR="004904FB" w:rsidRPr="007A2737">
        <w:rPr>
          <w:sz w:val="24"/>
          <w:szCs w:val="24"/>
          <w:lang w:val="en-US"/>
        </w:rPr>
        <w:t xml:space="preserve"> </w:t>
      </w:r>
      <w:r w:rsidR="00AF2ABF" w:rsidRPr="007A2737">
        <w:rPr>
          <w:sz w:val="24"/>
          <w:szCs w:val="24"/>
          <w:lang w:val="en-US"/>
        </w:rPr>
        <w:t xml:space="preserve">32.3° </w:t>
      </w:r>
      <w:r w:rsidR="004904FB" w:rsidRPr="007A2737">
        <w:rPr>
          <w:sz w:val="24"/>
          <w:szCs w:val="24"/>
          <w:lang w:val="en-US"/>
        </w:rPr>
        <w:t>and 53.4</w:t>
      </w:r>
      <w:r w:rsidR="004904FB" w:rsidRPr="007A2737">
        <w:rPr>
          <w:rFonts w:hint="eastAsia"/>
          <w:sz w:val="24"/>
          <w:szCs w:val="24"/>
          <w:lang w:val="en-US"/>
        </w:rPr>
        <w:t>°</w:t>
      </w:r>
      <w:r w:rsidR="004904FB" w:rsidRPr="007A2737">
        <w:rPr>
          <w:sz w:val="24"/>
          <w:szCs w:val="24"/>
          <w:lang w:val="en-US"/>
        </w:rPr>
        <w:t xml:space="preserve"> for M-prec-CaP50 were assigned to the presence of a small amount of </w:t>
      </w:r>
      <w:r w:rsidR="00AF2ABF" w:rsidRPr="007A2737">
        <w:rPr>
          <w:sz w:val="24"/>
          <w:szCs w:val="24"/>
          <w:lang w:val="en-US"/>
        </w:rPr>
        <w:t xml:space="preserve">HAP </w:t>
      </w:r>
      <w:r w:rsidR="004904FB" w:rsidRPr="007A2737">
        <w:rPr>
          <w:sz w:val="24"/>
          <w:szCs w:val="24"/>
          <w:lang w:val="en-US"/>
        </w:rPr>
        <w:t>[</w:t>
      </w:r>
      <w:del w:id="731" w:author="Fan, Qi" w:date="2024-09-06T01:24:00Z">
        <w:r w:rsidR="004904FB" w:rsidRPr="007A2737" w:rsidDel="00F321D6">
          <w:rPr>
            <w:sz w:val="24"/>
            <w:szCs w:val="24"/>
            <w:lang w:val="en-US"/>
          </w:rPr>
          <w:delText>140</w:delText>
        </w:r>
      </w:del>
      <w:ins w:id="732" w:author="Fan, Qi" w:date="2024-09-06T01:24:00Z">
        <w:r w:rsidR="00F321D6">
          <w:rPr>
            <w:sz w:val="24"/>
            <w:szCs w:val="24"/>
            <w:lang w:val="en-US"/>
          </w:rPr>
          <w:t>121</w:t>
        </w:r>
      </w:ins>
      <w:r w:rsidR="004904FB" w:rsidRPr="007A2737">
        <w:rPr>
          <w:sz w:val="24"/>
          <w:szCs w:val="24"/>
          <w:lang w:val="en-US"/>
        </w:rPr>
        <w:t xml:space="preserve">]. The CaP phase synthesized by the precursor </w:t>
      </w:r>
      <w:r w:rsidR="004904FB" w:rsidRPr="007A2737">
        <w:rPr>
          <w:sz w:val="24"/>
          <w:szCs w:val="24"/>
          <w:lang w:val="en-US"/>
        </w:rPr>
        <w:lastRenderedPageBreak/>
        <w:t>synthesis method is a mixed phase of amorphous and crystalline, which indicates that the precursor can achieve partial stabilization of ACP and the other part of ACP will be converted into a crystalline phase. This is consistent with the results shown in Figure 4.</w:t>
      </w:r>
      <w:r w:rsidR="00552507" w:rsidRPr="007A2737">
        <w:rPr>
          <w:sz w:val="24"/>
          <w:szCs w:val="24"/>
          <w:lang w:val="en-US"/>
        </w:rPr>
        <w:t xml:space="preserve">12 </w:t>
      </w:r>
      <w:r w:rsidR="004904FB" w:rsidRPr="007A2737">
        <w:rPr>
          <w:sz w:val="24"/>
          <w:szCs w:val="24"/>
          <w:lang w:val="en-US"/>
        </w:rPr>
        <w:t>in Section 4.2.1.</w:t>
      </w:r>
      <w:r w:rsidR="002E1AA9" w:rsidRPr="007A2737">
        <w:rPr>
          <w:sz w:val="24"/>
          <w:szCs w:val="24"/>
          <w:lang w:val="en-US"/>
        </w:rPr>
        <w:t xml:space="preserve"> The morphology of these particles</w:t>
      </w:r>
      <w:r w:rsidR="00AF2ABF" w:rsidRPr="007A2737">
        <w:rPr>
          <w:sz w:val="24"/>
          <w:szCs w:val="24"/>
          <w:lang w:val="en-US"/>
        </w:rPr>
        <w:t xml:space="preserve"> in micrometer scale</w:t>
      </w:r>
      <w:r w:rsidR="002E1AA9" w:rsidRPr="007A2737">
        <w:rPr>
          <w:sz w:val="24"/>
          <w:szCs w:val="24"/>
          <w:lang w:val="en-US"/>
        </w:rPr>
        <w:t xml:space="preserve"> is consistent with </w:t>
      </w:r>
      <w:r w:rsidR="00AF2ABF" w:rsidRPr="007A2737">
        <w:rPr>
          <w:sz w:val="24"/>
          <w:szCs w:val="24"/>
          <w:lang w:val="en-US"/>
        </w:rPr>
        <w:t>HAP</w:t>
      </w:r>
      <w:r w:rsidR="002E1AA9" w:rsidRPr="007A2737">
        <w:rPr>
          <w:sz w:val="24"/>
          <w:szCs w:val="24"/>
          <w:lang w:val="en-US"/>
        </w:rPr>
        <w:t xml:space="preserve"> in the literature [</w:t>
      </w:r>
      <w:del w:id="733" w:author="Fan, Qi" w:date="2024-09-06T01:24:00Z">
        <w:r w:rsidR="002E1AA9" w:rsidRPr="007A2737" w:rsidDel="00F321D6">
          <w:rPr>
            <w:sz w:val="24"/>
            <w:szCs w:val="24"/>
            <w:lang w:val="en-US"/>
          </w:rPr>
          <w:delText>140</w:delText>
        </w:r>
      </w:del>
      <w:ins w:id="734" w:author="Fan, Qi" w:date="2024-09-06T01:24:00Z">
        <w:r w:rsidR="00F321D6">
          <w:rPr>
            <w:sz w:val="24"/>
            <w:szCs w:val="24"/>
            <w:lang w:val="en-US"/>
          </w:rPr>
          <w:t>121</w:t>
        </w:r>
      </w:ins>
      <w:r w:rsidR="002E1AA9" w:rsidRPr="007A2737">
        <w:rPr>
          <w:sz w:val="24"/>
          <w:szCs w:val="24"/>
          <w:lang w:val="en-US"/>
        </w:rPr>
        <w:t xml:space="preserve">]. </w:t>
      </w:r>
    </w:p>
    <w:p w14:paraId="57D21181" w14:textId="63DEC95D" w:rsidR="00144C04" w:rsidRPr="0065430E" w:rsidRDefault="00DB357C" w:rsidP="00215474">
      <w:pPr>
        <w:spacing w:line="360" w:lineRule="auto"/>
        <w:jc w:val="center"/>
        <w:rPr>
          <w:rFonts w:ascii="Calibri" w:hAnsi="Calibri" w:cs="Calibri"/>
          <w:lang w:val="en-US"/>
        </w:rPr>
      </w:pPr>
      <w:commentRangeStart w:id="735"/>
      <w:r>
        <w:rPr>
          <w:rFonts w:ascii="Calibri" w:hAnsi="Calibri" w:cs="Calibri"/>
          <w:noProof/>
          <w:lang w:val="en-US"/>
        </w:rPr>
        <w:drawing>
          <wp:inline distT="0" distB="0" distL="0" distR="0" wp14:anchorId="33BA2699" wp14:editId="73ECC9DE">
            <wp:extent cx="5337544" cy="5311269"/>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048" t="10044" r="12938" b="7725"/>
                    <a:stretch/>
                  </pic:blipFill>
                  <pic:spPr bwMode="auto">
                    <a:xfrm>
                      <a:off x="0" y="0"/>
                      <a:ext cx="5341835" cy="5315539"/>
                    </a:xfrm>
                    <a:prstGeom prst="rect">
                      <a:avLst/>
                    </a:prstGeom>
                    <a:noFill/>
                    <a:ln>
                      <a:noFill/>
                    </a:ln>
                    <a:extLst>
                      <a:ext uri="{53640926-AAD7-44D8-BBD7-CCE9431645EC}">
                        <a14:shadowObscured xmlns:a14="http://schemas.microsoft.com/office/drawing/2010/main"/>
                      </a:ext>
                    </a:extLst>
                  </pic:spPr>
                </pic:pic>
              </a:graphicData>
            </a:graphic>
          </wp:inline>
        </w:drawing>
      </w:r>
      <w:commentRangeEnd w:id="735"/>
      <w:r w:rsidR="000C5961">
        <w:rPr>
          <w:rStyle w:val="CommentReference"/>
        </w:rPr>
        <w:commentReference w:id="735"/>
      </w:r>
    </w:p>
    <w:p w14:paraId="1B637EB6" w14:textId="32B8323A" w:rsidR="004A55AE" w:rsidRDefault="009476BF" w:rsidP="004A55AE">
      <w:pPr>
        <w:spacing w:line="360" w:lineRule="auto"/>
        <w:rPr>
          <w:rStyle w:val="SubtleEmphasis"/>
          <w:sz w:val="18"/>
          <w:szCs w:val="18"/>
          <w:lang w:val="en-US"/>
        </w:rPr>
      </w:pPr>
      <w:r w:rsidRPr="00843D88">
        <w:rPr>
          <w:rStyle w:val="SubtleEmphasis"/>
          <w:sz w:val="18"/>
          <w:szCs w:val="18"/>
          <w:lang w:val="en-US"/>
        </w:rPr>
        <w:t>Figure 4.</w:t>
      </w:r>
      <w:r w:rsidR="00552507" w:rsidRPr="00843D88">
        <w:rPr>
          <w:rStyle w:val="SubtleEmphasis"/>
          <w:sz w:val="18"/>
          <w:szCs w:val="18"/>
          <w:lang w:val="en-US"/>
        </w:rPr>
        <w:t>1</w:t>
      </w:r>
      <w:r w:rsidR="00552507">
        <w:rPr>
          <w:rStyle w:val="SubtleEmphasis"/>
          <w:sz w:val="18"/>
          <w:szCs w:val="18"/>
          <w:lang w:val="en-US"/>
        </w:rPr>
        <w:t>3</w:t>
      </w:r>
      <w:r w:rsidRPr="00843D88">
        <w:rPr>
          <w:rStyle w:val="SubtleEmphasis"/>
          <w:sz w:val="18"/>
          <w:szCs w:val="18"/>
          <w:lang w:val="en-US"/>
        </w:rPr>
        <w:t xml:space="preserve">.: </w:t>
      </w:r>
      <w:r w:rsidRPr="009476BF">
        <w:rPr>
          <w:rStyle w:val="SubtleEmphasis"/>
          <w:sz w:val="18"/>
          <w:szCs w:val="18"/>
          <w:lang w:val="en-US"/>
        </w:rPr>
        <w:t xml:space="preserve">X-ray powder diffractometry patterns of the </w:t>
      </w:r>
      <w:r w:rsidRPr="00843D88">
        <w:rPr>
          <w:rStyle w:val="SubtleEmphasis"/>
          <w:sz w:val="18"/>
          <w:szCs w:val="18"/>
          <w:lang w:val="en-US"/>
        </w:rPr>
        <w:t>pure A. niger mycelium, mineralized A. niger mycelium</w:t>
      </w:r>
      <w:r w:rsidRPr="009476BF">
        <w:rPr>
          <w:rStyle w:val="SubtleEmphasis"/>
          <w:sz w:val="18"/>
          <w:szCs w:val="18"/>
          <w:lang w:val="en-US"/>
        </w:rPr>
        <w:t xml:space="preserve"> composites</w:t>
      </w:r>
      <w:r w:rsidRPr="00843D88">
        <w:rPr>
          <w:rStyle w:val="SubtleEmphasis"/>
          <w:sz w:val="18"/>
          <w:szCs w:val="18"/>
          <w:lang w:val="en-US"/>
        </w:rPr>
        <w:t xml:space="preserve"> using insitu-synthesis and precursor-synthesis.</w:t>
      </w:r>
      <w:r w:rsidR="00776581" w:rsidRPr="00776581">
        <w:rPr>
          <w:lang w:val="en-US"/>
        </w:rPr>
        <w:t xml:space="preserve"> </w:t>
      </w:r>
      <w:r w:rsidR="000C7916" w:rsidRPr="000C7916">
        <w:rPr>
          <w:rFonts w:hint="eastAsia"/>
          <w:lang w:val="en-US"/>
        </w:rPr>
        <w:t>★</w:t>
      </w:r>
      <w:r w:rsidR="00D36DEA">
        <w:rPr>
          <w:rStyle w:val="SubtleEmphasis"/>
          <w:sz w:val="18"/>
          <w:szCs w:val="18"/>
          <w:lang w:val="en-US"/>
        </w:rPr>
        <w:t xml:space="preserve"> </w:t>
      </w:r>
      <w:r w:rsidR="00776581">
        <w:rPr>
          <w:rStyle w:val="SubtleEmphasis"/>
          <w:sz w:val="18"/>
          <w:szCs w:val="18"/>
          <w:lang w:val="en-US"/>
        </w:rPr>
        <w:t>=</w:t>
      </w:r>
      <w:r w:rsidR="00D36DEA">
        <w:rPr>
          <w:rStyle w:val="SubtleEmphasis"/>
          <w:sz w:val="18"/>
          <w:szCs w:val="18"/>
          <w:lang w:val="en-US"/>
        </w:rPr>
        <w:t xml:space="preserve"> </w:t>
      </w:r>
      <w:r w:rsidR="00776581">
        <w:rPr>
          <w:rStyle w:val="SubtleEmphasis"/>
          <w:sz w:val="18"/>
          <w:szCs w:val="18"/>
          <w:lang w:val="en-US"/>
        </w:rPr>
        <w:t>DCPD.</w:t>
      </w:r>
      <w:r w:rsidR="00D36DEA">
        <w:rPr>
          <w:rStyle w:val="SubtleEmphasis"/>
          <w:sz w:val="18"/>
          <w:szCs w:val="18"/>
          <w:lang w:val="en-US"/>
        </w:rPr>
        <w:t xml:space="preserve"> </w:t>
      </w:r>
      <w:r w:rsidR="000C7916" w:rsidRPr="007A2737">
        <w:rPr>
          <w:rStyle w:val="SubtleEmphasis"/>
          <w:rFonts w:hint="eastAsia"/>
          <w:sz w:val="14"/>
          <w:szCs w:val="14"/>
          <w:lang w:val="en-US"/>
        </w:rPr>
        <w:t>○</w:t>
      </w:r>
      <w:r w:rsidR="00776581">
        <w:rPr>
          <w:rStyle w:val="SubtleEmphasis"/>
          <w:sz w:val="18"/>
          <w:szCs w:val="18"/>
          <w:lang w:val="en-US"/>
        </w:rPr>
        <w:t>=</w:t>
      </w:r>
      <w:r w:rsidR="00D36DEA">
        <w:rPr>
          <w:rStyle w:val="SubtleEmphasis"/>
          <w:sz w:val="18"/>
          <w:szCs w:val="18"/>
          <w:lang w:val="en-US"/>
        </w:rPr>
        <w:t xml:space="preserve"> OCP</w:t>
      </w:r>
      <w:r w:rsidR="00D36DEA">
        <w:rPr>
          <w:rStyle w:val="SubtleEmphasis"/>
          <w:rFonts w:hint="eastAsia"/>
          <w:sz w:val="18"/>
          <w:szCs w:val="18"/>
          <w:lang w:val="en-US"/>
        </w:rPr>
        <w:t>.</w:t>
      </w:r>
      <w:r w:rsidR="000C7916" w:rsidRPr="007A2737">
        <w:rPr>
          <w:lang w:val="en-US"/>
          <w:rPrChange w:id="736" w:author="Fan, Qi" w:date="2024-09-05T23:49:00Z">
            <w:rPr/>
          </w:rPrChange>
        </w:rPr>
        <w:t xml:space="preserve"> </w:t>
      </w:r>
      <w:r w:rsidR="000C7916" w:rsidRPr="007A2737">
        <w:rPr>
          <w:rFonts w:ascii="Cambria Math" w:hAnsi="Cambria Math" w:cs="Cambria Math"/>
          <w:sz w:val="24"/>
          <w:szCs w:val="24"/>
          <w:lang w:val="en-US"/>
          <w:rPrChange w:id="737" w:author="Fan, Qi" w:date="2024-09-05T23:49:00Z">
            <w:rPr>
              <w:rFonts w:ascii="Cambria Math" w:hAnsi="Cambria Math" w:cs="Cambria Math"/>
              <w:sz w:val="24"/>
              <w:szCs w:val="24"/>
            </w:rPr>
          </w:rPrChange>
        </w:rPr>
        <w:t>▪</w:t>
      </w:r>
      <w:r w:rsidR="000B33E0">
        <w:rPr>
          <w:rStyle w:val="SubtleEmphasis"/>
          <w:sz w:val="18"/>
          <w:szCs w:val="18"/>
          <w:lang w:val="en-US"/>
        </w:rPr>
        <w:t>=</w:t>
      </w:r>
      <w:r w:rsidR="00DB357C">
        <w:rPr>
          <w:rStyle w:val="SubtleEmphasis"/>
          <w:sz w:val="18"/>
          <w:szCs w:val="18"/>
          <w:lang w:val="en-US"/>
        </w:rPr>
        <w:t xml:space="preserve"> </w:t>
      </w:r>
      <w:r w:rsidR="000B33E0">
        <w:rPr>
          <w:rStyle w:val="SubtleEmphasis"/>
          <w:sz w:val="18"/>
          <w:szCs w:val="18"/>
          <w:lang w:val="en-US"/>
        </w:rPr>
        <w:t>HAP.</w:t>
      </w:r>
      <w:r w:rsidR="00DB357C">
        <w:rPr>
          <w:rStyle w:val="SubtleEmphasis"/>
          <w:sz w:val="18"/>
          <w:szCs w:val="18"/>
          <w:lang w:val="en-US"/>
        </w:rPr>
        <w:t xml:space="preserve"> </w:t>
      </w:r>
      <w:r w:rsidR="00DB357C">
        <w:rPr>
          <w:rStyle w:val="SubtleEmphasis"/>
          <w:rFonts w:hint="eastAsia"/>
          <w:sz w:val="18"/>
          <w:szCs w:val="18"/>
          <w:lang w:val="en-US"/>
        </w:rPr>
        <w:t>Δ</w:t>
      </w:r>
      <w:r w:rsidR="00DB357C">
        <w:rPr>
          <w:rStyle w:val="SubtleEmphasis"/>
          <w:rFonts w:hint="eastAsia"/>
          <w:sz w:val="18"/>
          <w:szCs w:val="18"/>
          <w:lang w:val="en-US"/>
        </w:rPr>
        <w:t xml:space="preserve"> </w:t>
      </w:r>
      <w:r w:rsidR="00DB357C">
        <w:rPr>
          <w:rStyle w:val="SubtleEmphasis"/>
          <w:sz w:val="18"/>
          <w:szCs w:val="18"/>
          <w:lang w:val="en-US"/>
        </w:rPr>
        <w:t xml:space="preserve">= characteristic peaks in </w:t>
      </w:r>
      <w:r w:rsidR="00DB357C">
        <w:rPr>
          <w:rStyle w:val="SubtleEmphasis"/>
          <w:rFonts w:hint="eastAsia"/>
          <w:sz w:val="18"/>
          <w:szCs w:val="18"/>
          <w:lang w:val="en-US"/>
        </w:rPr>
        <w:t>my</w:t>
      </w:r>
      <w:r w:rsidR="00DB357C">
        <w:rPr>
          <w:rStyle w:val="SubtleEmphasis"/>
          <w:sz w:val="18"/>
          <w:szCs w:val="18"/>
          <w:lang w:val="en-US"/>
        </w:rPr>
        <w:t>celium.</w:t>
      </w:r>
    </w:p>
    <w:p w14:paraId="799F3418" w14:textId="2B2AC2F5" w:rsidR="00057D6B" w:rsidRPr="003A3854" w:rsidRDefault="00D906D9" w:rsidP="007A2737">
      <w:pPr>
        <w:pStyle w:val="Heading3"/>
        <w:spacing w:line="360" w:lineRule="auto"/>
        <w:rPr>
          <w:b/>
          <w:bCs/>
          <w:sz w:val="28"/>
          <w:szCs w:val="28"/>
          <w:lang w:val="en-US"/>
        </w:rPr>
      </w:pPr>
      <w:bookmarkStart w:id="738" w:name="_Toc176464942"/>
      <w:r w:rsidRPr="003A3854">
        <w:rPr>
          <w:b/>
          <w:bCs/>
          <w:sz w:val="28"/>
          <w:szCs w:val="28"/>
          <w:lang w:val="en-US"/>
        </w:rPr>
        <w:t>4.2.</w:t>
      </w:r>
      <w:r w:rsidR="004A55AE" w:rsidRPr="003A3854">
        <w:rPr>
          <w:b/>
          <w:bCs/>
          <w:sz w:val="28"/>
          <w:szCs w:val="28"/>
          <w:lang w:val="en-US"/>
        </w:rPr>
        <w:t>3</w:t>
      </w:r>
      <w:r w:rsidRPr="003A3854">
        <w:rPr>
          <w:b/>
          <w:bCs/>
          <w:sz w:val="28"/>
          <w:szCs w:val="28"/>
          <w:lang w:val="en-US"/>
        </w:rPr>
        <w:t xml:space="preserve"> </w:t>
      </w:r>
      <w:r w:rsidR="00057D6B" w:rsidRPr="003A3854">
        <w:rPr>
          <w:b/>
          <w:bCs/>
          <w:sz w:val="28"/>
          <w:szCs w:val="28"/>
          <w:lang w:val="en-US"/>
        </w:rPr>
        <w:t xml:space="preserve">Mechanical properties of </w:t>
      </w:r>
      <w:r w:rsidR="00057D6B" w:rsidRPr="003A3854">
        <w:rPr>
          <w:b/>
          <w:bCs/>
          <w:i/>
          <w:iCs/>
          <w:sz w:val="28"/>
          <w:szCs w:val="28"/>
          <w:lang w:val="en-US"/>
        </w:rPr>
        <w:t>A. niger</w:t>
      </w:r>
      <w:r w:rsidR="00057D6B" w:rsidRPr="003A3854">
        <w:rPr>
          <w:b/>
          <w:bCs/>
          <w:sz w:val="28"/>
          <w:szCs w:val="28"/>
          <w:lang w:val="en-US"/>
        </w:rPr>
        <w:t xml:space="preserve"> mycelium composite materials</w:t>
      </w:r>
      <w:bookmarkEnd w:id="738"/>
    </w:p>
    <w:p w14:paraId="32BB8A0F" w14:textId="390E40B7" w:rsidR="00F46FC5" w:rsidRPr="007A2737" w:rsidRDefault="00057D6B" w:rsidP="007A2737">
      <w:pPr>
        <w:spacing w:line="360" w:lineRule="auto"/>
        <w:jc w:val="both"/>
        <w:rPr>
          <w:rFonts w:ascii="Calibri" w:hAnsi="Calibri" w:cs="Calibri"/>
          <w:sz w:val="24"/>
          <w:szCs w:val="24"/>
          <w:lang w:val="en-US"/>
        </w:rPr>
      </w:pPr>
      <w:r w:rsidRPr="007A2737">
        <w:rPr>
          <w:rFonts w:ascii="Calibri" w:hAnsi="Calibri" w:cs="Calibri"/>
          <w:sz w:val="24"/>
          <w:szCs w:val="24"/>
          <w:lang w:val="en-US"/>
        </w:rPr>
        <w:t xml:space="preserve">Mechanical characterization was done by nanoindentation measurements. All samples were placed in a fume hood to dry for more than 5 days to ensure that the samples were dried to the greatest extent possible. </w:t>
      </w:r>
      <w:r w:rsidR="00EB0699" w:rsidRPr="007A2737">
        <w:rPr>
          <w:rFonts w:ascii="Calibri" w:hAnsi="Calibri" w:cs="Calibri"/>
          <w:sz w:val="24"/>
          <w:szCs w:val="24"/>
          <w:lang w:val="en-US"/>
        </w:rPr>
        <w:t>Afterwards, the sample was ground and polished with 320P-4000P sandpaper without water to keep the surface of the sample horizontal. T</w:t>
      </w:r>
      <w:r w:rsidRPr="007A2737">
        <w:rPr>
          <w:rFonts w:ascii="Calibri" w:hAnsi="Calibri" w:cs="Calibri"/>
          <w:sz w:val="24"/>
          <w:szCs w:val="24"/>
          <w:lang w:val="en-US"/>
        </w:rPr>
        <w:t xml:space="preserve">he Martens </w:t>
      </w:r>
      <w:r w:rsidRPr="007A2737">
        <w:rPr>
          <w:rFonts w:ascii="Calibri" w:hAnsi="Calibri" w:cs="Calibri"/>
          <w:sz w:val="24"/>
          <w:szCs w:val="24"/>
          <w:lang w:val="en-US"/>
        </w:rPr>
        <w:lastRenderedPageBreak/>
        <w:t xml:space="preserve">hardness (HM) and </w:t>
      </w:r>
      <w:r w:rsidR="00C049E0" w:rsidRPr="007A2737">
        <w:rPr>
          <w:rFonts w:ascii="Calibri" w:hAnsi="Calibri" w:cs="Calibri"/>
          <w:sz w:val="24"/>
          <w:szCs w:val="24"/>
          <w:lang w:val="en-US"/>
        </w:rPr>
        <w:t>indentation modulu</w:t>
      </w:r>
      <w:r w:rsidR="00EB0699" w:rsidRPr="007A2737">
        <w:rPr>
          <w:rFonts w:ascii="Calibri" w:hAnsi="Calibri" w:cs="Calibri"/>
          <w:sz w:val="24"/>
          <w:szCs w:val="24"/>
          <w:lang w:val="en-US"/>
        </w:rPr>
        <w:t xml:space="preserve">s or </w:t>
      </w:r>
      <w:r w:rsidRPr="007A2737">
        <w:rPr>
          <w:rFonts w:ascii="Calibri" w:hAnsi="Calibri" w:cs="Calibri"/>
          <w:sz w:val="24"/>
          <w:szCs w:val="24"/>
          <w:lang w:val="en-US"/>
        </w:rPr>
        <w:t>indentation modulus (E</w:t>
      </w:r>
      <w:r w:rsidRPr="007A2737">
        <w:rPr>
          <w:rFonts w:ascii="Calibri" w:hAnsi="Calibri" w:cs="Calibri"/>
          <w:sz w:val="24"/>
          <w:szCs w:val="24"/>
          <w:vertAlign w:val="subscript"/>
          <w:lang w:val="en-US"/>
        </w:rPr>
        <w:t>IT</w:t>
      </w:r>
      <w:r w:rsidRPr="007A2737">
        <w:rPr>
          <w:rFonts w:ascii="Calibri" w:hAnsi="Calibri" w:cs="Calibri"/>
          <w:sz w:val="24"/>
          <w:szCs w:val="24"/>
          <w:lang w:val="en-US"/>
        </w:rPr>
        <w:t xml:space="preserve">), calculated from the </w:t>
      </w:r>
      <w:r w:rsidR="004626E0" w:rsidRPr="007A2737">
        <w:rPr>
          <w:rFonts w:ascii="Calibri" w:hAnsi="Calibri" w:cs="Calibri"/>
          <w:sz w:val="24"/>
          <w:szCs w:val="24"/>
          <w:lang w:val="en-US"/>
        </w:rPr>
        <w:t>Nano-indenter</w:t>
      </w:r>
      <w:r w:rsidRPr="007A2737">
        <w:rPr>
          <w:rFonts w:ascii="Calibri" w:hAnsi="Calibri" w:cs="Calibri"/>
          <w:sz w:val="24"/>
          <w:szCs w:val="24"/>
          <w:lang w:val="en-US"/>
        </w:rPr>
        <w:t xml:space="preserve"> software, are plotted for each sample. Significant differences were tested using a </w:t>
      </w:r>
      <w:r w:rsidR="00EB0699" w:rsidRPr="007A2737">
        <w:rPr>
          <w:rFonts w:ascii="Calibri" w:hAnsi="Calibri" w:cs="Calibri"/>
          <w:sz w:val="24"/>
          <w:szCs w:val="24"/>
          <w:lang w:val="en-US"/>
        </w:rPr>
        <w:t>single-factor</w:t>
      </w:r>
      <w:r w:rsidRPr="007A2737">
        <w:rPr>
          <w:rFonts w:ascii="Calibri" w:hAnsi="Calibri" w:cs="Calibri"/>
          <w:sz w:val="24"/>
          <w:szCs w:val="24"/>
          <w:lang w:val="en-US"/>
        </w:rPr>
        <w:t xml:space="preserve"> ANOVA with Bonferroni (p &lt; 0.05). </w:t>
      </w:r>
    </w:p>
    <w:p w14:paraId="5FAC3F7C" w14:textId="4BA87A54" w:rsidR="00F46FC5" w:rsidRPr="007A2737" w:rsidRDefault="00F46FC5" w:rsidP="007A2737">
      <w:pPr>
        <w:spacing w:line="360" w:lineRule="auto"/>
        <w:jc w:val="both"/>
        <w:rPr>
          <w:rFonts w:ascii="Calibri" w:hAnsi="Calibri" w:cs="Calibri"/>
          <w:sz w:val="24"/>
          <w:szCs w:val="24"/>
          <w:lang w:val="en-US"/>
        </w:rPr>
      </w:pPr>
      <w:r w:rsidRPr="007A2737">
        <w:rPr>
          <w:rFonts w:ascii="Calibri" w:hAnsi="Calibri" w:cs="Calibri"/>
          <w:sz w:val="24"/>
          <w:szCs w:val="24"/>
          <w:lang w:val="en-US"/>
        </w:rPr>
        <w:t>In the insitu</w:t>
      </w:r>
      <w:r w:rsidR="00D906D9" w:rsidRPr="007A2737">
        <w:rPr>
          <w:rFonts w:ascii="Calibri" w:hAnsi="Calibri" w:cs="Calibri"/>
          <w:sz w:val="24"/>
          <w:szCs w:val="24"/>
          <w:lang w:val="en-US"/>
        </w:rPr>
        <w:t>-</w:t>
      </w:r>
      <w:r w:rsidRPr="007A2737">
        <w:rPr>
          <w:rFonts w:ascii="Calibri" w:hAnsi="Calibri" w:cs="Calibri"/>
          <w:sz w:val="24"/>
          <w:szCs w:val="24"/>
          <w:lang w:val="en-US"/>
        </w:rPr>
        <w:t>synthesis method, as Ca</w:t>
      </w:r>
      <w:r w:rsidRPr="007A2737">
        <w:rPr>
          <w:rFonts w:ascii="Calibri" w:hAnsi="Calibri" w:cs="Calibri"/>
          <w:sz w:val="24"/>
          <w:szCs w:val="24"/>
          <w:vertAlign w:val="superscript"/>
          <w:lang w:val="en-US"/>
        </w:rPr>
        <w:t>2+</w:t>
      </w:r>
      <w:r w:rsidRPr="007A2737">
        <w:rPr>
          <w:rFonts w:ascii="Calibri" w:hAnsi="Calibri" w:cs="Calibri"/>
          <w:sz w:val="24"/>
          <w:szCs w:val="24"/>
          <w:lang w:val="en-US"/>
        </w:rPr>
        <w:t xml:space="preserve"> source solution A and as PO</w:t>
      </w:r>
      <w:r w:rsidRPr="007A2737">
        <w:rPr>
          <w:rFonts w:ascii="Calibri" w:hAnsi="Calibri" w:cs="Calibri"/>
          <w:sz w:val="24"/>
          <w:szCs w:val="24"/>
          <w:vertAlign w:val="superscript"/>
          <w:lang w:val="en-US"/>
        </w:rPr>
        <w:t>4-</w:t>
      </w:r>
      <w:r w:rsidRPr="007A2737">
        <w:rPr>
          <w:rFonts w:ascii="Calibri" w:hAnsi="Calibri" w:cs="Calibri"/>
          <w:sz w:val="24"/>
          <w:szCs w:val="24"/>
          <w:lang w:val="en-US"/>
        </w:rPr>
        <w:t xml:space="preserve"> source solution B were added to the mycelium matrix simultaneously in fixed amounts. When 10% weight percent of CaP was integrated to the mycelium matrix, the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 xml:space="preserve">s and Martens hardness of the sample were significantly improved to </w:t>
      </w:r>
      <w:r w:rsidR="007D60A0">
        <w:rPr>
          <w:rFonts w:ascii="Calibri" w:hAnsi="Calibri" w:cs="Calibri"/>
          <w:sz w:val="24"/>
          <w:szCs w:val="24"/>
          <w:lang w:val="en-US"/>
        </w:rPr>
        <w:t>3</w:t>
      </w:r>
      <w:r w:rsidR="00536E39" w:rsidRPr="007A2737">
        <w:rPr>
          <w:rFonts w:ascii="Calibri" w:hAnsi="Calibri" w:cs="Calibri"/>
          <w:sz w:val="24"/>
          <w:szCs w:val="24"/>
          <w:lang w:val="en-US"/>
        </w:rPr>
        <w:t>.</w:t>
      </w:r>
      <w:r w:rsidR="007D60A0">
        <w:rPr>
          <w:rFonts w:ascii="Calibri" w:hAnsi="Calibri" w:cs="Calibri"/>
          <w:sz w:val="24"/>
          <w:szCs w:val="24"/>
          <w:lang w:val="en-US"/>
        </w:rPr>
        <w:t>51</w:t>
      </w:r>
      <w:r w:rsidR="007D60A0" w:rsidRPr="007A2737">
        <w:rPr>
          <w:rFonts w:ascii="Calibri" w:hAnsi="Calibri" w:cs="Calibri"/>
          <w:sz w:val="24"/>
          <w:szCs w:val="24"/>
          <w:lang w:val="en-US"/>
        </w:rPr>
        <w:t> </w:t>
      </w:r>
      <w:r w:rsidRPr="007A2737">
        <w:rPr>
          <w:rFonts w:ascii="Calibri" w:hAnsi="Calibri" w:cs="Calibri"/>
          <w:sz w:val="24"/>
          <w:szCs w:val="24"/>
          <w:lang w:val="en-US"/>
        </w:rPr>
        <w:t>± </w:t>
      </w:r>
      <w:r w:rsidR="00536E39" w:rsidRPr="007A2737">
        <w:rPr>
          <w:rFonts w:ascii="Calibri" w:hAnsi="Calibri" w:cs="Calibri"/>
          <w:sz w:val="24"/>
          <w:szCs w:val="24"/>
          <w:lang w:val="en-US"/>
        </w:rPr>
        <w:t>0.</w:t>
      </w:r>
      <w:r w:rsidR="007D60A0">
        <w:rPr>
          <w:rFonts w:ascii="Calibri" w:hAnsi="Calibri" w:cs="Calibri"/>
          <w:sz w:val="24"/>
          <w:szCs w:val="24"/>
          <w:lang w:val="en-US"/>
        </w:rPr>
        <w:t>11</w:t>
      </w:r>
      <w:r w:rsidR="007D60A0" w:rsidRPr="007A2737">
        <w:rPr>
          <w:rFonts w:ascii="Calibri" w:hAnsi="Calibri" w:cs="Calibri"/>
          <w:sz w:val="24"/>
          <w:szCs w:val="24"/>
          <w:lang w:val="en-US"/>
        </w:rPr>
        <w:t> </w:t>
      </w:r>
      <w:r w:rsidRPr="007A2737">
        <w:rPr>
          <w:rFonts w:ascii="Calibri" w:hAnsi="Calibri" w:cs="Calibri"/>
          <w:sz w:val="24"/>
          <w:szCs w:val="24"/>
          <w:lang w:val="en-US"/>
        </w:rPr>
        <w:t xml:space="preserve">GPa and </w:t>
      </w:r>
      <w:r w:rsidR="00536E39" w:rsidRPr="007A2737">
        <w:rPr>
          <w:rFonts w:ascii="Calibri" w:hAnsi="Calibri" w:cs="Calibri"/>
          <w:sz w:val="24"/>
          <w:szCs w:val="24"/>
          <w:lang w:val="en-US"/>
        </w:rPr>
        <w:t>1</w:t>
      </w:r>
      <w:r w:rsidR="007D60A0">
        <w:rPr>
          <w:rFonts w:ascii="Calibri" w:hAnsi="Calibri" w:cs="Calibri"/>
          <w:sz w:val="24"/>
          <w:szCs w:val="24"/>
          <w:lang w:val="en-US"/>
        </w:rPr>
        <w:t>3</w:t>
      </w:r>
      <w:r w:rsidR="00536E39" w:rsidRPr="007A2737">
        <w:rPr>
          <w:rFonts w:ascii="Calibri" w:hAnsi="Calibri" w:cs="Calibri"/>
          <w:sz w:val="24"/>
          <w:szCs w:val="24"/>
          <w:lang w:val="en-US"/>
        </w:rPr>
        <w:t>2 ± </w:t>
      </w:r>
      <w:r w:rsidR="007D60A0">
        <w:rPr>
          <w:rFonts w:ascii="Calibri" w:hAnsi="Calibri" w:cs="Calibri"/>
          <w:sz w:val="24"/>
          <w:szCs w:val="24"/>
          <w:lang w:val="en-US"/>
        </w:rPr>
        <w:t>10</w:t>
      </w:r>
      <w:r w:rsidR="00536E39" w:rsidRPr="007A2737">
        <w:rPr>
          <w:rFonts w:ascii="Calibri" w:hAnsi="Calibri" w:cs="Calibri"/>
          <w:sz w:val="24"/>
          <w:szCs w:val="24"/>
          <w:lang w:val="en-US"/>
        </w:rPr>
        <w:t>.</w:t>
      </w:r>
      <w:r w:rsidR="007D60A0">
        <w:rPr>
          <w:rFonts w:ascii="Calibri" w:hAnsi="Calibri" w:cs="Calibri"/>
          <w:sz w:val="24"/>
          <w:szCs w:val="24"/>
          <w:lang w:val="en-US"/>
        </w:rPr>
        <w:t>14</w:t>
      </w:r>
      <w:r w:rsidRPr="007A2737">
        <w:rPr>
          <w:rFonts w:ascii="Calibri" w:hAnsi="Calibri" w:cs="Calibri"/>
          <w:sz w:val="24"/>
          <w:szCs w:val="24"/>
          <w:lang w:val="en-US"/>
        </w:rPr>
        <w:t> N/mm</w:t>
      </w:r>
      <w:r w:rsidRPr="007A2737">
        <w:rPr>
          <w:rFonts w:ascii="Calibri" w:hAnsi="Calibri" w:cs="Calibri"/>
          <w:sz w:val="24"/>
          <w:szCs w:val="24"/>
          <w:vertAlign w:val="superscript"/>
          <w:lang w:val="en-US"/>
        </w:rPr>
        <w:t>2</w:t>
      </w:r>
      <w:r w:rsidRPr="007A2737">
        <w:rPr>
          <w:rFonts w:ascii="Calibri" w:hAnsi="Calibri" w:cs="Calibri"/>
          <w:sz w:val="24"/>
          <w:szCs w:val="24"/>
          <w:lang w:val="en-US"/>
        </w:rPr>
        <w:t xml:space="preserve">. However, when the weight percent of CaP continued to increase to 25 % and 50%, the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 xml:space="preserve">s and Martens hardness of the sample decreased. The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s and Martens hardness of the samples</w:t>
      </w:r>
      <w:r w:rsidR="007D60A0">
        <w:rPr>
          <w:rFonts w:ascii="Calibri" w:hAnsi="Calibri" w:cs="Calibri"/>
          <w:sz w:val="24"/>
          <w:szCs w:val="24"/>
          <w:lang w:val="en-US"/>
        </w:rPr>
        <w:t xml:space="preserve"> </w:t>
      </w:r>
      <w:r w:rsidR="007D60A0">
        <w:rPr>
          <w:rFonts w:ascii="Calibri" w:hAnsi="Calibri" w:cs="Calibri" w:hint="eastAsia"/>
          <w:sz w:val="24"/>
          <w:szCs w:val="24"/>
          <w:lang w:val="en-US"/>
        </w:rPr>
        <w:t>with</w:t>
      </w:r>
      <w:r w:rsidR="007D60A0">
        <w:rPr>
          <w:rFonts w:ascii="Calibri" w:hAnsi="Calibri" w:cs="Calibri"/>
          <w:sz w:val="24"/>
          <w:szCs w:val="24"/>
          <w:lang w:val="en-US"/>
        </w:rPr>
        <w:t xml:space="preserve"> precursor synthesis</w:t>
      </w:r>
      <w:r w:rsidRPr="007A2737">
        <w:rPr>
          <w:rFonts w:ascii="Calibri" w:hAnsi="Calibri" w:cs="Calibri"/>
          <w:sz w:val="24"/>
          <w:szCs w:val="24"/>
          <w:lang w:val="en-US"/>
        </w:rPr>
        <w:t xml:space="preserve"> were increased to </w:t>
      </w:r>
      <w:r w:rsidR="00536E39" w:rsidRPr="007A2737">
        <w:rPr>
          <w:rFonts w:ascii="Calibri" w:hAnsi="Calibri" w:cs="Calibri"/>
          <w:sz w:val="24"/>
          <w:szCs w:val="24"/>
          <w:lang w:val="en-US"/>
        </w:rPr>
        <w:t>3.</w:t>
      </w:r>
      <w:r w:rsidR="007D60A0">
        <w:rPr>
          <w:rFonts w:ascii="Calibri" w:hAnsi="Calibri" w:cs="Calibri"/>
          <w:sz w:val="24"/>
          <w:szCs w:val="24"/>
          <w:lang w:val="en-US"/>
        </w:rPr>
        <w:t>24</w:t>
      </w:r>
      <w:r w:rsidR="00536E39" w:rsidRPr="007A2737">
        <w:rPr>
          <w:rFonts w:ascii="Calibri" w:hAnsi="Calibri" w:cs="Calibri"/>
          <w:sz w:val="24"/>
          <w:szCs w:val="24"/>
          <w:lang w:val="en-US"/>
        </w:rPr>
        <w:t> ± 0.</w:t>
      </w:r>
      <w:r w:rsidR="007D60A0">
        <w:rPr>
          <w:rFonts w:ascii="Calibri" w:hAnsi="Calibri" w:cs="Calibri"/>
          <w:sz w:val="24"/>
          <w:szCs w:val="24"/>
          <w:lang w:val="en-US"/>
        </w:rPr>
        <w:t>43</w:t>
      </w:r>
      <w:r w:rsidR="00536E39" w:rsidRPr="007A2737">
        <w:rPr>
          <w:rFonts w:ascii="Calibri" w:hAnsi="Calibri" w:cs="Calibri"/>
          <w:sz w:val="24"/>
          <w:szCs w:val="24"/>
          <w:lang w:val="en-US"/>
        </w:rPr>
        <w:t xml:space="preserve"> GPa </w:t>
      </w:r>
      <w:r w:rsidRPr="007A2737">
        <w:rPr>
          <w:rFonts w:ascii="Calibri" w:hAnsi="Calibri" w:cs="Calibri"/>
          <w:sz w:val="24"/>
          <w:szCs w:val="24"/>
          <w:lang w:val="en-US"/>
        </w:rPr>
        <w:t xml:space="preserve">and </w:t>
      </w:r>
      <w:r w:rsidR="00536E39" w:rsidRPr="007A2737">
        <w:rPr>
          <w:rFonts w:ascii="Calibri" w:hAnsi="Calibri" w:cs="Calibri"/>
          <w:sz w:val="24"/>
          <w:szCs w:val="24"/>
          <w:lang w:val="en-US"/>
        </w:rPr>
        <w:t>1</w:t>
      </w:r>
      <w:r w:rsidR="007D60A0">
        <w:rPr>
          <w:rFonts w:ascii="Calibri" w:hAnsi="Calibri" w:cs="Calibri"/>
          <w:sz w:val="24"/>
          <w:szCs w:val="24"/>
          <w:lang w:val="en-US"/>
        </w:rPr>
        <w:t>29</w:t>
      </w:r>
      <w:r w:rsidR="00536E39" w:rsidRPr="007A2737">
        <w:rPr>
          <w:rFonts w:ascii="Calibri" w:hAnsi="Calibri" w:cs="Calibri"/>
          <w:sz w:val="24"/>
          <w:szCs w:val="24"/>
          <w:lang w:val="en-US"/>
        </w:rPr>
        <w:t> ± 1</w:t>
      </w:r>
      <w:r w:rsidR="007D60A0">
        <w:rPr>
          <w:rFonts w:ascii="Calibri" w:hAnsi="Calibri" w:cs="Calibri"/>
          <w:sz w:val="24"/>
          <w:szCs w:val="24"/>
          <w:lang w:val="en-US"/>
        </w:rPr>
        <w:t>1</w:t>
      </w:r>
      <w:r w:rsidR="00536E39" w:rsidRPr="007A2737">
        <w:rPr>
          <w:rFonts w:ascii="Calibri" w:hAnsi="Calibri" w:cs="Calibri"/>
          <w:sz w:val="24"/>
          <w:szCs w:val="24"/>
          <w:lang w:val="en-US"/>
        </w:rPr>
        <w:t>.</w:t>
      </w:r>
      <w:r w:rsidR="007D60A0">
        <w:rPr>
          <w:rFonts w:ascii="Calibri" w:hAnsi="Calibri" w:cs="Calibri"/>
          <w:sz w:val="24"/>
          <w:szCs w:val="24"/>
          <w:lang w:val="en-US"/>
        </w:rPr>
        <w:t>6</w:t>
      </w:r>
      <w:r w:rsidR="00536E39" w:rsidRPr="007A2737">
        <w:rPr>
          <w:rFonts w:ascii="Calibri" w:hAnsi="Calibri" w:cs="Calibri"/>
          <w:sz w:val="24"/>
          <w:szCs w:val="24"/>
          <w:lang w:val="en-US"/>
        </w:rPr>
        <w:t> N/mm</w:t>
      </w:r>
      <w:r w:rsidR="00536E39" w:rsidRPr="007A2737">
        <w:rPr>
          <w:rFonts w:ascii="Calibri" w:hAnsi="Calibri" w:cs="Calibri"/>
          <w:sz w:val="24"/>
          <w:szCs w:val="24"/>
          <w:vertAlign w:val="superscript"/>
          <w:lang w:val="en-US"/>
        </w:rPr>
        <w:t>2</w:t>
      </w:r>
      <w:r w:rsidRPr="007A2737">
        <w:rPr>
          <w:rFonts w:ascii="Calibri" w:hAnsi="Calibri" w:cs="Calibri"/>
          <w:sz w:val="24"/>
          <w:szCs w:val="24"/>
          <w:lang w:val="en-US"/>
        </w:rPr>
        <w:t xml:space="preserve">, respectively. Statistical analysis revealed a significant difference of the M-insitu-CaP 10 samples in the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 xml:space="preserve">s and Martens hardness to other samples. M-insitu-CaP 0, 25 and 50 samples are not significant different with each other. </w:t>
      </w:r>
      <w:r w:rsidR="00D906D9" w:rsidRPr="007A2737">
        <w:rPr>
          <w:rFonts w:ascii="Calibri" w:hAnsi="Calibri" w:cs="Calibri"/>
          <w:sz w:val="24"/>
          <w:szCs w:val="24"/>
          <w:lang w:val="en-US"/>
        </w:rPr>
        <w:t xml:space="preserve">Combined with the SEM images in Section 4.2.1, it can be seen that the incorporation of a moderate amount of CaP was acting as reinforcing phase, which strengthens the structure of the sample. The presence of CaP allows for deformation in such a way that crack propagation is blocked and more energy is expended. This improves the mechanical properties of the material. However, excess integration of CaP does not diffuse into the </w:t>
      </w:r>
      <w:r w:rsidR="00FD268B" w:rsidRPr="007A2737">
        <w:rPr>
          <w:rFonts w:ascii="Calibri" w:hAnsi="Calibri" w:cs="Calibri"/>
          <w:sz w:val="24"/>
          <w:szCs w:val="24"/>
          <w:lang w:val="en-US"/>
        </w:rPr>
        <w:t>pellet-</w:t>
      </w:r>
      <w:r w:rsidR="00D906D9" w:rsidRPr="007A2737">
        <w:rPr>
          <w:rFonts w:ascii="Calibri" w:hAnsi="Calibri" w:cs="Calibri"/>
          <w:sz w:val="24"/>
          <w:szCs w:val="24"/>
          <w:lang w:val="en-US"/>
        </w:rPr>
        <w:t xml:space="preserve">structure of the mycelium and accumulates on the surface, which results in a weaker bonding of the </w:t>
      </w:r>
      <w:r w:rsidR="00FD268B" w:rsidRPr="007A2737">
        <w:rPr>
          <w:rFonts w:ascii="Calibri" w:hAnsi="Calibri" w:cs="Calibri"/>
          <w:sz w:val="24"/>
          <w:szCs w:val="24"/>
          <w:lang w:val="en-US"/>
        </w:rPr>
        <w:t>pellet</w:t>
      </w:r>
      <w:r w:rsidR="00D906D9" w:rsidRPr="007A2737">
        <w:rPr>
          <w:rFonts w:ascii="Calibri" w:hAnsi="Calibri" w:cs="Calibri"/>
          <w:sz w:val="24"/>
          <w:szCs w:val="24"/>
          <w:lang w:val="en-US"/>
        </w:rPr>
        <w:t xml:space="preserve"> to each other</w:t>
      </w:r>
      <w:r w:rsidR="00FD268B" w:rsidRPr="007A2737">
        <w:rPr>
          <w:rFonts w:ascii="Calibri" w:hAnsi="Calibri" w:cs="Calibri"/>
          <w:sz w:val="24"/>
          <w:szCs w:val="24"/>
          <w:lang w:val="en-US"/>
        </w:rPr>
        <w:t>.</w:t>
      </w:r>
      <w:r w:rsidR="00D906D9" w:rsidRPr="007A2737">
        <w:rPr>
          <w:rFonts w:ascii="Calibri" w:hAnsi="Calibri" w:cs="Calibri"/>
          <w:sz w:val="24"/>
          <w:szCs w:val="24"/>
          <w:lang w:val="en-US"/>
        </w:rPr>
        <w:t xml:space="preserve"> </w:t>
      </w:r>
      <w:r w:rsidR="00FD268B" w:rsidRPr="007A2737">
        <w:rPr>
          <w:rFonts w:ascii="Calibri" w:hAnsi="Calibri" w:cs="Calibri"/>
          <w:sz w:val="24"/>
          <w:szCs w:val="24"/>
          <w:lang w:val="en-US"/>
        </w:rPr>
        <w:t>Then the energy required to be destroyed becomes smaller and the mechanical properties deteriorate.</w:t>
      </w:r>
    </w:p>
    <w:p w14:paraId="6E0C504F" w14:textId="1969C641" w:rsidR="00F46FC5" w:rsidRPr="007A2737" w:rsidRDefault="00F46FC5" w:rsidP="007A2737">
      <w:pPr>
        <w:spacing w:line="360" w:lineRule="auto"/>
        <w:jc w:val="both"/>
        <w:rPr>
          <w:rFonts w:ascii="Calibri" w:hAnsi="Calibri" w:cs="Calibri"/>
          <w:sz w:val="24"/>
          <w:szCs w:val="24"/>
          <w:lang w:val="en-US"/>
        </w:rPr>
      </w:pPr>
      <w:r w:rsidRPr="007A2737">
        <w:rPr>
          <w:rFonts w:ascii="Calibri" w:hAnsi="Calibri" w:cs="Calibri"/>
          <w:sz w:val="24"/>
          <w:szCs w:val="24"/>
          <w:lang w:val="en-US"/>
        </w:rPr>
        <w:t xml:space="preserve">For the </w:t>
      </w:r>
      <w:r w:rsidRPr="007A2737">
        <w:rPr>
          <w:rFonts w:ascii="Calibri" w:hAnsi="Calibri" w:cs="Calibri"/>
          <w:i/>
          <w:iCs/>
          <w:sz w:val="24"/>
          <w:szCs w:val="24"/>
          <w:lang w:val="en-US"/>
        </w:rPr>
        <w:t>A. niger</w:t>
      </w:r>
      <w:r w:rsidRPr="007A2737">
        <w:rPr>
          <w:rFonts w:ascii="Calibri" w:hAnsi="Calibri" w:cs="Calibri"/>
          <w:sz w:val="24"/>
          <w:szCs w:val="24"/>
          <w:lang w:val="en-US"/>
        </w:rPr>
        <w:t xml:space="preserve"> mycelium sample mineralized by the precursor</w:t>
      </w:r>
      <w:r w:rsidR="00D906D9" w:rsidRPr="007A2737">
        <w:rPr>
          <w:rFonts w:ascii="Calibri" w:hAnsi="Calibri" w:cs="Calibri"/>
          <w:sz w:val="24"/>
          <w:szCs w:val="24"/>
          <w:lang w:val="en-US"/>
        </w:rPr>
        <w:t>-</w:t>
      </w:r>
      <w:r w:rsidRPr="007A2737">
        <w:rPr>
          <w:rFonts w:ascii="Calibri" w:hAnsi="Calibri" w:cs="Calibri"/>
          <w:sz w:val="24"/>
          <w:szCs w:val="24"/>
          <w:lang w:val="en-US"/>
        </w:rPr>
        <w:t xml:space="preserve">synthesis method, its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 xml:space="preserve">s and Martens hardness also have the same changing trend. The mechanical properties increase first and then decrease with the increase of CaP amount. Statistical analysis showed that only M-precursor-CaP 10 to other samples had significant differences in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s and Martens hardness. There were no differences in the other three groups of samples.</w:t>
      </w:r>
      <w:r w:rsidR="00FD268B" w:rsidRPr="007A2737">
        <w:rPr>
          <w:rFonts w:ascii="Calibri" w:hAnsi="Calibri" w:cs="Calibri"/>
          <w:sz w:val="24"/>
          <w:szCs w:val="24"/>
          <w:lang w:val="en-US"/>
        </w:rPr>
        <w:t xml:space="preserve"> The reason for the deterioration of the sample performance can also be explained by the SEM photos</w:t>
      </w:r>
      <w:r w:rsidR="00886CFB" w:rsidRPr="007A2737">
        <w:rPr>
          <w:rFonts w:ascii="Calibri" w:hAnsi="Calibri" w:cs="Calibri"/>
          <w:sz w:val="24"/>
          <w:szCs w:val="24"/>
          <w:lang w:val="en-US"/>
        </w:rPr>
        <w:t xml:space="preserve"> figure</w:t>
      </w:r>
      <w:r w:rsidR="00FD268B" w:rsidRPr="007A2737">
        <w:rPr>
          <w:rFonts w:ascii="Calibri" w:hAnsi="Calibri" w:cs="Calibri"/>
          <w:sz w:val="24"/>
          <w:szCs w:val="24"/>
          <w:lang w:val="en-US"/>
        </w:rPr>
        <w:t xml:space="preserve"> </w:t>
      </w:r>
      <w:r w:rsidR="00886CFB" w:rsidRPr="007A2737">
        <w:rPr>
          <w:rFonts w:ascii="Calibri" w:hAnsi="Calibri" w:cs="Calibri"/>
          <w:sz w:val="24"/>
          <w:szCs w:val="24"/>
          <w:lang w:val="en-US"/>
        </w:rPr>
        <w:t>4.</w:t>
      </w:r>
      <w:r w:rsidR="00552507" w:rsidRPr="007A2737">
        <w:rPr>
          <w:rFonts w:ascii="Calibri" w:hAnsi="Calibri" w:cs="Calibri"/>
          <w:sz w:val="24"/>
          <w:szCs w:val="24"/>
          <w:lang w:val="en-US"/>
        </w:rPr>
        <w:t>1</w:t>
      </w:r>
      <w:r w:rsidR="00AF2ABF">
        <w:rPr>
          <w:rFonts w:ascii="Calibri" w:hAnsi="Calibri" w:cs="Calibri"/>
          <w:sz w:val="24"/>
          <w:szCs w:val="24"/>
          <w:lang w:val="en-US"/>
        </w:rPr>
        <w:t>2</w:t>
      </w:r>
      <w:r w:rsidR="00552507" w:rsidRPr="007A2737">
        <w:rPr>
          <w:rFonts w:ascii="Calibri" w:hAnsi="Calibri" w:cs="Calibri"/>
          <w:sz w:val="24"/>
          <w:szCs w:val="24"/>
          <w:lang w:val="en-US"/>
        </w:rPr>
        <w:t xml:space="preserve"> </w:t>
      </w:r>
      <w:r w:rsidR="00FD268B" w:rsidRPr="007A2737">
        <w:rPr>
          <w:rFonts w:ascii="Calibri" w:hAnsi="Calibri" w:cs="Calibri"/>
          <w:sz w:val="24"/>
          <w:szCs w:val="24"/>
          <w:lang w:val="en-US"/>
        </w:rPr>
        <w:t xml:space="preserve">in section 4.2.1. the ACP particles did not diffuse well into the pellet-structure of the mycelium. They accumulated in large numbers on the surface of the mycelium pellets and largely prevent inter-pellet contact. At the same time, </w:t>
      </w:r>
      <w:r w:rsidR="00FD268B" w:rsidRPr="007A2737">
        <w:rPr>
          <w:rFonts w:ascii="Calibri" w:hAnsi="Calibri" w:cs="Calibri"/>
          <w:sz w:val="24"/>
          <w:szCs w:val="24"/>
          <w:lang w:val="en-US"/>
        </w:rPr>
        <w:lastRenderedPageBreak/>
        <w:t>their bonding to the surface of the mycelium as well as their own bonding is weak, which leads to a weakening of the interfaces and a consequent weakening of the mechanical properties.</w:t>
      </w:r>
    </w:p>
    <w:p w14:paraId="518BBF79" w14:textId="5421DF1E" w:rsidR="00F46FC5" w:rsidRPr="007A2737" w:rsidRDefault="00F46FC5" w:rsidP="007A2737">
      <w:pPr>
        <w:spacing w:line="360" w:lineRule="auto"/>
        <w:jc w:val="both"/>
        <w:rPr>
          <w:rFonts w:ascii="Calibri" w:hAnsi="Calibri" w:cs="Calibri"/>
          <w:sz w:val="24"/>
          <w:szCs w:val="24"/>
          <w:lang w:val="en-US"/>
        </w:rPr>
      </w:pPr>
      <w:r w:rsidRPr="007A2737">
        <w:rPr>
          <w:rFonts w:ascii="Calibri" w:hAnsi="Calibri" w:cs="Calibri"/>
          <w:sz w:val="24"/>
          <w:szCs w:val="24"/>
          <w:lang w:val="en-US"/>
        </w:rPr>
        <w:t>In general, increasing the CaP content by these two mineralization methods did not lead to an increase in mechanical properties, but rather a decrease.</w:t>
      </w:r>
    </w:p>
    <w:p w14:paraId="29194B67" w14:textId="42A76CA5" w:rsidR="00F46FC5" w:rsidRPr="007A2737" w:rsidRDefault="007055FB" w:rsidP="007A2737">
      <w:pPr>
        <w:spacing w:line="360" w:lineRule="auto"/>
        <w:jc w:val="center"/>
        <w:rPr>
          <w:rStyle w:val="SubtleEmphasis"/>
          <w:sz w:val="18"/>
          <w:szCs w:val="18"/>
          <w:lang w:val="en-US"/>
        </w:rPr>
      </w:pPr>
      <w:r>
        <w:rPr>
          <w:rFonts w:ascii="Calibri" w:hAnsi="Calibri" w:cs="Calibri"/>
          <w:noProof/>
        </w:rPr>
        <w:drawing>
          <wp:inline distT="0" distB="0" distL="0" distR="0" wp14:anchorId="6D605888" wp14:editId="712EB95A">
            <wp:extent cx="2786157" cy="2131730"/>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88850" cy="2133791"/>
                    </a:xfrm>
                    <a:prstGeom prst="rect">
                      <a:avLst/>
                    </a:prstGeom>
                    <a:noFill/>
                    <a:ln>
                      <a:noFill/>
                    </a:ln>
                  </pic:spPr>
                </pic:pic>
              </a:graphicData>
            </a:graphic>
          </wp:inline>
        </w:drawing>
      </w:r>
      <w:r>
        <w:rPr>
          <w:rFonts w:ascii="Calibri" w:hAnsi="Calibri" w:cs="Calibri"/>
          <w:noProof/>
        </w:rPr>
        <w:drawing>
          <wp:inline distT="0" distB="0" distL="0" distR="0" wp14:anchorId="30571E0E" wp14:editId="35A0D19E">
            <wp:extent cx="2776859" cy="2124615"/>
            <wp:effectExtent l="0" t="0" r="444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83341" cy="2129574"/>
                    </a:xfrm>
                    <a:prstGeom prst="rect">
                      <a:avLst/>
                    </a:prstGeom>
                    <a:noFill/>
                    <a:ln>
                      <a:noFill/>
                    </a:ln>
                  </pic:spPr>
                </pic:pic>
              </a:graphicData>
            </a:graphic>
          </wp:inline>
        </w:drawing>
      </w:r>
      <w:r w:rsidR="00F46FC5" w:rsidRPr="007A2737">
        <w:rPr>
          <w:rStyle w:val="SubtleEmphasis"/>
          <w:sz w:val="18"/>
          <w:szCs w:val="18"/>
          <w:lang w:val="en-US"/>
        </w:rPr>
        <w:t>Figure 4.</w:t>
      </w:r>
      <w:r w:rsidR="00552507" w:rsidRPr="007A2737">
        <w:rPr>
          <w:rStyle w:val="SubtleEmphasis"/>
          <w:sz w:val="18"/>
          <w:szCs w:val="18"/>
          <w:lang w:val="en-US"/>
        </w:rPr>
        <w:t>1</w:t>
      </w:r>
      <w:r w:rsidR="00AF2ABF" w:rsidRPr="007A2737">
        <w:rPr>
          <w:rStyle w:val="SubtleEmphasis"/>
          <w:sz w:val="18"/>
          <w:szCs w:val="18"/>
          <w:lang w:val="en-US"/>
        </w:rPr>
        <w:t>4</w:t>
      </w:r>
      <w:r w:rsidR="00F46FC5" w:rsidRPr="007A2737">
        <w:rPr>
          <w:rStyle w:val="SubtleEmphasis"/>
          <w:sz w:val="18"/>
          <w:szCs w:val="18"/>
          <w:lang w:val="en-US"/>
        </w:rPr>
        <w:t>.:</w:t>
      </w:r>
      <w:r w:rsidR="00F46FC5" w:rsidRPr="007A2737">
        <w:rPr>
          <w:rStyle w:val="SubtleEmphasis"/>
          <w:rFonts w:hint="eastAsia"/>
          <w:sz w:val="18"/>
          <w:szCs w:val="18"/>
          <w:lang w:val="en-US"/>
        </w:rPr>
        <w:t xml:space="preserve"> </w:t>
      </w:r>
      <w:r w:rsidR="00C049E0" w:rsidRPr="007A2737">
        <w:rPr>
          <w:rStyle w:val="SubtleEmphasis"/>
          <w:sz w:val="18"/>
          <w:szCs w:val="18"/>
          <w:lang w:val="en-US"/>
        </w:rPr>
        <w:t>Indentation modulu</w:t>
      </w:r>
      <w:r w:rsidR="00F46FC5" w:rsidRPr="007A2737">
        <w:rPr>
          <w:rStyle w:val="SubtleEmphasis"/>
          <w:sz w:val="18"/>
          <w:szCs w:val="18"/>
          <w:lang w:val="en-US"/>
        </w:rPr>
        <w:t>s and Martens hardness of A. niger mycelium composites mineralized using insitu synthesis and precursor synthesis methods.</w:t>
      </w:r>
    </w:p>
    <w:p w14:paraId="4A6E6B69" w14:textId="77777777" w:rsidR="00F46FC5" w:rsidRPr="007A2737" w:rsidRDefault="00F46FC5" w:rsidP="007A2737">
      <w:pPr>
        <w:spacing w:line="360" w:lineRule="auto"/>
        <w:jc w:val="both"/>
        <w:rPr>
          <w:rFonts w:ascii="Calibri" w:hAnsi="Calibri" w:cs="Calibri"/>
          <w:sz w:val="24"/>
          <w:szCs w:val="24"/>
          <w:lang w:val="en-US"/>
        </w:rPr>
      </w:pPr>
      <w:r w:rsidRPr="007A2737">
        <w:rPr>
          <w:rFonts w:ascii="Calibri" w:hAnsi="Calibri" w:cs="Calibri"/>
          <w:sz w:val="24"/>
          <w:szCs w:val="24"/>
          <w:lang w:val="en-US"/>
        </w:rPr>
        <w:t>The production process of the Batch ADB and BDA samples included an additional drying step after adding the first mineralizing solution and before adding the second mineralizing solution.</w:t>
      </w:r>
    </w:p>
    <w:p w14:paraId="284B236D" w14:textId="77916DBE" w:rsidR="00B51970" w:rsidRPr="007A2737" w:rsidRDefault="00F46FC5" w:rsidP="007A2737">
      <w:pPr>
        <w:spacing w:line="360" w:lineRule="auto"/>
        <w:jc w:val="both"/>
        <w:rPr>
          <w:rFonts w:ascii="Calibri" w:hAnsi="Calibri" w:cs="Calibri"/>
          <w:sz w:val="24"/>
          <w:szCs w:val="24"/>
          <w:lang w:val="en-US"/>
        </w:rPr>
      </w:pPr>
      <w:r w:rsidRPr="007A2737">
        <w:rPr>
          <w:rFonts w:ascii="Calibri" w:hAnsi="Calibri" w:cs="Calibri"/>
          <w:sz w:val="24"/>
          <w:szCs w:val="24"/>
          <w:lang w:val="en-US"/>
        </w:rPr>
        <w:t xml:space="preserve">The purpose is to make the first mineralization solution evenly distributed in the mycelium matrix and evenly react with the second mineralization solution to mineralize the matrix and reduce phase separation. The measured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s and Martens hardness of the samples are presented in Figure 4.</w:t>
      </w:r>
      <w:r w:rsidR="00A44F06" w:rsidRPr="007A2737">
        <w:rPr>
          <w:rFonts w:ascii="Calibri" w:hAnsi="Calibri" w:cs="Calibri"/>
          <w:sz w:val="24"/>
          <w:szCs w:val="24"/>
          <w:lang w:val="en-US"/>
        </w:rPr>
        <w:t>16</w:t>
      </w:r>
      <w:r w:rsidRPr="007A2737">
        <w:rPr>
          <w:rFonts w:ascii="Calibri" w:hAnsi="Calibri" w:cs="Calibri"/>
          <w:sz w:val="24"/>
          <w:szCs w:val="24"/>
          <w:lang w:val="en-US"/>
        </w:rPr>
        <w:t xml:space="preserve">. The results show that both the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 xml:space="preserve">s and the Martens hardness decrease with the increase of mineralization degree. The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 xml:space="preserve">s of Batch ADB samples decreases from </w:t>
      </w:r>
      <w:r w:rsidR="007B4ECA" w:rsidRPr="007A2737">
        <w:rPr>
          <w:rFonts w:ascii="Calibri" w:hAnsi="Calibri" w:cs="Calibri"/>
          <w:sz w:val="24"/>
          <w:szCs w:val="24"/>
          <w:lang w:val="en-US"/>
        </w:rPr>
        <w:t>2.</w:t>
      </w:r>
      <w:r w:rsidR="00D37F58" w:rsidRPr="007A2737">
        <w:rPr>
          <w:rFonts w:ascii="Calibri" w:hAnsi="Calibri" w:cs="Calibri"/>
          <w:sz w:val="24"/>
          <w:szCs w:val="24"/>
          <w:lang w:val="en-US"/>
        </w:rPr>
        <w:t>9</w:t>
      </w:r>
      <w:r w:rsidR="00536E39" w:rsidRPr="007A2737">
        <w:rPr>
          <w:rFonts w:ascii="Calibri" w:hAnsi="Calibri" w:cs="Calibri"/>
          <w:sz w:val="24"/>
          <w:szCs w:val="24"/>
          <w:lang w:val="en-US"/>
        </w:rPr>
        <w:t> ± </w:t>
      </w:r>
      <w:r w:rsidR="00D37F58" w:rsidRPr="007A2737">
        <w:rPr>
          <w:rFonts w:ascii="Calibri" w:hAnsi="Calibri" w:cs="Calibri"/>
          <w:sz w:val="24"/>
          <w:szCs w:val="24"/>
          <w:lang w:val="en-US"/>
        </w:rPr>
        <w:t>1</w:t>
      </w:r>
      <w:r w:rsidR="00536E39" w:rsidRPr="007A2737">
        <w:rPr>
          <w:rFonts w:ascii="Calibri" w:hAnsi="Calibri" w:cs="Calibri"/>
          <w:sz w:val="24"/>
          <w:szCs w:val="24"/>
          <w:lang w:val="en-US"/>
        </w:rPr>
        <w:t>.</w:t>
      </w:r>
      <w:r w:rsidR="00D37F58" w:rsidRPr="007A2737">
        <w:rPr>
          <w:rFonts w:ascii="Calibri" w:hAnsi="Calibri" w:cs="Calibri"/>
          <w:sz w:val="24"/>
          <w:szCs w:val="24"/>
          <w:lang w:val="en-US"/>
        </w:rPr>
        <w:t>27</w:t>
      </w:r>
      <w:r w:rsidR="00536E39" w:rsidRPr="007A2737">
        <w:rPr>
          <w:rFonts w:ascii="Calibri" w:hAnsi="Calibri" w:cs="Calibri"/>
          <w:sz w:val="24"/>
          <w:szCs w:val="24"/>
          <w:lang w:val="en-US"/>
        </w:rPr>
        <w:t xml:space="preserve"> GPa </w:t>
      </w:r>
      <w:r w:rsidRPr="007A2737">
        <w:rPr>
          <w:rFonts w:ascii="Calibri" w:hAnsi="Calibri" w:cs="Calibri"/>
          <w:sz w:val="24"/>
          <w:szCs w:val="24"/>
          <w:lang w:val="en-US"/>
        </w:rPr>
        <w:t xml:space="preserve">without mineralization to </w:t>
      </w:r>
      <w:r w:rsidR="00692E0C" w:rsidRPr="007A2737">
        <w:rPr>
          <w:rFonts w:ascii="Calibri" w:hAnsi="Calibri" w:cs="Calibri"/>
          <w:sz w:val="24"/>
          <w:szCs w:val="24"/>
          <w:lang w:val="en-US"/>
        </w:rPr>
        <w:t>0</w:t>
      </w:r>
      <w:r w:rsidR="00536E39" w:rsidRPr="007A2737">
        <w:rPr>
          <w:rFonts w:ascii="Calibri" w:hAnsi="Calibri" w:cs="Calibri"/>
          <w:sz w:val="24"/>
          <w:szCs w:val="24"/>
          <w:lang w:val="en-US"/>
        </w:rPr>
        <w:t>.</w:t>
      </w:r>
      <w:r w:rsidR="00692E0C" w:rsidRPr="007A2737">
        <w:rPr>
          <w:rFonts w:ascii="Calibri" w:hAnsi="Calibri" w:cs="Calibri"/>
          <w:sz w:val="24"/>
          <w:szCs w:val="24"/>
          <w:lang w:val="en-US"/>
        </w:rPr>
        <w:t>6</w:t>
      </w:r>
      <w:r w:rsidR="00D37F58" w:rsidRPr="007A2737">
        <w:rPr>
          <w:rFonts w:ascii="Calibri" w:hAnsi="Calibri" w:cs="Calibri"/>
          <w:sz w:val="24"/>
          <w:szCs w:val="24"/>
          <w:lang w:val="en-US"/>
        </w:rPr>
        <w:t>5</w:t>
      </w:r>
      <w:r w:rsidR="00536E39" w:rsidRPr="007A2737">
        <w:rPr>
          <w:rFonts w:ascii="Calibri" w:hAnsi="Calibri" w:cs="Calibri"/>
          <w:sz w:val="24"/>
          <w:szCs w:val="24"/>
          <w:lang w:val="en-US"/>
        </w:rPr>
        <w:t> ± 0.</w:t>
      </w:r>
      <w:r w:rsidR="00692E0C" w:rsidRPr="007A2737">
        <w:rPr>
          <w:rFonts w:ascii="Calibri" w:hAnsi="Calibri" w:cs="Calibri"/>
          <w:sz w:val="24"/>
          <w:szCs w:val="24"/>
          <w:lang w:val="en-US"/>
        </w:rPr>
        <w:t>0</w:t>
      </w:r>
      <w:r w:rsidR="00D37F58" w:rsidRPr="007A2737">
        <w:rPr>
          <w:rFonts w:ascii="Calibri" w:hAnsi="Calibri" w:cs="Calibri"/>
          <w:sz w:val="24"/>
          <w:szCs w:val="24"/>
          <w:lang w:val="en-US"/>
        </w:rPr>
        <w:t>9</w:t>
      </w:r>
      <w:r w:rsidR="00536E39" w:rsidRPr="007A2737">
        <w:rPr>
          <w:rFonts w:ascii="Calibri" w:hAnsi="Calibri" w:cs="Calibri"/>
          <w:sz w:val="24"/>
          <w:szCs w:val="24"/>
          <w:lang w:val="en-US"/>
        </w:rPr>
        <w:t xml:space="preserve"> GPa </w:t>
      </w:r>
      <w:r w:rsidRPr="007A2737">
        <w:rPr>
          <w:rFonts w:ascii="Calibri" w:hAnsi="Calibri" w:cs="Calibri"/>
          <w:sz w:val="24"/>
          <w:szCs w:val="24"/>
          <w:lang w:val="en-US"/>
        </w:rPr>
        <w:t>incorporating 50 wt</w:t>
      </w:r>
      <w:r w:rsidR="00D5715C">
        <w:rPr>
          <w:rFonts w:ascii="Calibri" w:hAnsi="Calibri" w:cs="Calibri"/>
          <w:sz w:val="24"/>
          <w:szCs w:val="24"/>
          <w:lang w:val="en-US"/>
        </w:rPr>
        <w:t>.</w:t>
      </w:r>
      <w:r w:rsidRPr="007A2737">
        <w:rPr>
          <w:rFonts w:ascii="Calibri" w:hAnsi="Calibri" w:cs="Calibri"/>
          <w:sz w:val="24"/>
          <w:szCs w:val="24"/>
          <w:lang w:val="en-US"/>
        </w:rPr>
        <w:t xml:space="preserve">% CaP. Martens hardness of this batch also decreases from the non-mineralized </w:t>
      </w:r>
      <w:r w:rsidR="00692E0C" w:rsidRPr="007A2737">
        <w:rPr>
          <w:rFonts w:ascii="Calibri" w:hAnsi="Calibri" w:cs="Calibri"/>
          <w:sz w:val="24"/>
          <w:szCs w:val="24"/>
          <w:lang w:val="en-US"/>
        </w:rPr>
        <w:t>137</w:t>
      </w:r>
      <w:r w:rsidRPr="007A2737">
        <w:rPr>
          <w:rFonts w:ascii="Calibri" w:hAnsi="Calibri" w:cs="Calibri"/>
          <w:sz w:val="24"/>
          <w:szCs w:val="24"/>
          <w:lang w:val="en-US"/>
        </w:rPr>
        <w:t> ± </w:t>
      </w:r>
      <w:r w:rsidR="007B4ECA" w:rsidRPr="007A2737">
        <w:rPr>
          <w:rFonts w:ascii="Calibri" w:hAnsi="Calibri" w:cs="Calibri"/>
          <w:sz w:val="24"/>
          <w:szCs w:val="24"/>
          <w:lang w:val="en-US"/>
        </w:rPr>
        <w:t>1</w:t>
      </w:r>
      <w:r w:rsidR="00692E0C" w:rsidRPr="007A2737">
        <w:rPr>
          <w:rFonts w:ascii="Calibri" w:hAnsi="Calibri" w:cs="Calibri"/>
          <w:sz w:val="24"/>
          <w:szCs w:val="24"/>
          <w:lang w:val="en-US"/>
        </w:rPr>
        <w:t>8</w:t>
      </w:r>
      <w:r w:rsidR="007B4ECA" w:rsidRPr="007A2737">
        <w:rPr>
          <w:rFonts w:ascii="Calibri" w:hAnsi="Calibri" w:cs="Calibri"/>
          <w:sz w:val="24"/>
          <w:szCs w:val="24"/>
          <w:lang w:val="en-US"/>
        </w:rPr>
        <w:t>.</w:t>
      </w:r>
      <w:r w:rsidR="00692E0C" w:rsidRPr="007A2737">
        <w:rPr>
          <w:rFonts w:ascii="Calibri" w:hAnsi="Calibri" w:cs="Calibri"/>
          <w:sz w:val="24"/>
          <w:szCs w:val="24"/>
          <w:lang w:val="en-US"/>
        </w:rPr>
        <w:t>3</w:t>
      </w:r>
      <w:r w:rsidRPr="007A2737">
        <w:rPr>
          <w:rFonts w:ascii="Calibri" w:hAnsi="Calibri" w:cs="Calibri"/>
          <w:sz w:val="24"/>
          <w:szCs w:val="24"/>
          <w:lang w:val="en-US"/>
        </w:rPr>
        <w:t> N/mm</w:t>
      </w:r>
      <w:r w:rsidRPr="007A2737">
        <w:rPr>
          <w:rFonts w:ascii="Calibri" w:hAnsi="Calibri" w:cs="Calibri"/>
          <w:sz w:val="24"/>
          <w:szCs w:val="24"/>
          <w:vertAlign w:val="superscript"/>
          <w:lang w:val="en-US"/>
        </w:rPr>
        <w:t>2</w:t>
      </w:r>
      <w:r w:rsidRPr="007A2737">
        <w:rPr>
          <w:rFonts w:ascii="Calibri" w:hAnsi="Calibri" w:cs="Calibri"/>
          <w:sz w:val="24"/>
          <w:szCs w:val="24"/>
          <w:lang w:val="en-US"/>
        </w:rPr>
        <w:t xml:space="preserve"> to the </w:t>
      </w:r>
      <w:r w:rsidR="00692E0C" w:rsidRPr="007A2737">
        <w:rPr>
          <w:rFonts w:ascii="Calibri" w:hAnsi="Calibri" w:cs="Calibri"/>
          <w:sz w:val="24"/>
          <w:szCs w:val="24"/>
          <w:lang w:val="en-US"/>
        </w:rPr>
        <w:t>25</w:t>
      </w:r>
      <w:r w:rsidRPr="007A2737">
        <w:rPr>
          <w:rFonts w:ascii="Calibri" w:hAnsi="Calibri" w:cs="Calibri"/>
          <w:sz w:val="24"/>
          <w:szCs w:val="24"/>
          <w:lang w:val="en-US"/>
        </w:rPr>
        <w:t> ± </w:t>
      </w:r>
      <w:r w:rsidR="00692E0C" w:rsidRPr="007A2737">
        <w:rPr>
          <w:rFonts w:ascii="Calibri" w:hAnsi="Calibri" w:cs="Calibri"/>
          <w:sz w:val="24"/>
          <w:szCs w:val="24"/>
          <w:lang w:val="en-US"/>
        </w:rPr>
        <w:t>3.2</w:t>
      </w:r>
      <w:r w:rsidRPr="007A2737">
        <w:rPr>
          <w:rFonts w:ascii="Calibri" w:hAnsi="Calibri" w:cs="Calibri"/>
          <w:sz w:val="24"/>
          <w:szCs w:val="24"/>
          <w:lang w:val="en-US"/>
        </w:rPr>
        <w:t> N/mm</w:t>
      </w:r>
      <w:r w:rsidRPr="007A2737">
        <w:rPr>
          <w:rFonts w:ascii="Calibri" w:hAnsi="Calibri" w:cs="Calibri"/>
          <w:sz w:val="24"/>
          <w:szCs w:val="24"/>
          <w:vertAlign w:val="superscript"/>
          <w:lang w:val="en-US"/>
        </w:rPr>
        <w:t>2</w:t>
      </w:r>
      <w:r w:rsidRPr="007A2737">
        <w:rPr>
          <w:rFonts w:ascii="Calibri" w:hAnsi="Calibri" w:cs="Calibri"/>
          <w:sz w:val="24"/>
          <w:szCs w:val="24"/>
          <w:lang w:val="en-US"/>
        </w:rPr>
        <w:t xml:space="preserve"> incorporating 50 wt</w:t>
      </w:r>
      <w:r w:rsidR="00D5715C">
        <w:rPr>
          <w:rFonts w:ascii="Calibri" w:hAnsi="Calibri" w:cs="Calibri"/>
          <w:sz w:val="24"/>
          <w:szCs w:val="24"/>
          <w:lang w:val="en-US"/>
        </w:rPr>
        <w:t>.</w:t>
      </w:r>
      <w:r w:rsidRPr="007A2737">
        <w:rPr>
          <w:rFonts w:ascii="Calibri" w:hAnsi="Calibri" w:cs="Calibri"/>
          <w:sz w:val="24"/>
          <w:szCs w:val="24"/>
          <w:lang w:val="en-US"/>
        </w:rPr>
        <w:t xml:space="preserve">% CaP. For Batch BDA samples, their </w:t>
      </w:r>
      <w:r w:rsidR="00C049E0" w:rsidRPr="007A2737">
        <w:rPr>
          <w:rFonts w:ascii="Calibri" w:hAnsi="Calibri" w:cs="Calibri"/>
          <w:sz w:val="24"/>
          <w:szCs w:val="24"/>
          <w:lang w:val="en-US"/>
        </w:rPr>
        <w:t>indentation modulu</w:t>
      </w:r>
      <w:r w:rsidRPr="007A2737">
        <w:rPr>
          <w:rFonts w:ascii="Calibri" w:hAnsi="Calibri" w:cs="Calibri"/>
          <w:sz w:val="24"/>
          <w:szCs w:val="24"/>
          <w:lang w:val="en-US"/>
        </w:rPr>
        <w:t xml:space="preserve">s decreases from </w:t>
      </w:r>
      <w:r w:rsidR="007B4ECA" w:rsidRPr="007A2737">
        <w:rPr>
          <w:rFonts w:ascii="Calibri" w:hAnsi="Calibri" w:cs="Calibri"/>
          <w:sz w:val="24"/>
          <w:szCs w:val="24"/>
          <w:lang w:val="en-US"/>
        </w:rPr>
        <w:t>3.1</w:t>
      </w:r>
      <w:r w:rsidR="00472C4B" w:rsidRPr="007A2737">
        <w:rPr>
          <w:rFonts w:ascii="Calibri" w:hAnsi="Calibri" w:cs="Calibri"/>
          <w:sz w:val="24"/>
          <w:szCs w:val="24"/>
          <w:lang w:val="en-US"/>
        </w:rPr>
        <w:t>6</w:t>
      </w:r>
      <w:r w:rsidR="007B4ECA" w:rsidRPr="007A2737">
        <w:rPr>
          <w:rFonts w:ascii="Calibri" w:hAnsi="Calibri" w:cs="Calibri"/>
          <w:sz w:val="24"/>
          <w:szCs w:val="24"/>
          <w:lang w:val="en-US"/>
        </w:rPr>
        <w:t> ± 0.</w:t>
      </w:r>
      <w:r w:rsidR="00472C4B" w:rsidRPr="007A2737">
        <w:rPr>
          <w:rFonts w:ascii="Calibri" w:hAnsi="Calibri" w:cs="Calibri"/>
          <w:sz w:val="24"/>
          <w:szCs w:val="24"/>
          <w:lang w:val="en-US"/>
        </w:rPr>
        <w:t>21 </w:t>
      </w:r>
      <w:r w:rsidR="007B4ECA" w:rsidRPr="007A2737">
        <w:rPr>
          <w:rFonts w:ascii="Calibri" w:hAnsi="Calibri" w:cs="Calibri"/>
          <w:sz w:val="24"/>
          <w:szCs w:val="24"/>
          <w:lang w:val="en-US"/>
        </w:rPr>
        <w:t xml:space="preserve">GPa </w:t>
      </w:r>
      <w:r w:rsidRPr="007A2737">
        <w:rPr>
          <w:rFonts w:ascii="Calibri" w:hAnsi="Calibri" w:cs="Calibri"/>
          <w:sz w:val="24"/>
          <w:szCs w:val="24"/>
          <w:lang w:val="en-US"/>
        </w:rPr>
        <w:t xml:space="preserve">without mineralization to </w:t>
      </w:r>
      <w:r w:rsidR="007B4ECA" w:rsidRPr="007A2737">
        <w:rPr>
          <w:rFonts w:ascii="Calibri" w:hAnsi="Calibri" w:cs="Calibri"/>
          <w:sz w:val="24"/>
          <w:szCs w:val="24"/>
          <w:lang w:val="en-US"/>
        </w:rPr>
        <w:t>1</w:t>
      </w:r>
      <w:r w:rsidR="00536E39" w:rsidRPr="007A2737">
        <w:rPr>
          <w:rFonts w:ascii="Calibri" w:hAnsi="Calibri" w:cs="Calibri"/>
          <w:sz w:val="24"/>
          <w:szCs w:val="24"/>
          <w:lang w:val="en-US"/>
        </w:rPr>
        <w:t>.</w:t>
      </w:r>
      <w:r w:rsidR="007B4ECA" w:rsidRPr="007A2737">
        <w:rPr>
          <w:rFonts w:ascii="Calibri" w:hAnsi="Calibri" w:cs="Calibri"/>
          <w:sz w:val="24"/>
          <w:szCs w:val="24"/>
          <w:lang w:val="en-US"/>
        </w:rPr>
        <w:t>5</w:t>
      </w:r>
      <w:r w:rsidR="00472C4B" w:rsidRPr="007A2737">
        <w:rPr>
          <w:rFonts w:ascii="Calibri" w:hAnsi="Calibri" w:cs="Calibri"/>
          <w:sz w:val="24"/>
          <w:szCs w:val="24"/>
          <w:lang w:val="en-US"/>
        </w:rPr>
        <w:t>4</w:t>
      </w:r>
      <w:r w:rsidR="00536E39" w:rsidRPr="007A2737">
        <w:rPr>
          <w:rFonts w:ascii="Calibri" w:hAnsi="Calibri" w:cs="Calibri"/>
          <w:sz w:val="24"/>
          <w:szCs w:val="24"/>
          <w:lang w:val="en-US"/>
        </w:rPr>
        <w:t> ± 0.</w:t>
      </w:r>
      <w:r w:rsidR="007B4ECA" w:rsidRPr="007A2737">
        <w:rPr>
          <w:rFonts w:ascii="Calibri" w:hAnsi="Calibri" w:cs="Calibri"/>
          <w:sz w:val="24"/>
          <w:szCs w:val="24"/>
          <w:lang w:val="en-US"/>
        </w:rPr>
        <w:t>2</w:t>
      </w:r>
      <w:r w:rsidR="00472C4B" w:rsidRPr="007A2737">
        <w:rPr>
          <w:rFonts w:ascii="Calibri" w:hAnsi="Calibri" w:cs="Calibri"/>
          <w:sz w:val="24"/>
          <w:szCs w:val="24"/>
          <w:lang w:val="en-US"/>
        </w:rPr>
        <w:t>2</w:t>
      </w:r>
      <w:r w:rsidR="00536E39" w:rsidRPr="007A2737">
        <w:rPr>
          <w:rFonts w:ascii="Calibri" w:hAnsi="Calibri" w:cs="Calibri"/>
          <w:sz w:val="24"/>
          <w:szCs w:val="24"/>
          <w:lang w:val="en-US"/>
        </w:rPr>
        <w:t xml:space="preserve"> GPa </w:t>
      </w:r>
      <w:r w:rsidRPr="007A2737">
        <w:rPr>
          <w:rFonts w:ascii="Calibri" w:hAnsi="Calibri" w:cs="Calibri"/>
          <w:sz w:val="24"/>
          <w:szCs w:val="24"/>
          <w:lang w:val="en-US"/>
        </w:rPr>
        <w:t>incorporating 50 wt</w:t>
      </w:r>
      <w:r w:rsidR="00D5715C">
        <w:rPr>
          <w:rFonts w:ascii="Calibri" w:hAnsi="Calibri" w:cs="Calibri"/>
          <w:sz w:val="24"/>
          <w:szCs w:val="24"/>
          <w:lang w:val="en-US"/>
        </w:rPr>
        <w:t>.</w:t>
      </w:r>
      <w:r w:rsidRPr="007A2737">
        <w:rPr>
          <w:rFonts w:ascii="Calibri" w:hAnsi="Calibri" w:cs="Calibri"/>
          <w:sz w:val="24"/>
          <w:szCs w:val="24"/>
          <w:lang w:val="en-US"/>
        </w:rPr>
        <w:t xml:space="preserve">% CaP. Martens hardness of this batch also decreases from the non-mineralized </w:t>
      </w:r>
      <w:r w:rsidR="00692E0C" w:rsidRPr="007A2737">
        <w:rPr>
          <w:rFonts w:ascii="Calibri" w:hAnsi="Calibri" w:cs="Calibri"/>
          <w:sz w:val="24"/>
          <w:szCs w:val="24"/>
          <w:lang w:val="en-US"/>
        </w:rPr>
        <w:t>99</w:t>
      </w:r>
      <w:r w:rsidR="00472C4B" w:rsidRPr="007A2737">
        <w:rPr>
          <w:rFonts w:ascii="Calibri" w:hAnsi="Calibri" w:cs="Calibri"/>
          <w:sz w:val="24"/>
          <w:szCs w:val="24"/>
          <w:lang w:val="en-US"/>
        </w:rPr>
        <w:t>.4</w:t>
      </w:r>
      <w:r w:rsidR="00536E39" w:rsidRPr="007A2737">
        <w:rPr>
          <w:rFonts w:ascii="Calibri" w:hAnsi="Calibri" w:cs="Calibri"/>
          <w:sz w:val="24"/>
          <w:szCs w:val="24"/>
          <w:lang w:val="en-US"/>
        </w:rPr>
        <w:t> ± </w:t>
      </w:r>
      <w:r w:rsidR="00692E0C" w:rsidRPr="007A2737">
        <w:rPr>
          <w:rFonts w:ascii="Calibri" w:hAnsi="Calibri" w:cs="Calibri"/>
          <w:sz w:val="24"/>
          <w:szCs w:val="24"/>
          <w:lang w:val="en-US"/>
        </w:rPr>
        <w:t>10.7 </w:t>
      </w:r>
      <w:r w:rsidR="00536E39" w:rsidRPr="007A2737">
        <w:rPr>
          <w:rFonts w:ascii="Calibri" w:hAnsi="Calibri" w:cs="Calibri"/>
          <w:sz w:val="24"/>
          <w:szCs w:val="24"/>
          <w:lang w:val="en-US"/>
        </w:rPr>
        <w:t>N/mm</w:t>
      </w:r>
      <w:r w:rsidR="00536E39" w:rsidRPr="007A2737">
        <w:rPr>
          <w:rFonts w:ascii="Calibri" w:hAnsi="Calibri" w:cs="Calibri"/>
          <w:sz w:val="24"/>
          <w:szCs w:val="24"/>
          <w:vertAlign w:val="superscript"/>
          <w:lang w:val="en-US"/>
        </w:rPr>
        <w:t xml:space="preserve">2 </w:t>
      </w:r>
      <w:r w:rsidRPr="007A2737">
        <w:rPr>
          <w:rFonts w:ascii="Calibri" w:hAnsi="Calibri" w:cs="Calibri"/>
          <w:sz w:val="24"/>
          <w:szCs w:val="24"/>
          <w:lang w:val="en-US"/>
        </w:rPr>
        <w:t xml:space="preserve">to the </w:t>
      </w:r>
      <w:r w:rsidR="00692E0C" w:rsidRPr="007A2737">
        <w:rPr>
          <w:rFonts w:ascii="Calibri" w:hAnsi="Calibri" w:cs="Calibri"/>
          <w:sz w:val="24"/>
          <w:szCs w:val="24"/>
          <w:lang w:val="en-US"/>
        </w:rPr>
        <w:t>36.5</w:t>
      </w:r>
      <w:r w:rsidR="00536E39" w:rsidRPr="007A2737">
        <w:rPr>
          <w:rFonts w:ascii="Calibri" w:hAnsi="Calibri" w:cs="Calibri"/>
          <w:sz w:val="24"/>
          <w:szCs w:val="24"/>
          <w:lang w:val="en-US"/>
        </w:rPr>
        <w:t> ± </w:t>
      </w:r>
      <w:r w:rsidR="00692E0C" w:rsidRPr="007A2737">
        <w:rPr>
          <w:rFonts w:ascii="Calibri" w:hAnsi="Calibri" w:cs="Calibri"/>
          <w:sz w:val="24"/>
          <w:szCs w:val="24"/>
          <w:lang w:val="en-US"/>
        </w:rPr>
        <w:t>8.3 </w:t>
      </w:r>
      <w:r w:rsidR="00536E39" w:rsidRPr="007A2737">
        <w:rPr>
          <w:rFonts w:ascii="Calibri" w:hAnsi="Calibri" w:cs="Calibri"/>
          <w:sz w:val="24"/>
          <w:szCs w:val="24"/>
          <w:lang w:val="en-US"/>
        </w:rPr>
        <w:t>N/mm</w:t>
      </w:r>
      <w:r w:rsidR="00536E39" w:rsidRPr="007A2737">
        <w:rPr>
          <w:rFonts w:ascii="Calibri" w:hAnsi="Calibri" w:cs="Calibri"/>
          <w:sz w:val="24"/>
          <w:szCs w:val="24"/>
          <w:vertAlign w:val="superscript"/>
          <w:lang w:val="en-US"/>
        </w:rPr>
        <w:t xml:space="preserve">2 </w:t>
      </w:r>
      <w:r w:rsidRPr="007A2737">
        <w:rPr>
          <w:rFonts w:ascii="Calibri" w:hAnsi="Calibri" w:cs="Calibri"/>
          <w:sz w:val="24"/>
          <w:szCs w:val="24"/>
          <w:lang w:val="en-US"/>
        </w:rPr>
        <w:t>incorporating 50 wt</w:t>
      </w:r>
      <w:r w:rsidR="00D5715C">
        <w:rPr>
          <w:rFonts w:ascii="Calibri" w:hAnsi="Calibri" w:cs="Calibri"/>
          <w:sz w:val="24"/>
          <w:szCs w:val="24"/>
          <w:lang w:val="en-US"/>
        </w:rPr>
        <w:t>.</w:t>
      </w:r>
      <w:r w:rsidRPr="007A2737">
        <w:rPr>
          <w:rFonts w:ascii="Calibri" w:hAnsi="Calibri" w:cs="Calibri"/>
          <w:sz w:val="24"/>
          <w:szCs w:val="24"/>
          <w:lang w:val="en-US"/>
        </w:rPr>
        <w:t xml:space="preserve">% CaP. </w:t>
      </w:r>
      <w:r w:rsidR="00FD268B" w:rsidRPr="007A2737">
        <w:rPr>
          <w:rFonts w:ascii="Calibri" w:hAnsi="Calibri" w:cs="Calibri"/>
          <w:sz w:val="24"/>
          <w:szCs w:val="24"/>
          <w:lang w:val="en-US"/>
        </w:rPr>
        <w:t xml:space="preserve"> The experimental results showed that the additional drying step did not lead to a better diffusion of CaP into the mycelium and, as in the case of the samples using insitu-synthesis described above, the mechanical properties were considerably weakened.</w:t>
      </w:r>
    </w:p>
    <w:p w14:paraId="156AD6D4" w14:textId="303CC0A8" w:rsidR="00F46FC5" w:rsidRPr="00F46FC5" w:rsidRDefault="007055FB" w:rsidP="00FD268B">
      <w:pPr>
        <w:spacing w:line="360" w:lineRule="auto"/>
        <w:rPr>
          <w:rFonts w:ascii="Calibri" w:hAnsi="Calibri" w:cs="Calibri"/>
          <w:lang w:val="en-US"/>
        </w:rPr>
      </w:pPr>
      <w:r w:rsidRPr="007055FB">
        <w:rPr>
          <w:noProof/>
          <w:lang w:val="en-US"/>
        </w:rPr>
        <w:lastRenderedPageBreak/>
        <w:drawing>
          <wp:anchor distT="0" distB="0" distL="114300" distR="114300" simplePos="0" relativeHeight="251718656" behindDoc="0" locked="0" layoutInCell="1" allowOverlap="1" wp14:anchorId="3A888F3C" wp14:editId="237692EB">
            <wp:simplePos x="0" y="0"/>
            <wp:positionH relativeFrom="column">
              <wp:posOffset>2735054</wp:posOffset>
            </wp:positionH>
            <wp:positionV relativeFrom="paragraph">
              <wp:posOffset>581153</wp:posOffset>
            </wp:positionV>
            <wp:extent cx="198396" cy="560981"/>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396" cy="560981"/>
                    </a:xfrm>
                    <a:prstGeom prst="rect">
                      <a:avLst/>
                    </a:prstGeom>
                  </pic:spPr>
                </pic:pic>
              </a:graphicData>
            </a:graphic>
            <wp14:sizeRelH relativeFrom="margin">
              <wp14:pctWidth>0</wp14:pctWidth>
            </wp14:sizeRelH>
            <wp14:sizeRelV relativeFrom="margin">
              <wp14:pctHeight>0</wp14:pctHeight>
            </wp14:sizeRelV>
          </wp:anchor>
        </w:drawing>
      </w:r>
      <w:r w:rsidR="00FD268B" w:rsidRPr="00FD268B">
        <w:rPr>
          <w:rFonts w:ascii="Calibri" w:hAnsi="Calibri" w:cs="Calibri"/>
          <w:lang w:val="en-US"/>
        </w:rPr>
        <w:t xml:space="preserve"> </w:t>
      </w:r>
      <w:r w:rsidR="00F46FC5" w:rsidRPr="00F46FC5">
        <w:rPr>
          <w:rFonts w:hint="eastAsia"/>
          <w:noProof/>
          <w:lang w:val="en-US"/>
        </w:rPr>
        <w:t xml:space="preserve"> </w:t>
      </w:r>
      <w:r>
        <w:rPr>
          <w:rFonts w:hint="eastAsia"/>
          <w:noProof/>
          <w:lang w:val="en-US"/>
        </w:rPr>
        <w:drawing>
          <wp:inline distT="0" distB="0" distL="0" distR="0" wp14:anchorId="23029D3D" wp14:editId="1BE955B1">
            <wp:extent cx="2740299" cy="2149214"/>
            <wp:effectExtent l="0" t="0" r="317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672" t="9125" r="5584" b="1956"/>
                    <a:stretch/>
                  </pic:blipFill>
                  <pic:spPr bwMode="auto">
                    <a:xfrm>
                      <a:off x="0" y="0"/>
                      <a:ext cx="2746852" cy="215435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lang w:val="en-US"/>
        </w:rPr>
        <w:drawing>
          <wp:inline distT="0" distB="0" distL="0" distR="0" wp14:anchorId="4D4E3D5A" wp14:editId="3B1602ED">
            <wp:extent cx="2872225" cy="2325939"/>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382" t="4332" r="5067" b="4064"/>
                    <a:stretch/>
                  </pic:blipFill>
                  <pic:spPr bwMode="auto">
                    <a:xfrm>
                      <a:off x="0" y="0"/>
                      <a:ext cx="2878539" cy="2331052"/>
                    </a:xfrm>
                    <a:prstGeom prst="rect">
                      <a:avLst/>
                    </a:prstGeom>
                    <a:noFill/>
                    <a:ln>
                      <a:noFill/>
                    </a:ln>
                    <a:extLst>
                      <a:ext uri="{53640926-AAD7-44D8-BBD7-CCE9431645EC}">
                        <a14:shadowObscured xmlns:a14="http://schemas.microsoft.com/office/drawing/2010/main"/>
                      </a:ext>
                    </a:extLst>
                  </pic:spPr>
                </pic:pic>
              </a:graphicData>
            </a:graphic>
          </wp:inline>
        </w:drawing>
      </w:r>
    </w:p>
    <w:p w14:paraId="1FDC5D88" w14:textId="754E4FBD" w:rsidR="002D7C63" w:rsidRPr="00893B48" w:rsidRDefault="00F46FC5" w:rsidP="00893B48">
      <w:pPr>
        <w:pStyle w:val="Quote"/>
        <w:rPr>
          <w:sz w:val="18"/>
          <w:szCs w:val="18"/>
          <w:lang w:val="en-US"/>
        </w:rPr>
      </w:pPr>
      <w:r w:rsidRPr="00057D6B">
        <w:rPr>
          <w:sz w:val="18"/>
          <w:szCs w:val="18"/>
          <w:lang w:val="en-US"/>
        </w:rPr>
        <w:t>Figure 4.</w:t>
      </w:r>
      <w:r w:rsidR="00A44F06">
        <w:rPr>
          <w:sz w:val="18"/>
          <w:szCs w:val="18"/>
          <w:lang w:val="en-US"/>
        </w:rPr>
        <w:t>16</w:t>
      </w:r>
      <w:r w:rsidRPr="00057D6B">
        <w:rPr>
          <w:sz w:val="18"/>
          <w:szCs w:val="18"/>
          <w:lang w:val="en-US"/>
        </w:rPr>
        <w:t>.:</w:t>
      </w:r>
      <w:r w:rsidRPr="00057D6B">
        <w:rPr>
          <w:rFonts w:hint="eastAsia"/>
          <w:sz w:val="18"/>
          <w:szCs w:val="18"/>
          <w:lang w:val="en-US"/>
        </w:rPr>
        <w:t xml:space="preserve"> </w:t>
      </w:r>
      <w:r w:rsidR="00C049E0">
        <w:rPr>
          <w:sz w:val="18"/>
          <w:szCs w:val="18"/>
          <w:lang w:val="en-US"/>
        </w:rPr>
        <w:t>Indentation modulu</w:t>
      </w:r>
      <w:r w:rsidRPr="00057D6B">
        <w:rPr>
          <w:sz w:val="18"/>
          <w:szCs w:val="18"/>
          <w:lang w:val="en-US"/>
        </w:rPr>
        <w:t>s and Martens hardness of A. niger mycelium composites mineralized using ADB and BDA insitu synthesis methods.</w:t>
      </w:r>
    </w:p>
    <w:p w14:paraId="26C60D05" w14:textId="3050BD9D" w:rsidR="002D7C63" w:rsidRPr="003A3854" w:rsidRDefault="002D7C63" w:rsidP="0036067E">
      <w:pPr>
        <w:pStyle w:val="Heading2"/>
        <w:spacing w:line="360" w:lineRule="auto"/>
        <w:rPr>
          <w:b/>
          <w:bCs/>
          <w:color w:val="auto"/>
          <w:sz w:val="32"/>
          <w:szCs w:val="32"/>
          <w:lang w:val="en-US"/>
        </w:rPr>
      </w:pPr>
      <w:bookmarkStart w:id="739" w:name="_Toc176464943"/>
      <w:r w:rsidRPr="003A3854">
        <w:rPr>
          <w:b/>
          <w:bCs/>
          <w:color w:val="auto"/>
          <w:sz w:val="32"/>
          <w:szCs w:val="32"/>
          <w:lang w:val="en-US"/>
        </w:rPr>
        <w:t xml:space="preserve">4.3 Characterization of composite materials </w:t>
      </w:r>
      <w:r w:rsidR="006233AB" w:rsidRPr="003A3854">
        <w:rPr>
          <w:b/>
          <w:bCs/>
          <w:color w:val="auto"/>
          <w:sz w:val="32"/>
          <w:szCs w:val="32"/>
          <w:lang w:val="en-US"/>
        </w:rPr>
        <w:t>based on</w:t>
      </w:r>
      <w:r w:rsidRPr="003A3854">
        <w:rPr>
          <w:b/>
          <w:bCs/>
          <w:color w:val="auto"/>
          <w:sz w:val="32"/>
          <w:szCs w:val="32"/>
          <w:lang w:val="en-US"/>
        </w:rPr>
        <w:t xml:space="preserve"> CNC with mineralization</w:t>
      </w:r>
      <w:bookmarkEnd w:id="739"/>
    </w:p>
    <w:p w14:paraId="27A9727C" w14:textId="55D13E92" w:rsidR="0033159D" w:rsidRDefault="00356A51" w:rsidP="003A3854">
      <w:pPr>
        <w:pStyle w:val="Heading3"/>
        <w:spacing w:line="360" w:lineRule="auto"/>
        <w:rPr>
          <w:lang w:val="en-US"/>
        </w:rPr>
      </w:pPr>
      <w:bookmarkStart w:id="740" w:name="_Toc176464944"/>
      <w:r w:rsidRPr="003A3854">
        <w:rPr>
          <w:b/>
          <w:bCs/>
          <w:sz w:val="28"/>
          <w:szCs w:val="28"/>
          <w:lang w:val="en-US"/>
        </w:rPr>
        <w:t xml:space="preserve">4.3.1 Characterization of </w:t>
      </w:r>
      <w:r w:rsidR="004A4250" w:rsidRPr="003A3854">
        <w:rPr>
          <w:b/>
          <w:bCs/>
          <w:sz w:val="28"/>
          <w:szCs w:val="28"/>
          <w:lang w:val="en-US"/>
        </w:rPr>
        <w:t xml:space="preserve">morphology </w:t>
      </w:r>
      <w:r w:rsidR="004A4250" w:rsidRPr="003A3854">
        <w:rPr>
          <w:rFonts w:hint="eastAsia"/>
          <w:b/>
          <w:bCs/>
          <w:sz w:val="28"/>
          <w:szCs w:val="28"/>
          <w:lang w:val="en-US"/>
        </w:rPr>
        <w:t>of</w:t>
      </w:r>
      <w:r w:rsidRPr="003A3854">
        <w:rPr>
          <w:b/>
          <w:bCs/>
          <w:sz w:val="28"/>
          <w:szCs w:val="28"/>
          <w:lang w:val="en-US"/>
        </w:rPr>
        <w:t xml:space="preserve"> the CNC composite material</w:t>
      </w:r>
      <w:bookmarkEnd w:id="740"/>
    </w:p>
    <w:p w14:paraId="7CC8A783" w14:textId="5855F7C6" w:rsidR="00E75B4B" w:rsidRPr="007A2737" w:rsidRDefault="00E75B4B" w:rsidP="007A2737">
      <w:pPr>
        <w:spacing w:line="360" w:lineRule="auto"/>
        <w:jc w:val="both"/>
        <w:rPr>
          <w:sz w:val="24"/>
          <w:szCs w:val="24"/>
          <w:lang w:val="en-US"/>
        </w:rPr>
      </w:pPr>
      <w:r w:rsidRPr="007A2737">
        <w:rPr>
          <w:sz w:val="24"/>
          <w:szCs w:val="24"/>
          <w:lang w:val="en-US"/>
        </w:rPr>
        <w:t>The CNC-CaP composite sample fabricated according to the description in Section 3.4.2 is shown in</w:t>
      </w:r>
      <w:r w:rsidR="0033159D" w:rsidRPr="007A2737">
        <w:rPr>
          <w:sz w:val="24"/>
          <w:szCs w:val="24"/>
          <w:lang w:val="en-US"/>
        </w:rPr>
        <w:t xml:space="preserve"> </w:t>
      </w:r>
      <w:r w:rsidRPr="007A2737">
        <w:rPr>
          <w:sz w:val="24"/>
          <w:szCs w:val="24"/>
          <w:lang w:val="en-US"/>
        </w:rPr>
        <w:t>Figure 4.</w:t>
      </w:r>
      <w:r w:rsidR="00A44F06" w:rsidRPr="007A2737">
        <w:rPr>
          <w:sz w:val="24"/>
          <w:szCs w:val="24"/>
          <w:lang w:val="en-US"/>
        </w:rPr>
        <w:t>17</w:t>
      </w:r>
      <w:r w:rsidRPr="007A2737">
        <w:rPr>
          <w:sz w:val="24"/>
          <w:szCs w:val="24"/>
          <w:lang w:val="en-US"/>
        </w:rPr>
        <w:t>. All samples were dried in an incubator</w:t>
      </w:r>
      <w:r w:rsidR="00C5673B" w:rsidRPr="007A2737">
        <w:rPr>
          <w:sz w:val="24"/>
          <w:szCs w:val="24"/>
          <w:lang w:val="en-US"/>
        </w:rPr>
        <w:t xml:space="preserve"> with 70% RH at 24</w:t>
      </w:r>
      <w:r w:rsidR="00C5673B" w:rsidRPr="007A2737">
        <w:rPr>
          <w:rFonts w:hint="eastAsia"/>
          <w:sz w:val="24"/>
          <w:szCs w:val="24"/>
          <w:lang w:val="en-US"/>
        </w:rPr>
        <w:t>℃</w:t>
      </w:r>
      <w:r w:rsidR="00D36DEA" w:rsidRPr="007A2737">
        <w:rPr>
          <w:rFonts w:hint="eastAsia"/>
          <w:sz w:val="24"/>
          <w:szCs w:val="24"/>
          <w:lang w:val="en-US"/>
        </w:rPr>
        <w:t xml:space="preserve"> for</w:t>
      </w:r>
      <w:r w:rsidR="00D36DEA" w:rsidRPr="007A2737">
        <w:rPr>
          <w:sz w:val="24"/>
          <w:szCs w:val="24"/>
          <w:lang w:val="en-US"/>
        </w:rPr>
        <w:t xml:space="preserve"> 3 days</w:t>
      </w:r>
      <w:r w:rsidRPr="007A2737">
        <w:rPr>
          <w:sz w:val="24"/>
          <w:szCs w:val="24"/>
          <w:lang w:val="en-US"/>
        </w:rPr>
        <w:t xml:space="preserve">. After </w:t>
      </w:r>
      <w:r w:rsidR="00C5673B" w:rsidRPr="007A2737">
        <w:rPr>
          <w:sz w:val="24"/>
          <w:szCs w:val="24"/>
          <w:lang w:val="en-US"/>
        </w:rPr>
        <w:t>characteri</w:t>
      </w:r>
      <w:r w:rsidR="00D36DEA" w:rsidRPr="007A2737">
        <w:rPr>
          <w:sz w:val="24"/>
          <w:szCs w:val="24"/>
          <w:lang w:val="en-US"/>
        </w:rPr>
        <w:t>-</w:t>
      </w:r>
      <w:r w:rsidR="00C5673B" w:rsidRPr="007A2737">
        <w:rPr>
          <w:sz w:val="24"/>
          <w:szCs w:val="24"/>
          <w:lang w:val="en-US"/>
        </w:rPr>
        <w:t>zation</w:t>
      </w:r>
      <w:r w:rsidR="0033159D" w:rsidRPr="007A2737">
        <w:rPr>
          <w:sz w:val="24"/>
          <w:szCs w:val="24"/>
          <w:lang w:val="en-US"/>
        </w:rPr>
        <w:t xml:space="preserve"> </w:t>
      </w:r>
      <w:r w:rsidR="00C5673B" w:rsidRPr="007A2737">
        <w:rPr>
          <w:sz w:val="24"/>
          <w:szCs w:val="24"/>
          <w:lang w:val="en-US"/>
        </w:rPr>
        <w:t>experiments</w:t>
      </w:r>
      <w:r w:rsidRPr="007A2737">
        <w:rPr>
          <w:sz w:val="24"/>
          <w:szCs w:val="24"/>
          <w:lang w:val="en-US"/>
        </w:rPr>
        <w:t xml:space="preserve"> were completed, they were stored in a refrigerator.</w:t>
      </w:r>
      <w:r w:rsidR="007055FB" w:rsidRPr="007A2737">
        <w:rPr>
          <w:noProof/>
          <w:sz w:val="24"/>
          <w:szCs w:val="24"/>
          <w:lang w:val="en-US"/>
        </w:rPr>
        <w:t xml:space="preserve"> </w:t>
      </w:r>
    </w:p>
    <w:p w14:paraId="5A907669" w14:textId="4653531E" w:rsidR="00356A51" w:rsidRPr="007A2737" w:rsidRDefault="00E75B4B" w:rsidP="007A2737">
      <w:pPr>
        <w:spacing w:line="360" w:lineRule="auto"/>
        <w:jc w:val="both"/>
        <w:rPr>
          <w:sz w:val="24"/>
          <w:szCs w:val="24"/>
          <w:lang w:val="en-US"/>
        </w:rPr>
      </w:pPr>
      <w:r w:rsidRPr="007A2737">
        <w:rPr>
          <w:sz w:val="24"/>
          <w:szCs w:val="24"/>
          <w:lang w:val="en-US"/>
        </w:rPr>
        <w:t>Due to the excellent film-forming properties of CNC, complete film can</w:t>
      </w:r>
      <w:r w:rsidR="001C4552" w:rsidRPr="007A2737">
        <w:rPr>
          <w:sz w:val="24"/>
          <w:szCs w:val="24"/>
          <w:lang w:val="en-US"/>
        </w:rPr>
        <w:t xml:space="preserve"> also</w:t>
      </w:r>
      <w:r w:rsidRPr="007A2737">
        <w:rPr>
          <w:sz w:val="24"/>
          <w:szCs w:val="24"/>
          <w:lang w:val="en-US"/>
        </w:rPr>
        <w:t xml:space="preserve"> be formed in the composite samples containing CaP after drying. The cracking of some samples can be attributed to the uncleanness of the glass slide. Among them, the composite material </w:t>
      </w:r>
      <w:r w:rsidR="00C5673B" w:rsidRPr="007A2737">
        <w:rPr>
          <w:sz w:val="24"/>
          <w:szCs w:val="24"/>
          <w:lang w:val="en-US"/>
        </w:rPr>
        <w:t xml:space="preserve">integrated </w:t>
      </w:r>
      <w:r w:rsidRPr="007A2737">
        <w:rPr>
          <w:sz w:val="24"/>
          <w:szCs w:val="24"/>
          <w:lang w:val="en-US"/>
        </w:rPr>
        <w:t>with 75 wt</w:t>
      </w:r>
      <w:r w:rsidR="00D5715C">
        <w:rPr>
          <w:sz w:val="24"/>
          <w:szCs w:val="24"/>
          <w:lang w:val="en-US"/>
        </w:rPr>
        <w:t>.</w:t>
      </w:r>
      <w:r w:rsidRPr="007A2737">
        <w:rPr>
          <w:sz w:val="24"/>
          <w:szCs w:val="24"/>
          <w:lang w:val="en-US"/>
        </w:rPr>
        <w:t xml:space="preserve">% CaP was block-like in shape after drying and fell off the glass slide. At the same time, it was observed that with the increase of CaP content, the thickness of the film sample increased </w:t>
      </w:r>
      <w:r w:rsidR="00463E9C" w:rsidRPr="007A2737">
        <w:rPr>
          <w:sz w:val="24"/>
          <w:szCs w:val="24"/>
          <w:lang w:val="en-US"/>
        </w:rPr>
        <w:t xml:space="preserve">from 52 </w:t>
      </w:r>
      <w:r w:rsidR="00463E9C" w:rsidRPr="007A2737">
        <w:rPr>
          <w:rFonts w:ascii="Calibri" w:hAnsi="Calibri" w:cs="Calibri"/>
          <w:sz w:val="24"/>
          <w:szCs w:val="24"/>
          <w:lang w:val="en-US"/>
        </w:rPr>
        <w:t>±</w:t>
      </w:r>
      <w:r w:rsidR="00463E9C" w:rsidRPr="007A2737">
        <w:rPr>
          <w:sz w:val="24"/>
          <w:szCs w:val="24"/>
          <w:lang w:val="en-US"/>
        </w:rPr>
        <w:t> 3 µm</w:t>
      </w:r>
      <w:r w:rsidR="00D36DEA" w:rsidRPr="007A2737">
        <w:rPr>
          <w:noProof/>
          <w:sz w:val="24"/>
          <w:szCs w:val="24"/>
          <w:lang w:val="en-US"/>
        </w:rPr>
        <w:t xml:space="preserve"> </w:t>
      </w:r>
      <w:r w:rsidR="00463E9C" w:rsidRPr="007A2737">
        <w:rPr>
          <w:sz w:val="24"/>
          <w:szCs w:val="24"/>
          <w:lang w:val="en-US"/>
        </w:rPr>
        <w:t>for CNC samples integrated with 20 wt.% CaP to 210 </w:t>
      </w:r>
      <w:r w:rsidR="00463E9C" w:rsidRPr="007A2737">
        <w:rPr>
          <w:rFonts w:ascii="Calibri" w:hAnsi="Calibri" w:cs="Calibri"/>
          <w:sz w:val="24"/>
          <w:szCs w:val="24"/>
          <w:lang w:val="en-US"/>
        </w:rPr>
        <w:t xml:space="preserve">± 30 µm </w:t>
      </w:r>
      <w:r w:rsidR="003F0FA1" w:rsidRPr="007A2737">
        <w:rPr>
          <w:rFonts w:ascii="Calibri" w:hAnsi="Calibri" w:cs="Calibri"/>
          <w:sz w:val="24"/>
          <w:szCs w:val="24"/>
          <w:lang w:val="en-US"/>
        </w:rPr>
        <w:t>for CNC samples with 75 wt.% CaP. T</w:t>
      </w:r>
      <w:r w:rsidRPr="007A2737">
        <w:rPr>
          <w:sz w:val="24"/>
          <w:szCs w:val="24"/>
          <w:lang w:val="en-US"/>
        </w:rPr>
        <w:t>he diameter of the film decreased</w:t>
      </w:r>
      <w:r w:rsidR="003F0FA1" w:rsidRPr="007A2737">
        <w:rPr>
          <w:sz w:val="24"/>
          <w:szCs w:val="24"/>
          <w:lang w:val="en-US"/>
        </w:rPr>
        <w:t xml:space="preserve"> from 32 </w:t>
      </w:r>
      <w:r w:rsidR="003F0FA1" w:rsidRPr="007A2737">
        <w:rPr>
          <w:rFonts w:ascii="Calibri" w:hAnsi="Calibri" w:cs="Calibri"/>
          <w:sz w:val="24"/>
          <w:szCs w:val="24"/>
          <w:lang w:val="en-US"/>
        </w:rPr>
        <w:t>± 4 </w:t>
      </w:r>
      <w:r w:rsidR="003F0FA1" w:rsidRPr="007A2737">
        <w:rPr>
          <w:sz w:val="24"/>
          <w:szCs w:val="24"/>
          <w:lang w:val="en-US"/>
        </w:rPr>
        <w:t>mm to 13 </w:t>
      </w:r>
      <w:r w:rsidR="003F0FA1" w:rsidRPr="007A2737">
        <w:rPr>
          <w:rFonts w:ascii="Calibri" w:hAnsi="Calibri" w:cs="Calibri"/>
          <w:sz w:val="24"/>
          <w:szCs w:val="24"/>
          <w:lang w:val="en-US"/>
        </w:rPr>
        <w:t>± </w:t>
      </w:r>
      <w:r w:rsidR="001C4552" w:rsidRPr="007A2737">
        <w:rPr>
          <w:rFonts w:ascii="Calibri" w:hAnsi="Calibri" w:cs="Calibri"/>
          <w:sz w:val="24"/>
          <w:szCs w:val="24"/>
          <w:lang w:val="en-US"/>
        </w:rPr>
        <w:t>4</w:t>
      </w:r>
      <w:r w:rsidR="003F0FA1" w:rsidRPr="007A2737">
        <w:rPr>
          <w:rFonts w:ascii="Calibri" w:hAnsi="Calibri" w:cs="Calibri"/>
          <w:sz w:val="24"/>
          <w:szCs w:val="24"/>
          <w:lang w:val="en-US"/>
        </w:rPr>
        <w:t xml:space="preserve"> mm </w:t>
      </w:r>
      <w:r w:rsidR="003F0FA1" w:rsidRPr="007A2737">
        <w:rPr>
          <w:sz w:val="24"/>
          <w:szCs w:val="24"/>
          <w:lang w:val="en-US"/>
        </w:rPr>
        <w:t>for CNC samples integrated with 20 and 75 wt.% CaP</w:t>
      </w:r>
      <w:r w:rsidR="003F0FA1" w:rsidRPr="007A2737">
        <w:rPr>
          <w:rFonts w:ascii="Calibri" w:hAnsi="Calibri" w:cs="Calibri"/>
          <w:sz w:val="24"/>
          <w:szCs w:val="24"/>
          <w:lang w:val="en-US"/>
        </w:rPr>
        <w:t xml:space="preserve"> respectively</w:t>
      </w:r>
      <w:r w:rsidRPr="007A2737">
        <w:rPr>
          <w:sz w:val="24"/>
          <w:szCs w:val="24"/>
          <w:lang w:val="en-US"/>
        </w:rPr>
        <w:t xml:space="preserve">. </w:t>
      </w:r>
      <w:r w:rsidR="00D36DEA" w:rsidRPr="007A2737">
        <w:rPr>
          <w:sz w:val="24"/>
          <w:szCs w:val="24"/>
          <w:lang w:val="en-US"/>
        </w:rPr>
        <w:t>This indicates that CaP leads to a different drying behavior of CNC.</w:t>
      </w:r>
      <w:r w:rsidR="008851CD" w:rsidRPr="007A2737">
        <w:rPr>
          <w:sz w:val="24"/>
          <w:szCs w:val="24"/>
          <w:lang w:val="en-US"/>
        </w:rPr>
        <w:t xml:space="preserve"> </w:t>
      </w:r>
    </w:p>
    <w:p w14:paraId="7B3F22BE" w14:textId="750F5958" w:rsidR="008851CD" w:rsidRPr="007A2737" w:rsidRDefault="008851CD" w:rsidP="007A2737">
      <w:pPr>
        <w:spacing w:line="360" w:lineRule="auto"/>
        <w:jc w:val="both"/>
        <w:rPr>
          <w:sz w:val="24"/>
          <w:szCs w:val="24"/>
          <w:lang w:val="en-US"/>
        </w:rPr>
      </w:pPr>
      <w:r w:rsidRPr="007A2737">
        <w:rPr>
          <w:sz w:val="24"/>
          <w:szCs w:val="24"/>
          <w:lang w:val="en-US"/>
        </w:rPr>
        <w:t>The CNC-CaC composite sample fabricated according to the description in Section 3.4.3 is shown in Figure 4.</w:t>
      </w:r>
      <w:r w:rsidR="00A44F06" w:rsidRPr="007A2737">
        <w:rPr>
          <w:sz w:val="24"/>
          <w:szCs w:val="24"/>
          <w:lang w:val="en-US"/>
        </w:rPr>
        <w:t>18</w:t>
      </w:r>
      <w:r w:rsidRPr="007A2737">
        <w:rPr>
          <w:sz w:val="24"/>
          <w:szCs w:val="24"/>
          <w:lang w:val="en-US"/>
        </w:rPr>
        <w:t>. Composite films can be formed but</w:t>
      </w:r>
      <w:r w:rsidR="007601E5" w:rsidRPr="007A2737">
        <w:rPr>
          <w:sz w:val="24"/>
          <w:szCs w:val="24"/>
          <w:lang w:val="en-US"/>
        </w:rPr>
        <w:t xml:space="preserve"> detach</w:t>
      </w:r>
      <w:r w:rsidRPr="007A2737">
        <w:rPr>
          <w:sz w:val="24"/>
          <w:szCs w:val="24"/>
          <w:lang w:val="en-US"/>
        </w:rPr>
        <w:t xml:space="preserve"> </w:t>
      </w:r>
      <w:r w:rsidR="007601E5" w:rsidRPr="007A2737">
        <w:rPr>
          <w:sz w:val="24"/>
          <w:szCs w:val="24"/>
          <w:lang w:val="en-US"/>
        </w:rPr>
        <w:t>easily from</w:t>
      </w:r>
      <w:r w:rsidRPr="007A2737">
        <w:rPr>
          <w:sz w:val="24"/>
          <w:szCs w:val="24"/>
          <w:lang w:val="en-US"/>
        </w:rPr>
        <w:t xml:space="preserve"> the glass slide. A large number of sample preparation repeat experiments were performed for this purpose. Unlike CNC composite films integrated with CaP, the thickness of CNC composite films integrated with CaC did not vary significantly. It increased form 32 </w:t>
      </w:r>
      <w:r w:rsidRPr="007A2737">
        <w:rPr>
          <w:rFonts w:ascii="Calibri" w:hAnsi="Calibri" w:cs="Calibri"/>
          <w:sz w:val="24"/>
          <w:szCs w:val="24"/>
          <w:lang w:val="en-US"/>
        </w:rPr>
        <w:t>± 7 µ</w:t>
      </w:r>
      <w:r w:rsidRPr="007A2737">
        <w:rPr>
          <w:sz w:val="24"/>
          <w:szCs w:val="24"/>
          <w:lang w:val="en-US"/>
        </w:rPr>
        <w:t>m to 63 </w:t>
      </w:r>
      <w:r w:rsidRPr="007A2737">
        <w:rPr>
          <w:rFonts w:ascii="Calibri" w:hAnsi="Calibri" w:cs="Calibri"/>
          <w:sz w:val="24"/>
          <w:szCs w:val="24"/>
          <w:lang w:val="en-US"/>
        </w:rPr>
        <w:t>± 11 µ</w:t>
      </w:r>
      <w:r w:rsidRPr="007A2737">
        <w:rPr>
          <w:sz w:val="24"/>
          <w:szCs w:val="24"/>
          <w:lang w:val="en-US"/>
        </w:rPr>
        <w:t xml:space="preserve">m with </w:t>
      </w:r>
      <w:r w:rsidRPr="007A2737">
        <w:rPr>
          <w:sz w:val="24"/>
          <w:szCs w:val="24"/>
          <w:lang w:val="en-US"/>
        </w:rPr>
        <w:lastRenderedPageBreak/>
        <w:t>the increase of CaC content. The composite film could fill the entire silicone mold after formation and did not shrink with increasing CaC content.</w:t>
      </w:r>
    </w:p>
    <w:p w14:paraId="4ACAC2E0" w14:textId="1372F83F" w:rsidR="004A4250" w:rsidRDefault="00D36DEA" w:rsidP="004A4250">
      <w:pPr>
        <w:jc w:val="center"/>
        <w:rPr>
          <w:lang w:val="en-US"/>
        </w:rPr>
      </w:pPr>
      <w:r>
        <w:rPr>
          <w:noProof/>
          <w:lang w:val="en-US"/>
        </w:rPr>
        <mc:AlternateContent>
          <mc:Choice Requires="wpg">
            <w:drawing>
              <wp:anchor distT="0" distB="0" distL="114300" distR="114300" simplePos="0" relativeHeight="251685888" behindDoc="0" locked="0" layoutInCell="1" allowOverlap="1" wp14:anchorId="3CAA36F8" wp14:editId="58A78758">
                <wp:simplePos x="0" y="0"/>
                <wp:positionH relativeFrom="column">
                  <wp:posOffset>4637405</wp:posOffset>
                </wp:positionH>
                <wp:positionV relativeFrom="paragraph">
                  <wp:posOffset>4173855</wp:posOffset>
                </wp:positionV>
                <wp:extent cx="495300" cy="369577"/>
                <wp:effectExtent l="0" t="0" r="0" b="0"/>
                <wp:wrapNone/>
                <wp:docPr id="68" name="Group 68"/>
                <wp:cNvGraphicFramePr/>
                <a:graphic xmlns:a="http://schemas.openxmlformats.org/drawingml/2006/main">
                  <a:graphicData uri="http://schemas.microsoft.com/office/word/2010/wordprocessingGroup">
                    <wpg:wgp>
                      <wpg:cNvGrpSpPr/>
                      <wpg:grpSpPr>
                        <a:xfrm>
                          <a:off x="0" y="0"/>
                          <a:ext cx="495300" cy="369577"/>
                          <a:chOff x="0" y="71802"/>
                          <a:chExt cx="895812" cy="491706"/>
                        </a:xfrm>
                      </wpg:grpSpPr>
                      <wps:wsp>
                        <wps:cNvPr id="69" name="Rectangle 69"/>
                        <wps:cNvSpPr/>
                        <wps:spPr bwMode="auto">
                          <a:xfrm>
                            <a:off x="202467" y="126334"/>
                            <a:ext cx="491086" cy="45719"/>
                          </a:xfrm>
                          <a:prstGeom prst="rect">
                            <a:avLst/>
                          </a:prstGeom>
                          <a:solidFill>
                            <a:srgbClr val="333333"/>
                          </a:solidFill>
                          <a:ln>
                            <a:solidFill>
                              <a:srgbClr val="33333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0" name="Straight Connector 70"/>
                        <wps:cNvCnPr/>
                        <wps:spPr bwMode="auto">
                          <a:xfrm>
                            <a:off x="198253" y="76327"/>
                            <a:ext cx="0" cy="154782"/>
                          </a:xfrm>
                          <a:prstGeom prst="line">
                            <a:avLst/>
                          </a:prstGeom>
                          <a:ln w="12700">
                            <a:solidFill>
                              <a:srgbClr val="333333"/>
                            </a:solidFill>
                          </a:ln>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bwMode="auto">
                          <a:xfrm>
                            <a:off x="693553" y="71802"/>
                            <a:ext cx="0" cy="154782"/>
                          </a:xfrm>
                          <a:prstGeom prst="line">
                            <a:avLst/>
                          </a:prstGeom>
                          <a:ln w="12700">
                            <a:solidFill>
                              <a:srgbClr val="333333"/>
                            </a:solidFill>
                          </a:ln>
                        </wps:spPr>
                        <wps:style>
                          <a:lnRef idx="1">
                            <a:schemeClr val="accent1"/>
                          </a:lnRef>
                          <a:fillRef idx="0">
                            <a:schemeClr val="accent1"/>
                          </a:fillRef>
                          <a:effectRef idx="0">
                            <a:schemeClr val="accent1"/>
                          </a:effectRef>
                          <a:fontRef idx="minor">
                            <a:schemeClr val="tx1"/>
                          </a:fontRef>
                        </wps:style>
                        <wps:bodyPr/>
                      </wps:wsp>
                      <wps:wsp>
                        <wps:cNvPr id="72" name="TextBox 51"/>
                        <wps:cNvSpPr txBox="1"/>
                        <wps:spPr bwMode="auto">
                          <a:xfrm>
                            <a:off x="0" y="169808"/>
                            <a:ext cx="895812" cy="393700"/>
                          </a:xfrm>
                          <a:prstGeom prst="rect">
                            <a:avLst/>
                          </a:prstGeom>
                          <a:noFill/>
                        </wps:spPr>
                        <wps:txbx>
                          <w:txbxContent>
                            <w:p w14:paraId="744AB74C" w14:textId="6EF7D287" w:rsidR="00D36DEA" w:rsidRDefault="00D36DEA" w:rsidP="00D36DEA">
                              <w:pPr>
                                <w:jc w:val="center"/>
                                <w:rPr>
                                  <w:rFonts w:ascii="Segoe UI" w:hAnsi="Segoe UI" w:cs="Segoe UI"/>
                                  <w:b/>
                                  <w:bCs/>
                                  <w:i/>
                                  <w:iCs/>
                                  <w:color w:val="000000" w:themeColor="text1"/>
                                  <w:lang w:val="en-US"/>
                                </w:rPr>
                              </w:pPr>
                              <w:r w:rsidRPr="00D36DEA">
                                <w:rPr>
                                  <w:rFonts w:ascii="Segoe UI" w:hAnsi="Segoe UI" w:cs="Segoe UI"/>
                                  <w:b/>
                                  <w:bCs/>
                                  <w:i/>
                                  <w:iCs/>
                                  <w:color w:val="000000" w:themeColor="text1"/>
                                  <w:sz w:val="18"/>
                                  <w:szCs w:val="18"/>
                                  <w:lang w:val="en-US"/>
                                </w:rPr>
                                <w:t>1</w:t>
                              </w:r>
                              <w:r w:rsidR="00171E13">
                                <w:rPr>
                                  <w:rFonts w:ascii="Segoe UI" w:hAnsi="Segoe UI" w:cs="Segoe UI"/>
                                  <w:b/>
                                  <w:bCs/>
                                  <w:i/>
                                  <w:iCs/>
                                  <w:color w:val="000000" w:themeColor="text1"/>
                                  <w:sz w:val="18"/>
                                  <w:szCs w:val="18"/>
                                  <w:lang w:val="en-US"/>
                                </w:rPr>
                                <w:t>c</w:t>
                              </w:r>
                              <w:r w:rsidRPr="00D36DEA">
                                <w:rPr>
                                  <w:rFonts w:ascii="Segoe UI" w:hAnsi="Segoe UI" w:cs="Segoe UI"/>
                                  <w:b/>
                                  <w:bCs/>
                                  <w:i/>
                                  <w:iCs/>
                                  <w:color w:val="000000" w:themeColor="text1"/>
                                  <w:sz w:val="18"/>
                                  <w:szCs w:val="18"/>
                                  <w:lang w:val="en-US"/>
                                </w:rPr>
                                <w:t xml:space="preserve">m </w:t>
                              </w:r>
                              <w:r>
                                <w:rPr>
                                  <w:rFonts w:ascii="Segoe UI" w:hAnsi="Segoe UI" w:cs="Segoe UI"/>
                                  <w:b/>
                                  <w:bCs/>
                                  <w:i/>
                                  <w:iCs/>
                                  <w:color w:val="000000" w:themeColor="text1"/>
                                  <w:lang w:val="en-US"/>
                                </w:rPr>
                                <w:t>µm</w:t>
                              </w:r>
                            </w:p>
                          </w:txbxContent>
                        </wps:txbx>
                        <wps:bodyPr wrap="square">
                          <a:noAutofit/>
                        </wps:bodyPr>
                      </wps:wsp>
                    </wpg:wgp>
                  </a:graphicData>
                </a:graphic>
              </wp:anchor>
            </w:drawing>
          </mc:Choice>
          <mc:Fallback>
            <w:pict>
              <v:group w14:anchorId="3CAA36F8" id="Group 68" o:spid="_x0000_s1060" style="position:absolute;left:0;text-align:left;margin-left:365.15pt;margin-top:328.65pt;width:39pt;height:29.1pt;z-index:251685888" coordorigin=",718" coordsize="8958,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">
                <v:rect id="Rectangle 69" o:spid="_x0000_s1061" style="position:absolute;left:2024;top:1263;width:491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" fillcolor="#333" strokecolor="#333" strokeweight="1pt"/>
                <v:line id="Straight Connector 70" o:spid="_x0000_s1062" style="position:absolute;visibility:visible;mso-wrap-style:square" from="1982,763" to="1982,2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" strokecolor="#333" strokeweight="1pt">
                  <v:stroke joinstyle="miter"/>
                </v:line>
                <v:line id="Straight Connector 71" o:spid="_x0000_s1063" style="position:absolute;visibility:visible;mso-wrap-style:square" from="6935,718" to="6935,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" strokecolor="#333" strokeweight="1pt">
                  <v:stroke joinstyle="miter"/>
                </v:line>
                <v:shape id="TextBox 51" o:spid="_x0000_s1064" type="#_x0000_t202" style="position:absolute;top:1698;width:8958;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744AB74C" w14:textId="6EF7D287" w:rsidR="00D36DEA" w:rsidRDefault="00D36DEA" w:rsidP="00D36DEA">
                        <w:pPr>
                          <w:jc w:val="center"/>
                          <w:rPr>
                            <w:rFonts w:ascii="Segoe UI" w:hAnsi="Segoe UI" w:cs="Segoe UI"/>
                            <w:b/>
                            <w:bCs/>
                            <w:i/>
                            <w:iCs/>
                            <w:color w:val="000000" w:themeColor="text1"/>
                            <w:lang w:val="en-US"/>
                          </w:rPr>
                        </w:pPr>
                        <w:r w:rsidRPr="00D36DEA">
                          <w:rPr>
                            <w:rFonts w:ascii="Segoe UI" w:hAnsi="Segoe UI" w:cs="Segoe UI"/>
                            <w:b/>
                            <w:bCs/>
                            <w:i/>
                            <w:iCs/>
                            <w:color w:val="000000" w:themeColor="text1"/>
                            <w:sz w:val="18"/>
                            <w:szCs w:val="18"/>
                            <w:lang w:val="en-US"/>
                          </w:rPr>
                          <w:t>1</w:t>
                        </w:r>
                        <w:r w:rsidR="00171E13">
                          <w:rPr>
                            <w:rFonts w:ascii="Segoe UI" w:hAnsi="Segoe UI" w:cs="Segoe UI"/>
                            <w:b/>
                            <w:bCs/>
                            <w:i/>
                            <w:iCs/>
                            <w:color w:val="000000" w:themeColor="text1"/>
                            <w:sz w:val="18"/>
                            <w:szCs w:val="18"/>
                            <w:lang w:val="en-US"/>
                          </w:rPr>
                          <w:t>c</w:t>
                        </w:r>
                        <w:r w:rsidRPr="00D36DEA">
                          <w:rPr>
                            <w:rFonts w:ascii="Segoe UI" w:hAnsi="Segoe UI" w:cs="Segoe UI"/>
                            <w:b/>
                            <w:bCs/>
                            <w:i/>
                            <w:iCs/>
                            <w:color w:val="000000" w:themeColor="text1"/>
                            <w:sz w:val="18"/>
                            <w:szCs w:val="18"/>
                            <w:lang w:val="en-US"/>
                          </w:rPr>
                          <w:t xml:space="preserve">m </w:t>
                        </w:r>
                        <w:r>
                          <w:rPr>
                            <w:rFonts w:ascii="Segoe UI" w:hAnsi="Segoe UI" w:cs="Segoe UI"/>
                            <w:b/>
                            <w:bCs/>
                            <w:i/>
                            <w:iCs/>
                            <w:color w:val="000000" w:themeColor="text1"/>
                            <w:lang w:val="en-US"/>
                          </w:rPr>
                          <w:t>µm</w:t>
                        </w:r>
                      </w:p>
                    </w:txbxContent>
                  </v:textbox>
                </v:shape>
              </v:group>
            </w:pict>
          </mc:Fallback>
        </mc:AlternateContent>
      </w:r>
      <w:r>
        <w:rPr>
          <w:noProof/>
          <w:lang w:val="en-US"/>
        </w:rPr>
        <mc:AlternateContent>
          <mc:Choice Requires="wpg">
            <w:drawing>
              <wp:anchor distT="0" distB="0" distL="114300" distR="114300" simplePos="0" relativeHeight="251683840" behindDoc="0" locked="0" layoutInCell="1" allowOverlap="1" wp14:anchorId="77101683" wp14:editId="7C635B23">
                <wp:simplePos x="0" y="0"/>
                <wp:positionH relativeFrom="column">
                  <wp:posOffset>636905</wp:posOffset>
                </wp:positionH>
                <wp:positionV relativeFrom="paragraph">
                  <wp:posOffset>4176395</wp:posOffset>
                </wp:positionV>
                <wp:extent cx="495300" cy="369577"/>
                <wp:effectExtent l="0" t="0" r="0" b="0"/>
                <wp:wrapNone/>
                <wp:docPr id="63" name="Group 63"/>
                <wp:cNvGraphicFramePr/>
                <a:graphic xmlns:a="http://schemas.openxmlformats.org/drawingml/2006/main">
                  <a:graphicData uri="http://schemas.microsoft.com/office/word/2010/wordprocessingGroup">
                    <wpg:wgp>
                      <wpg:cNvGrpSpPr/>
                      <wpg:grpSpPr>
                        <a:xfrm>
                          <a:off x="0" y="0"/>
                          <a:ext cx="495300" cy="369577"/>
                          <a:chOff x="0" y="71802"/>
                          <a:chExt cx="895812" cy="491706"/>
                        </a:xfrm>
                      </wpg:grpSpPr>
                      <wps:wsp>
                        <wps:cNvPr id="64" name="Rectangle 64"/>
                        <wps:cNvSpPr/>
                        <wps:spPr bwMode="auto">
                          <a:xfrm>
                            <a:off x="202467" y="126334"/>
                            <a:ext cx="491086" cy="45719"/>
                          </a:xfrm>
                          <a:prstGeom prst="rect">
                            <a:avLst/>
                          </a:prstGeom>
                          <a:solidFill>
                            <a:srgbClr val="333333"/>
                          </a:solidFill>
                          <a:ln>
                            <a:solidFill>
                              <a:srgbClr val="33333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Straight Connector 65"/>
                        <wps:cNvCnPr/>
                        <wps:spPr bwMode="auto">
                          <a:xfrm>
                            <a:off x="198253" y="76327"/>
                            <a:ext cx="0" cy="154782"/>
                          </a:xfrm>
                          <a:prstGeom prst="line">
                            <a:avLst/>
                          </a:prstGeom>
                          <a:ln w="12700">
                            <a:solidFill>
                              <a:srgbClr val="333333"/>
                            </a:solidFill>
                          </a:ln>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bwMode="auto">
                          <a:xfrm>
                            <a:off x="693553" y="71802"/>
                            <a:ext cx="0" cy="154782"/>
                          </a:xfrm>
                          <a:prstGeom prst="line">
                            <a:avLst/>
                          </a:prstGeom>
                          <a:ln w="12700">
                            <a:solidFill>
                              <a:srgbClr val="333333"/>
                            </a:solidFill>
                          </a:ln>
                        </wps:spPr>
                        <wps:style>
                          <a:lnRef idx="1">
                            <a:schemeClr val="accent1"/>
                          </a:lnRef>
                          <a:fillRef idx="0">
                            <a:schemeClr val="accent1"/>
                          </a:fillRef>
                          <a:effectRef idx="0">
                            <a:schemeClr val="accent1"/>
                          </a:effectRef>
                          <a:fontRef idx="minor">
                            <a:schemeClr val="tx1"/>
                          </a:fontRef>
                        </wps:style>
                        <wps:bodyPr/>
                      </wps:wsp>
                      <wps:wsp>
                        <wps:cNvPr id="67" name="TextBox 51"/>
                        <wps:cNvSpPr txBox="1"/>
                        <wps:spPr bwMode="auto">
                          <a:xfrm>
                            <a:off x="0" y="169808"/>
                            <a:ext cx="895812" cy="393700"/>
                          </a:xfrm>
                          <a:prstGeom prst="rect">
                            <a:avLst/>
                          </a:prstGeom>
                          <a:noFill/>
                        </wps:spPr>
                        <wps:txbx>
                          <w:txbxContent>
                            <w:p w14:paraId="401760DF" w14:textId="2148DCCA" w:rsidR="00D36DEA" w:rsidRDefault="00D36DEA" w:rsidP="00D36DEA">
                              <w:pPr>
                                <w:jc w:val="center"/>
                                <w:rPr>
                                  <w:rFonts w:ascii="Segoe UI" w:hAnsi="Segoe UI" w:cs="Segoe UI"/>
                                  <w:b/>
                                  <w:bCs/>
                                  <w:i/>
                                  <w:iCs/>
                                  <w:color w:val="000000" w:themeColor="text1"/>
                                  <w:lang w:val="en-US"/>
                                </w:rPr>
                              </w:pPr>
                              <w:r w:rsidRPr="00D36DEA">
                                <w:rPr>
                                  <w:rFonts w:ascii="Segoe UI" w:hAnsi="Segoe UI" w:cs="Segoe UI"/>
                                  <w:b/>
                                  <w:bCs/>
                                  <w:i/>
                                  <w:iCs/>
                                  <w:color w:val="000000" w:themeColor="text1"/>
                                  <w:sz w:val="18"/>
                                  <w:szCs w:val="18"/>
                                  <w:lang w:val="en-US"/>
                                </w:rPr>
                                <w:t>1</w:t>
                              </w:r>
                              <w:r w:rsidR="00171E13">
                                <w:rPr>
                                  <w:rFonts w:ascii="Segoe UI" w:hAnsi="Segoe UI" w:cs="Segoe UI"/>
                                  <w:b/>
                                  <w:bCs/>
                                  <w:i/>
                                  <w:iCs/>
                                  <w:color w:val="000000" w:themeColor="text1"/>
                                  <w:sz w:val="18"/>
                                  <w:szCs w:val="18"/>
                                  <w:lang w:val="en-US"/>
                                </w:rPr>
                                <w:t>c</w:t>
                              </w:r>
                              <w:r w:rsidRPr="00D36DEA">
                                <w:rPr>
                                  <w:rFonts w:ascii="Segoe UI" w:hAnsi="Segoe UI" w:cs="Segoe UI"/>
                                  <w:b/>
                                  <w:bCs/>
                                  <w:i/>
                                  <w:iCs/>
                                  <w:color w:val="000000" w:themeColor="text1"/>
                                  <w:sz w:val="18"/>
                                  <w:szCs w:val="18"/>
                                  <w:lang w:val="en-US"/>
                                </w:rPr>
                                <w:t xml:space="preserve">m </w:t>
                              </w:r>
                              <w:r>
                                <w:rPr>
                                  <w:rFonts w:ascii="Segoe UI" w:hAnsi="Segoe UI" w:cs="Segoe UI"/>
                                  <w:b/>
                                  <w:bCs/>
                                  <w:i/>
                                  <w:iCs/>
                                  <w:color w:val="000000" w:themeColor="text1"/>
                                  <w:lang w:val="en-US"/>
                                </w:rPr>
                                <w:t>µm</w:t>
                              </w:r>
                            </w:p>
                          </w:txbxContent>
                        </wps:txbx>
                        <wps:bodyPr wrap="square">
                          <a:noAutofit/>
                        </wps:bodyPr>
                      </wps:wsp>
                    </wpg:wgp>
                  </a:graphicData>
                </a:graphic>
              </wp:anchor>
            </w:drawing>
          </mc:Choice>
          <mc:Fallback>
            <w:pict>
              <v:group w14:anchorId="77101683" id="Group 63" o:spid="_x0000_s1065" style="position:absolute;left:0;text-align:left;margin-left:50.15pt;margin-top:328.85pt;width:39pt;height:29.1pt;z-index:251683840" coordorigin=",718" coordsize="8958,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">
                <v:rect id="Rectangle 64" o:spid="_x0000_s1066" style="position:absolute;left:2024;top:1263;width:491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" fillcolor="#333" strokecolor="#333" strokeweight="1pt"/>
                <v:line id="Straight Connector 65" o:spid="_x0000_s1067" style="position:absolute;visibility:visible;mso-wrap-style:square" from="1982,763" to="1982,2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" strokecolor="#333" strokeweight="1pt">
                  <v:stroke joinstyle="miter"/>
                </v:line>
                <v:line id="Straight Connector 66" o:spid="_x0000_s1068" style="position:absolute;visibility:visible;mso-wrap-style:square" from="6935,718" to="6935,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" strokecolor="#333" strokeweight="1pt">
                  <v:stroke joinstyle="miter"/>
                </v:line>
                <v:shape id="TextBox 51" o:spid="_x0000_s1069" type="#_x0000_t202" style="position:absolute;top:1698;width:8958;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401760DF" w14:textId="2148DCCA" w:rsidR="00D36DEA" w:rsidRDefault="00D36DEA" w:rsidP="00D36DEA">
                        <w:pPr>
                          <w:jc w:val="center"/>
                          <w:rPr>
                            <w:rFonts w:ascii="Segoe UI" w:hAnsi="Segoe UI" w:cs="Segoe UI"/>
                            <w:b/>
                            <w:bCs/>
                            <w:i/>
                            <w:iCs/>
                            <w:color w:val="000000" w:themeColor="text1"/>
                            <w:lang w:val="en-US"/>
                          </w:rPr>
                        </w:pPr>
                        <w:r w:rsidRPr="00D36DEA">
                          <w:rPr>
                            <w:rFonts w:ascii="Segoe UI" w:hAnsi="Segoe UI" w:cs="Segoe UI"/>
                            <w:b/>
                            <w:bCs/>
                            <w:i/>
                            <w:iCs/>
                            <w:color w:val="000000" w:themeColor="text1"/>
                            <w:sz w:val="18"/>
                            <w:szCs w:val="18"/>
                            <w:lang w:val="en-US"/>
                          </w:rPr>
                          <w:t>1</w:t>
                        </w:r>
                        <w:r w:rsidR="00171E13">
                          <w:rPr>
                            <w:rFonts w:ascii="Segoe UI" w:hAnsi="Segoe UI" w:cs="Segoe UI"/>
                            <w:b/>
                            <w:bCs/>
                            <w:i/>
                            <w:iCs/>
                            <w:color w:val="000000" w:themeColor="text1"/>
                            <w:sz w:val="18"/>
                            <w:szCs w:val="18"/>
                            <w:lang w:val="en-US"/>
                          </w:rPr>
                          <w:t>c</w:t>
                        </w:r>
                        <w:r w:rsidRPr="00D36DEA">
                          <w:rPr>
                            <w:rFonts w:ascii="Segoe UI" w:hAnsi="Segoe UI" w:cs="Segoe UI"/>
                            <w:b/>
                            <w:bCs/>
                            <w:i/>
                            <w:iCs/>
                            <w:color w:val="000000" w:themeColor="text1"/>
                            <w:sz w:val="18"/>
                            <w:szCs w:val="18"/>
                            <w:lang w:val="en-US"/>
                          </w:rPr>
                          <w:t xml:space="preserve">m </w:t>
                        </w:r>
                        <w:r>
                          <w:rPr>
                            <w:rFonts w:ascii="Segoe UI" w:hAnsi="Segoe UI" w:cs="Segoe UI"/>
                            <w:b/>
                            <w:bCs/>
                            <w:i/>
                            <w:iCs/>
                            <w:color w:val="000000" w:themeColor="text1"/>
                            <w:lang w:val="en-US"/>
                          </w:rPr>
                          <w:t>µm</w:t>
                        </w:r>
                      </w:p>
                    </w:txbxContent>
                  </v:textbox>
                </v:shape>
              </v:group>
            </w:pict>
          </mc:Fallback>
        </mc:AlternateContent>
      </w:r>
      <w:r w:rsidR="004A4250" w:rsidRPr="004A4250">
        <w:rPr>
          <w:noProof/>
          <w:lang w:val="en-US"/>
        </w:rPr>
        <w:drawing>
          <wp:inline distT="0" distB="0" distL="0" distR="0" wp14:anchorId="5D0A4B28" wp14:editId="527D8F81">
            <wp:extent cx="4441372" cy="4612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6754" cy="4638593"/>
                    </a:xfrm>
                    <a:prstGeom prst="rect">
                      <a:avLst/>
                    </a:prstGeom>
                  </pic:spPr>
                </pic:pic>
              </a:graphicData>
            </a:graphic>
          </wp:inline>
        </w:drawing>
      </w:r>
    </w:p>
    <w:p w14:paraId="7E60062C" w14:textId="68E36CD1" w:rsidR="00356A51" w:rsidRDefault="004A4250" w:rsidP="007A2737">
      <w:pPr>
        <w:jc w:val="center"/>
        <w:rPr>
          <w:rStyle w:val="SubtleEmphasis"/>
          <w:sz w:val="18"/>
          <w:szCs w:val="18"/>
          <w:lang w:val="en-US"/>
        </w:rPr>
      </w:pPr>
      <w:r w:rsidRPr="00843D88">
        <w:rPr>
          <w:rStyle w:val="SubtleEmphasis"/>
          <w:sz w:val="18"/>
          <w:szCs w:val="18"/>
          <w:lang w:val="en-US"/>
        </w:rPr>
        <w:t>Figure 4.</w:t>
      </w:r>
      <w:r w:rsidR="00A44F06">
        <w:rPr>
          <w:rStyle w:val="SubtleEmphasis"/>
          <w:sz w:val="18"/>
          <w:szCs w:val="18"/>
          <w:lang w:val="en-US"/>
        </w:rPr>
        <w:t>17</w:t>
      </w:r>
      <w:r w:rsidRPr="00843D88">
        <w:rPr>
          <w:rStyle w:val="SubtleEmphasis"/>
          <w:sz w:val="18"/>
          <w:szCs w:val="18"/>
          <w:lang w:val="en-US"/>
        </w:rPr>
        <w:t xml:space="preserve">.: CNC-CaP </w:t>
      </w:r>
      <w:r w:rsidR="00E75B4B" w:rsidRPr="00843D88">
        <w:rPr>
          <w:rStyle w:val="SubtleEmphasis"/>
          <w:sz w:val="18"/>
          <w:szCs w:val="18"/>
          <w:lang w:val="en-US"/>
        </w:rPr>
        <w:t xml:space="preserve">composite samples. </w:t>
      </w:r>
      <w:r w:rsidR="00E75B4B" w:rsidRPr="00E75B4B">
        <w:rPr>
          <w:rStyle w:val="SubtleEmphasis"/>
          <w:sz w:val="18"/>
          <w:szCs w:val="18"/>
          <w:lang w:val="en-US"/>
        </w:rPr>
        <w:t xml:space="preserve">The background image shows the </w:t>
      </w:r>
      <w:r w:rsidR="00824FEC">
        <w:rPr>
          <w:rStyle w:val="SubtleEmphasis"/>
          <w:sz w:val="18"/>
          <w:szCs w:val="18"/>
          <w:lang w:val="en-US"/>
        </w:rPr>
        <w:t>university</w:t>
      </w:r>
      <w:r w:rsidR="00E75B4B" w:rsidRPr="00E75B4B">
        <w:rPr>
          <w:rStyle w:val="SubtleEmphasis"/>
          <w:sz w:val="18"/>
          <w:szCs w:val="18"/>
          <w:lang w:val="en-US"/>
        </w:rPr>
        <w:t xml:space="preserve"> logos of FAU and TUBAF</w:t>
      </w:r>
      <w:r w:rsidR="00E75B4B" w:rsidRPr="00843D88">
        <w:rPr>
          <w:rStyle w:val="SubtleEmphasis"/>
          <w:sz w:val="18"/>
          <w:szCs w:val="18"/>
          <w:lang w:val="en-US"/>
        </w:rPr>
        <w:t>.</w:t>
      </w:r>
    </w:p>
    <w:p w14:paraId="5DD05F4B" w14:textId="029BE480" w:rsidR="00886CFB" w:rsidRDefault="00171E13" w:rsidP="00171E13">
      <w:pPr>
        <w:jc w:val="center"/>
        <w:rPr>
          <w:rStyle w:val="SubtleEmphasis"/>
          <w:sz w:val="18"/>
          <w:szCs w:val="18"/>
          <w:lang w:val="en-US"/>
        </w:rPr>
      </w:pPr>
      <w:r w:rsidRPr="00171E13">
        <w:rPr>
          <w:rStyle w:val="SubtleEmphasis"/>
          <w:noProof/>
          <w:sz w:val="18"/>
          <w:szCs w:val="18"/>
          <w:lang w:val="en-US"/>
        </w:rPr>
        <w:lastRenderedPageBreak/>
        <w:drawing>
          <wp:inline distT="0" distB="0" distL="0" distR="0" wp14:anchorId="3199BCA5" wp14:editId="101D1609">
            <wp:extent cx="3781425" cy="4661833"/>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2943" cy="4676033"/>
                    </a:xfrm>
                    <a:prstGeom prst="rect">
                      <a:avLst/>
                    </a:prstGeom>
                  </pic:spPr>
                </pic:pic>
              </a:graphicData>
            </a:graphic>
          </wp:inline>
        </w:drawing>
      </w:r>
    </w:p>
    <w:p w14:paraId="261D6654" w14:textId="77D284D5" w:rsidR="00886CFB" w:rsidRDefault="00886CFB" w:rsidP="007A2737">
      <w:pPr>
        <w:jc w:val="center"/>
        <w:rPr>
          <w:rStyle w:val="SubtleEmphasis"/>
          <w:sz w:val="18"/>
          <w:szCs w:val="18"/>
          <w:lang w:val="en-US"/>
        </w:rPr>
      </w:pPr>
      <w:r w:rsidRPr="00843D88">
        <w:rPr>
          <w:rStyle w:val="SubtleEmphasis"/>
          <w:sz w:val="18"/>
          <w:szCs w:val="18"/>
          <w:lang w:val="en-US"/>
        </w:rPr>
        <w:t>Figure 4.</w:t>
      </w:r>
      <w:r w:rsidR="00A44F06">
        <w:rPr>
          <w:rStyle w:val="SubtleEmphasis"/>
          <w:sz w:val="18"/>
          <w:szCs w:val="18"/>
          <w:lang w:val="en-US"/>
        </w:rPr>
        <w:t>18</w:t>
      </w:r>
      <w:r w:rsidRPr="00843D88">
        <w:rPr>
          <w:rStyle w:val="SubtleEmphasis"/>
          <w:sz w:val="18"/>
          <w:szCs w:val="18"/>
          <w:lang w:val="en-US"/>
        </w:rPr>
        <w:t>.: CNC-Ca</w:t>
      </w:r>
      <w:r>
        <w:rPr>
          <w:rStyle w:val="SubtleEmphasis"/>
          <w:sz w:val="18"/>
          <w:szCs w:val="18"/>
          <w:lang w:val="en-US"/>
        </w:rPr>
        <w:t>C</w:t>
      </w:r>
      <w:r w:rsidRPr="00843D88">
        <w:rPr>
          <w:rStyle w:val="SubtleEmphasis"/>
          <w:sz w:val="18"/>
          <w:szCs w:val="18"/>
          <w:lang w:val="en-US"/>
        </w:rPr>
        <w:t xml:space="preserve"> composite samples. </w:t>
      </w:r>
      <w:r w:rsidRPr="00E75B4B">
        <w:rPr>
          <w:rStyle w:val="SubtleEmphasis"/>
          <w:sz w:val="18"/>
          <w:szCs w:val="18"/>
          <w:lang w:val="en-US"/>
        </w:rPr>
        <w:t xml:space="preserve">The background image shows the </w:t>
      </w:r>
      <w:r w:rsidR="00824FEC">
        <w:rPr>
          <w:rStyle w:val="SubtleEmphasis"/>
          <w:sz w:val="18"/>
          <w:szCs w:val="18"/>
          <w:lang w:val="en-US"/>
        </w:rPr>
        <w:t>university</w:t>
      </w:r>
      <w:r w:rsidRPr="00E75B4B">
        <w:rPr>
          <w:rStyle w:val="SubtleEmphasis"/>
          <w:sz w:val="18"/>
          <w:szCs w:val="18"/>
          <w:lang w:val="en-US"/>
        </w:rPr>
        <w:t xml:space="preserve"> logos of FAU and TUBAF</w:t>
      </w:r>
      <w:r w:rsidRPr="00843D88">
        <w:rPr>
          <w:rStyle w:val="SubtleEmphasis"/>
          <w:sz w:val="18"/>
          <w:szCs w:val="18"/>
          <w:lang w:val="en-US"/>
        </w:rPr>
        <w:t>.</w:t>
      </w:r>
    </w:p>
    <w:p w14:paraId="65A79348" w14:textId="77777777" w:rsidR="00886CFB" w:rsidRPr="00843D88" w:rsidRDefault="00886CFB" w:rsidP="00356A51">
      <w:pPr>
        <w:rPr>
          <w:rStyle w:val="SubtleEmphasis"/>
          <w:sz w:val="18"/>
          <w:szCs w:val="18"/>
          <w:lang w:val="en-US"/>
        </w:rPr>
      </w:pPr>
    </w:p>
    <w:p w14:paraId="31DC7AA6" w14:textId="4495B0D8" w:rsidR="00E75B4B" w:rsidRPr="007A2737" w:rsidRDefault="00C5673B" w:rsidP="007A2737">
      <w:pPr>
        <w:spacing w:line="360" w:lineRule="auto"/>
        <w:jc w:val="both"/>
        <w:rPr>
          <w:sz w:val="24"/>
          <w:szCs w:val="24"/>
          <w:lang w:val="en-US"/>
        </w:rPr>
      </w:pPr>
      <w:r w:rsidRPr="007A2737">
        <w:rPr>
          <w:sz w:val="24"/>
          <w:szCs w:val="24"/>
          <w:lang w:val="en-US"/>
        </w:rPr>
        <w:t>Figure 4.</w:t>
      </w:r>
      <w:r w:rsidR="00A44F06" w:rsidRPr="007A2737">
        <w:rPr>
          <w:sz w:val="24"/>
          <w:szCs w:val="24"/>
          <w:lang w:val="en-US"/>
        </w:rPr>
        <w:t xml:space="preserve">19 </w:t>
      </w:r>
      <w:r w:rsidRPr="007A2737">
        <w:rPr>
          <w:sz w:val="24"/>
          <w:szCs w:val="24"/>
          <w:lang w:val="en-US"/>
        </w:rPr>
        <w:t xml:space="preserve">shows the SEM microscopic picture of the CNC </w:t>
      </w:r>
      <w:r w:rsidR="00FE69C5" w:rsidRPr="007A2737">
        <w:rPr>
          <w:sz w:val="24"/>
          <w:szCs w:val="24"/>
          <w:lang w:val="en-US"/>
        </w:rPr>
        <w:t>110/100 samples</w:t>
      </w:r>
      <w:r w:rsidR="00886CFB" w:rsidRPr="007A2737">
        <w:rPr>
          <w:sz w:val="24"/>
          <w:szCs w:val="24"/>
          <w:lang w:val="en-US"/>
        </w:rPr>
        <w:t xml:space="preserve">. The </w:t>
      </w:r>
      <w:r w:rsidR="00FE69C5" w:rsidRPr="007A2737">
        <w:rPr>
          <w:sz w:val="24"/>
          <w:szCs w:val="24"/>
          <w:lang w:val="en-US"/>
        </w:rPr>
        <w:t xml:space="preserve">CNC 110/100 </w:t>
      </w:r>
      <w:r w:rsidRPr="007A2737">
        <w:rPr>
          <w:sz w:val="24"/>
          <w:szCs w:val="24"/>
          <w:lang w:val="en-US"/>
        </w:rPr>
        <w:t>composite sample</w:t>
      </w:r>
      <w:r w:rsidR="00FE69C5" w:rsidRPr="007A2737">
        <w:rPr>
          <w:sz w:val="24"/>
          <w:szCs w:val="24"/>
          <w:lang w:val="en-US"/>
        </w:rPr>
        <w:t>s</w:t>
      </w:r>
      <w:r w:rsidR="00463E9C" w:rsidRPr="007A2737">
        <w:rPr>
          <w:sz w:val="24"/>
          <w:szCs w:val="24"/>
          <w:lang w:val="en-US"/>
        </w:rPr>
        <w:t xml:space="preserve"> integrated with CaP</w:t>
      </w:r>
      <w:r w:rsidR="00886CFB" w:rsidRPr="007A2737">
        <w:rPr>
          <w:sz w:val="24"/>
          <w:szCs w:val="24"/>
          <w:lang w:val="en-US"/>
        </w:rPr>
        <w:t xml:space="preserve"> are presented in figure 4.</w:t>
      </w:r>
      <w:r w:rsidR="00A44F06" w:rsidRPr="007A2737">
        <w:rPr>
          <w:sz w:val="24"/>
          <w:szCs w:val="24"/>
          <w:lang w:val="en-US"/>
        </w:rPr>
        <w:t>20</w:t>
      </w:r>
      <w:r w:rsidRPr="007A2737">
        <w:rPr>
          <w:sz w:val="24"/>
          <w:szCs w:val="24"/>
          <w:lang w:val="en-US"/>
        </w:rPr>
        <w:t>.</w:t>
      </w:r>
    </w:p>
    <w:p w14:paraId="4D67EEFB" w14:textId="36C6C876" w:rsidR="003F0FA1" w:rsidRPr="007A2737" w:rsidRDefault="008851CD" w:rsidP="007A2737">
      <w:pPr>
        <w:spacing w:line="360" w:lineRule="auto"/>
        <w:jc w:val="both"/>
        <w:rPr>
          <w:sz w:val="24"/>
          <w:szCs w:val="24"/>
          <w:lang w:val="en-US"/>
        </w:rPr>
      </w:pPr>
      <w:r w:rsidRPr="007A2737">
        <w:rPr>
          <w:sz w:val="24"/>
          <w:szCs w:val="24"/>
          <w:lang w:val="en-US"/>
        </w:rPr>
        <w:t>It can be observed from the SEM images, that t</w:t>
      </w:r>
      <w:r w:rsidR="00FE69C5" w:rsidRPr="007A2737">
        <w:rPr>
          <w:sz w:val="24"/>
          <w:szCs w:val="24"/>
          <w:lang w:val="en-US"/>
        </w:rPr>
        <w:t>he surfaces of the CNC</w:t>
      </w:r>
      <w:r w:rsidR="00D36DEA" w:rsidRPr="007A2737">
        <w:rPr>
          <w:sz w:val="24"/>
          <w:szCs w:val="24"/>
          <w:vertAlign w:val="subscript"/>
          <w:lang w:val="en-US"/>
        </w:rPr>
        <w:t xml:space="preserve">110/100 </w:t>
      </w:r>
      <w:r w:rsidR="00FE69C5" w:rsidRPr="007A2737">
        <w:rPr>
          <w:sz w:val="24"/>
          <w:szCs w:val="24"/>
          <w:lang w:val="en-US"/>
        </w:rPr>
        <w:t>film samples that were not mineralized were relatively smooth</w:t>
      </w:r>
      <w:r w:rsidR="00D36DEA" w:rsidRPr="007A2737">
        <w:rPr>
          <w:sz w:val="24"/>
          <w:szCs w:val="24"/>
          <w:lang w:val="en-US"/>
        </w:rPr>
        <w:t xml:space="preserve"> and there is no obvious difference in the appearance of the both films.</w:t>
      </w:r>
      <w:r w:rsidR="00FE69C5" w:rsidRPr="007A2737">
        <w:rPr>
          <w:sz w:val="24"/>
          <w:szCs w:val="24"/>
          <w:lang w:val="en-US"/>
        </w:rPr>
        <w:t xml:space="preserve"> Their cross sections showed a layered structure, which was related to the good film-forming properties of CNC. The layers were tightly bonded with each other, and there were a few gaps. However, the formation of these gaps may also be related to the bending and breaking of the films during the preparation of the cross-section samples for SEM. </w:t>
      </w:r>
      <w:r w:rsidR="00606CF5" w:rsidRPr="007A2737">
        <w:rPr>
          <w:sz w:val="24"/>
          <w:szCs w:val="24"/>
          <w:lang w:val="en-US"/>
        </w:rPr>
        <w:t xml:space="preserve">The surface of the CNC composite sample </w:t>
      </w:r>
      <w:r w:rsidR="007407C2" w:rsidRPr="007A2737">
        <w:rPr>
          <w:sz w:val="24"/>
          <w:szCs w:val="24"/>
          <w:lang w:val="en-US"/>
        </w:rPr>
        <w:t>integrated</w:t>
      </w:r>
      <w:r w:rsidR="00606CF5" w:rsidRPr="007A2737">
        <w:rPr>
          <w:sz w:val="24"/>
          <w:szCs w:val="24"/>
          <w:lang w:val="en-US"/>
        </w:rPr>
        <w:t xml:space="preserve"> with CaP shows rougher feature</w:t>
      </w:r>
      <w:r w:rsidRPr="007A2737">
        <w:rPr>
          <w:sz w:val="24"/>
          <w:szCs w:val="24"/>
          <w:lang w:val="en-US"/>
        </w:rPr>
        <w:t>s</w:t>
      </w:r>
      <w:r w:rsidR="00606CF5" w:rsidRPr="007A2737">
        <w:rPr>
          <w:sz w:val="24"/>
          <w:szCs w:val="24"/>
          <w:lang w:val="en-US"/>
        </w:rPr>
        <w:t xml:space="preserve"> than that of the</w:t>
      </w:r>
      <w:r w:rsidRPr="007A2737">
        <w:rPr>
          <w:sz w:val="24"/>
          <w:szCs w:val="24"/>
          <w:lang w:val="en-US"/>
        </w:rPr>
        <w:t xml:space="preserve"> pure</w:t>
      </w:r>
      <w:r w:rsidR="00606CF5" w:rsidRPr="007A2737">
        <w:rPr>
          <w:sz w:val="24"/>
          <w:szCs w:val="24"/>
          <w:lang w:val="en-US"/>
        </w:rPr>
        <w:t xml:space="preserve"> CNC film. The degree of roughness increases with the increase of CaP content. The shape of CaP in the CNC matrix is ​​mostly flake-shaped. These smaller flake CaP are embedded in the CNC matrix, and it can be observed that they are roughly distributed in the lateral direction in the CNC composite </w:t>
      </w:r>
      <w:r w:rsidR="007407C2" w:rsidRPr="007A2737">
        <w:rPr>
          <w:sz w:val="24"/>
          <w:szCs w:val="24"/>
          <w:lang w:val="en-US"/>
        </w:rPr>
        <w:t>integrated</w:t>
      </w:r>
      <w:r w:rsidR="00606CF5" w:rsidRPr="007A2737">
        <w:rPr>
          <w:sz w:val="24"/>
          <w:szCs w:val="24"/>
          <w:lang w:val="en-US"/>
        </w:rPr>
        <w:t xml:space="preserve"> with 20</w:t>
      </w:r>
      <w:r w:rsidR="007407C2" w:rsidRPr="007A2737">
        <w:rPr>
          <w:sz w:val="24"/>
          <w:szCs w:val="24"/>
          <w:lang w:val="en-US"/>
        </w:rPr>
        <w:t xml:space="preserve"> wt.</w:t>
      </w:r>
      <w:r w:rsidR="00606CF5" w:rsidRPr="007A2737">
        <w:rPr>
          <w:sz w:val="24"/>
          <w:szCs w:val="24"/>
          <w:lang w:val="en-US"/>
        </w:rPr>
        <w:t xml:space="preserve">% CaP. They are well </w:t>
      </w:r>
      <w:r w:rsidR="00606CF5" w:rsidRPr="007A2737">
        <w:rPr>
          <w:sz w:val="24"/>
          <w:szCs w:val="24"/>
          <w:lang w:val="en-US"/>
        </w:rPr>
        <w:lastRenderedPageBreak/>
        <w:t>integrated with</w:t>
      </w:r>
      <w:r w:rsidRPr="007A2737">
        <w:rPr>
          <w:sz w:val="24"/>
          <w:szCs w:val="24"/>
          <w:lang w:val="en-US"/>
        </w:rPr>
        <w:t xml:space="preserve"> in</w:t>
      </w:r>
      <w:r w:rsidR="00606CF5" w:rsidRPr="007A2737">
        <w:rPr>
          <w:sz w:val="24"/>
          <w:szCs w:val="24"/>
          <w:lang w:val="en-US"/>
        </w:rPr>
        <w:t xml:space="preserve"> the matrix and d</w:t>
      </w:r>
      <w:r w:rsidR="007407C2" w:rsidRPr="007A2737">
        <w:rPr>
          <w:sz w:val="24"/>
          <w:szCs w:val="24"/>
          <w:lang w:val="en-US"/>
        </w:rPr>
        <w:t>id</w:t>
      </w:r>
      <w:r w:rsidR="00606CF5" w:rsidRPr="007A2737">
        <w:rPr>
          <w:sz w:val="24"/>
          <w:szCs w:val="24"/>
          <w:lang w:val="en-US"/>
        </w:rPr>
        <w:t xml:space="preserve"> not increase the porosity. Combined with the mechanical properties analysis of Figure 4.</w:t>
      </w:r>
      <w:r w:rsidR="00A44F06" w:rsidRPr="007A2737">
        <w:rPr>
          <w:sz w:val="24"/>
          <w:szCs w:val="24"/>
          <w:lang w:val="en-US"/>
        </w:rPr>
        <w:t xml:space="preserve">24 </w:t>
      </w:r>
      <w:r w:rsidR="00606CF5" w:rsidRPr="007A2737">
        <w:rPr>
          <w:sz w:val="24"/>
          <w:szCs w:val="24"/>
          <w:lang w:val="en-US"/>
        </w:rPr>
        <w:t xml:space="preserve">in 4.3.3, it can be confirmed that they can act as a reinforcement phase to increase the </w:t>
      </w:r>
      <w:r w:rsidR="00C049E0" w:rsidRPr="007A2737">
        <w:rPr>
          <w:sz w:val="24"/>
          <w:szCs w:val="24"/>
          <w:lang w:val="en-US"/>
        </w:rPr>
        <w:t>indentation modulu</w:t>
      </w:r>
      <w:r w:rsidR="00606CF5" w:rsidRPr="007A2737">
        <w:rPr>
          <w:sz w:val="24"/>
          <w:szCs w:val="24"/>
          <w:lang w:val="en-US"/>
        </w:rPr>
        <w:t xml:space="preserve">s of the composite. </w:t>
      </w:r>
      <w:r w:rsidR="007407C2" w:rsidRPr="007A2737">
        <w:rPr>
          <w:sz w:val="24"/>
          <w:szCs w:val="24"/>
          <w:lang w:val="en-US"/>
        </w:rPr>
        <w:t xml:space="preserve">However, a large number of flaky CaP appeared when the CaP content increased. </w:t>
      </w:r>
      <w:r w:rsidR="007601E5" w:rsidRPr="007A2737">
        <w:rPr>
          <w:sz w:val="24"/>
          <w:szCs w:val="24"/>
          <w:lang w:val="en-US"/>
        </w:rPr>
        <w:t>The length of these flaky CaP is 17.6 </w:t>
      </w:r>
      <w:r w:rsidR="007601E5" w:rsidRPr="007A2737">
        <w:rPr>
          <w:rFonts w:ascii="Calibri" w:hAnsi="Calibri" w:cs="Calibri"/>
          <w:sz w:val="24"/>
          <w:szCs w:val="24"/>
          <w:lang w:val="en-US"/>
        </w:rPr>
        <w:t>± 8.3 µ</w:t>
      </w:r>
      <w:r w:rsidR="007601E5" w:rsidRPr="007A2737">
        <w:rPr>
          <w:sz w:val="24"/>
          <w:szCs w:val="24"/>
          <w:lang w:val="en-US"/>
        </w:rPr>
        <w:t>m for CNC100 composite films and 22.3 </w:t>
      </w:r>
      <w:r w:rsidR="007601E5" w:rsidRPr="007A2737">
        <w:rPr>
          <w:rFonts w:ascii="Calibri" w:hAnsi="Calibri" w:cs="Calibri"/>
          <w:sz w:val="24"/>
          <w:szCs w:val="24"/>
          <w:lang w:val="en-US"/>
        </w:rPr>
        <w:t>± 4.9 µ</w:t>
      </w:r>
      <w:r w:rsidR="007601E5" w:rsidRPr="007A2737">
        <w:rPr>
          <w:sz w:val="24"/>
          <w:szCs w:val="24"/>
          <w:lang w:val="en-US"/>
        </w:rPr>
        <w:t>m for CNC110 composite films. T</w:t>
      </w:r>
      <w:r w:rsidR="007407C2" w:rsidRPr="007A2737">
        <w:rPr>
          <w:sz w:val="24"/>
          <w:szCs w:val="24"/>
          <w:lang w:val="en-US"/>
        </w:rPr>
        <w:t xml:space="preserve">hey were oriented differently in the matrix. From </w:t>
      </w:r>
      <w:r w:rsidR="00886CFB" w:rsidRPr="007A2737">
        <w:rPr>
          <w:sz w:val="24"/>
          <w:szCs w:val="24"/>
          <w:lang w:val="en-US"/>
        </w:rPr>
        <w:t>f</w:t>
      </w:r>
      <w:r w:rsidR="007407C2" w:rsidRPr="007A2737">
        <w:rPr>
          <w:sz w:val="24"/>
          <w:szCs w:val="24"/>
          <w:lang w:val="en-US"/>
        </w:rPr>
        <w:t>igure 4.</w:t>
      </w:r>
      <w:r w:rsidR="00886CFB" w:rsidRPr="007A2737">
        <w:rPr>
          <w:sz w:val="24"/>
          <w:szCs w:val="24"/>
          <w:lang w:val="en-US"/>
        </w:rPr>
        <w:t xml:space="preserve">18.c </w:t>
      </w:r>
      <w:r w:rsidR="007407C2" w:rsidRPr="007A2737">
        <w:rPr>
          <w:sz w:val="24"/>
          <w:szCs w:val="24"/>
          <w:lang w:val="en-US"/>
        </w:rPr>
        <w:t>it can be seen that they le</w:t>
      </w:r>
      <w:r w:rsidR="007601E5" w:rsidRPr="007A2737">
        <w:rPr>
          <w:sz w:val="24"/>
          <w:szCs w:val="24"/>
          <w:lang w:val="en-US"/>
        </w:rPr>
        <w:t>ft</w:t>
      </w:r>
      <w:r w:rsidR="007407C2" w:rsidRPr="007A2737">
        <w:rPr>
          <w:sz w:val="24"/>
          <w:szCs w:val="24"/>
          <w:lang w:val="en-US"/>
        </w:rPr>
        <w:t xml:space="preserve"> the composite with many voids. These voids reduce the mechanical properties of the material. It is also consistent with the measurements in </w:t>
      </w:r>
      <w:r w:rsidR="00886CFB" w:rsidRPr="007A2737">
        <w:rPr>
          <w:sz w:val="24"/>
          <w:szCs w:val="24"/>
          <w:lang w:val="en-US"/>
        </w:rPr>
        <w:t>f</w:t>
      </w:r>
      <w:r w:rsidR="007407C2" w:rsidRPr="007A2737">
        <w:rPr>
          <w:sz w:val="24"/>
          <w:szCs w:val="24"/>
          <w:lang w:val="en-US"/>
        </w:rPr>
        <w:t>igure 4.</w:t>
      </w:r>
      <w:r w:rsidR="00A44F06" w:rsidRPr="007A2737">
        <w:rPr>
          <w:sz w:val="24"/>
          <w:szCs w:val="24"/>
          <w:lang w:val="en-US"/>
        </w:rPr>
        <w:t xml:space="preserve">23 </w:t>
      </w:r>
      <w:r w:rsidR="007407C2" w:rsidRPr="007A2737">
        <w:rPr>
          <w:sz w:val="24"/>
          <w:szCs w:val="24"/>
          <w:lang w:val="en-US"/>
        </w:rPr>
        <w:t>and explains the decrease in the mechanical properties of CNC composites with increasing CaP content starting from 50 wt.%.</w:t>
      </w:r>
    </w:p>
    <w:p w14:paraId="6DF064A3" w14:textId="0305308F" w:rsidR="00E75B4B" w:rsidRPr="00C3601B" w:rsidRDefault="00C3601B" w:rsidP="007A2737">
      <w:pPr>
        <w:spacing w:line="360" w:lineRule="auto"/>
        <w:jc w:val="center"/>
        <w:rPr>
          <w:lang w:val="en-US"/>
        </w:rPr>
      </w:pPr>
      <w:r w:rsidRPr="00C3601B">
        <w:rPr>
          <w:noProof/>
          <w:lang w:val="en-US"/>
        </w:rPr>
        <w:drawing>
          <wp:inline distT="0" distB="0" distL="0" distR="0" wp14:anchorId="21E3DCE3" wp14:editId="1694A655">
            <wp:extent cx="5760720" cy="5704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704205"/>
                    </a:xfrm>
                    <a:prstGeom prst="rect">
                      <a:avLst/>
                    </a:prstGeom>
                  </pic:spPr>
                </pic:pic>
              </a:graphicData>
            </a:graphic>
          </wp:inline>
        </w:drawing>
      </w:r>
      <w:r w:rsidR="00C5673B" w:rsidRPr="007A2737">
        <w:rPr>
          <w:rStyle w:val="SubtleEmphasis"/>
          <w:sz w:val="18"/>
          <w:szCs w:val="18"/>
          <w:lang w:val="en-US"/>
        </w:rPr>
        <w:t>Figure 4.</w:t>
      </w:r>
      <w:r w:rsidR="00A44F06" w:rsidRPr="007A2737">
        <w:rPr>
          <w:rStyle w:val="SubtleEmphasis"/>
          <w:sz w:val="18"/>
          <w:szCs w:val="18"/>
          <w:lang w:val="en-US"/>
        </w:rPr>
        <w:t>19</w:t>
      </w:r>
      <w:r w:rsidR="00C5673B" w:rsidRPr="007A2737">
        <w:rPr>
          <w:rStyle w:val="SubtleEmphasis"/>
          <w:sz w:val="18"/>
          <w:szCs w:val="18"/>
          <w:lang w:val="en-US"/>
        </w:rPr>
        <w:t>.:</w:t>
      </w:r>
      <w:r w:rsidRPr="007A2737">
        <w:rPr>
          <w:rStyle w:val="SubtleEmphasis"/>
          <w:sz w:val="18"/>
          <w:szCs w:val="18"/>
          <w:lang w:val="en-US"/>
        </w:rPr>
        <w:t xml:space="preserve"> SEM micrographs of the cross-section</w:t>
      </w:r>
      <w:r w:rsidR="007601E5" w:rsidRPr="007A2737">
        <w:rPr>
          <w:rStyle w:val="SubtleEmphasis"/>
          <w:sz w:val="18"/>
          <w:szCs w:val="18"/>
          <w:lang w:val="en-US"/>
        </w:rPr>
        <w:t xml:space="preserve"> (1)</w:t>
      </w:r>
      <w:r w:rsidRPr="007A2737">
        <w:rPr>
          <w:rStyle w:val="SubtleEmphasis"/>
          <w:sz w:val="18"/>
          <w:szCs w:val="18"/>
          <w:lang w:val="en-US"/>
        </w:rPr>
        <w:t xml:space="preserve"> and surface </w:t>
      </w:r>
      <w:r w:rsidR="007601E5" w:rsidRPr="007A2737">
        <w:rPr>
          <w:rStyle w:val="SubtleEmphasis"/>
          <w:sz w:val="18"/>
          <w:szCs w:val="18"/>
          <w:lang w:val="en-US"/>
        </w:rPr>
        <w:t xml:space="preserve">(2) </w:t>
      </w:r>
      <w:r w:rsidRPr="007A2737">
        <w:rPr>
          <w:rStyle w:val="SubtleEmphasis"/>
          <w:sz w:val="18"/>
          <w:szCs w:val="18"/>
          <w:lang w:val="en-US"/>
        </w:rPr>
        <w:t>of CNC 110/100 films. a CNC 110 film. b CNC 100 film.</w:t>
      </w:r>
    </w:p>
    <w:p w14:paraId="6BA1FCB1" w14:textId="01B64C9A" w:rsidR="007407C2" w:rsidRDefault="00F72687" w:rsidP="00FE69C5">
      <w:pPr>
        <w:spacing w:line="360" w:lineRule="auto"/>
        <w:rPr>
          <w:lang w:val="en-US"/>
        </w:rPr>
      </w:pPr>
      <w:r w:rsidRPr="00F72687">
        <w:rPr>
          <w:noProof/>
          <w:lang w:val="en-US"/>
        </w:rPr>
        <w:lastRenderedPageBreak/>
        <w:drawing>
          <wp:inline distT="0" distB="0" distL="0" distR="0" wp14:anchorId="49A56286" wp14:editId="22C6C24C">
            <wp:extent cx="5760720" cy="36188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618865"/>
                    </a:xfrm>
                    <a:prstGeom prst="rect">
                      <a:avLst/>
                    </a:prstGeom>
                  </pic:spPr>
                </pic:pic>
              </a:graphicData>
            </a:graphic>
          </wp:inline>
        </w:drawing>
      </w:r>
    </w:p>
    <w:p w14:paraId="72CBB9EB" w14:textId="0D5B9836" w:rsidR="007407C2" w:rsidRDefault="00C3601B" w:rsidP="007A2737">
      <w:pPr>
        <w:spacing w:line="360" w:lineRule="auto"/>
        <w:jc w:val="center"/>
        <w:rPr>
          <w:lang w:val="en-US"/>
        </w:rPr>
      </w:pPr>
      <w:r w:rsidRPr="007601E5">
        <w:rPr>
          <w:rStyle w:val="SubtleEmphasis"/>
          <w:sz w:val="18"/>
          <w:szCs w:val="18"/>
          <w:lang w:val="en-US"/>
        </w:rPr>
        <w:t>Figure 4.</w:t>
      </w:r>
      <w:r w:rsidR="00A44F06">
        <w:rPr>
          <w:rStyle w:val="SubtleEmphasis"/>
          <w:sz w:val="18"/>
          <w:szCs w:val="18"/>
          <w:lang w:val="en-US"/>
        </w:rPr>
        <w:t>20</w:t>
      </w:r>
      <w:r w:rsidRPr="007601E5">
        <w:rPr>
          <w:rStyle w:val="SubtleEmphasis"/>
          <w:sz w:val="18"/>
          <w:szCs w:val="18"/>
          <w:lang w:val="en-US"/>
        </w:rPr>
        <w:t xml:space="preserve">.: SEM micrographs of the cross-section of CNC 110/100 composite samples integrated with CaP. </w:t>
      </w:r>
      <w:r w:rsidR="00F72687" w:rsidRPr="007601E5">
        <w:rPr>
          <w:rStyle w:val="SubtleEmphasis"/>
          <w:sz w:val="18"/>
          <w:szCs w:val="18"/>
          <w:lang w:val="en-US"/>
        </w:rPr>
        <w:t xml:space="preserve">1= CNC 100 composite films. </w:t>
      </w:r>
      <w:r w:rsidR="00F72687" w:rsidRPr="00BD4A55">
        <w:rPr>
          <w:rStyle w:val="SubtleEmphasis"/>
          <w:sz w:val="18"/>
          <w:szCs w:val="18"/>
          <w:lang w:val="en-US"/>
        </w:rPr>
        <w:t>2= CNC 110 composite films. a= 20 wt.% CaP. b= 50 wt.% CaP. c= 75 wt.% CaP.</w:t>
      </w:r>
    </w:p>
    <w:p w14:paraId="45EA800B" w14:textId="374B87DD" w:rsidR="007407C2" w:rsidRPr="007A2737" w:rsidRDefault="007407C2" w:rsidP="007A2737">
      <w:pPr>
        <w:spacing w:line="360" w:lineRule="auto"/>
        <w:jc w:val="both"/>
        <w:rPr>
          <w:sz w:val="24"/>
          <w:szCs w:val="24"/>
          <w:lang w:val="en-US"/>
        </w:rPr>
      </w:pPr>
      <w:r w:rsidRPr="007A2737">
        <w:rPr>
          <w:sz w:val="24"/>
          <w:szCs w:val="24"/>
          <w:lang w:val="en-US"/>
        </w:rPr>
        <w:t>Figure 4.</w:t>
      </w:r>
      <w:r w:rsidR="00A44F06" w:rsidRPr="007A2737">
        <w:rPr>
          <w:sz w:val="24"/>
          <w:szCs w:val="24"/>
          <w:lang w:val="en-US"/>
        </w:rPr>
        <w:t xml:space="preserve">21 </w:t>
      </w:r>
      <w:r w:rsidRPr="007A2737">
        <w:rPr>
          <w:sz w:val="24"/>
          <w:szCs w:val="24"/>
          <w:lang w:val="en-US"/>
        </w:rPr>
        <w:t>shows the SEM microscopic picture of the CNC 110/100 composite samples integrated with CaC.</w:t>
      </w:r>
      <w:r w:rsidR="005631D4" w:rsidRPr="007A2737">
        <w:rPr>
          <w:sz w:val="24"/>
          <w:szCs w:val="24"/>
          <w:lang w:val="en-US"/>
        </w:rPr>
        <w:t xml:space="preserve"> According to the conclusion of Figure 4.</w:t>
      </w:r>
      <w:r w:rsidR="00A44F06" w:rsidRPr="007A2737">
        <w:rPr>
          <w:sz w:val="24"/>
          <w:szCs w:val="24"/>
          <w:lang w:val="en-US"/>
        </w:rPr>
        <w:t xml:space="preserve">23 </w:t>
      </w:r>
      <w:r w:rsidR="00591729" w:rsidRPr="007A2737">
        <w:rPr>
          <w:sz w:val="24"/>
          <w:szCs w:val="24"/>
          <w:lang w:val="en-US"/>
        </w:rPr>
        <w:t>from Raman measurement</w:t>
      </w:r>
      <w:r w:rsidR="005631D4" w:rsidRPr="007A2737">
        <w:rPr>
          <w:sz w:val="24"/>
          <w:szCs w:val="24"/>
          <w:lang w:val="en-US"/>
        </w:rPr>
        <w:t xml:space="preserve">, the calcium carbonate phase in the composite material is calcite. As shown in the SEM photographs, the morphology of calcite is </w:t>
      </w:r>
      <w:r w:rsidR="00675140" w:rsidRPr="007A2737">
        <w:rPr>
          <w:sz w:val="24"/>
          <w:szCs w:val="24"/>
          <w:lang w:val="en-US"/>
        </w:rPr>
        <w:t>cube</w:t>
      </w:r>
      <w:r w:rsidR="005631D4" w:rsidRPr="007A2737">
        <w:rPr>
          <w:sz w:val="24"/>
          <w:szCs w:val="24"/>
          <w:lang w:val="en-US"/>
        </w:rPr>
        <w:t>-shaped. The surface of the composite material becomes rougher</w:t>
      </w:r>
      <w:r w:rsidR="00805CC9" w:rsidRPr="007A2737">
        <w:rPr>
          <w:sz w:val="24"/>
          <w:szCs w:val="24"/>
          <w:lang w:val="en-US"/>
        </w:rPr>
        <w:t xml:space="preserve"> with the integration of CaC</w:t>
      </w:r>
      <w:r w:rsidR="005631D4" w:rsidRPr="007A2737">
        <w:rPr>
          <w:sz w:val="24"/>
          <w:szCs w:val="24"/>
          <w:lang w:val="en-US"/>
        </w:rPr>
        <w:t xml:space="preserve">. The surface </w:t>
      </w:r>
      <w:r w:rsidR="00805CC9" w:rsidRPr="007A2737">
        <w:rPr>
          <w:sz w:val="24"/>
          <w:szCs w:val="24"/>
          <w:lang w:val="en-US"/>
        </w:rPr>
        <w:t>can be compared with</w:t>
      </w:r>
      <w:r w:rsidR="005631D4" w:rsidRPr="007A2737">
        <w:rPr>
          <w:sz w:val="24"/>
          <w:szCs w:val="24"/>
          <w:lang w:val="en-US"/>
        </w:rPr>
        <w:t xml:space="preserve"> a pile of gravel, and the wavy morphology on it is caused by the integration of calcite. At the same time, the incorporation of calcite increases the porosity of the composite material. This is most likely due to the low content of CCO in the gel obtained after centrifugation of the CCO suspension. After the CCO gel was mixed with the CNC matrix and the composites were dried, a large number of cavities were left due to the evaporation of ethanol. These cavities will affect the mechanical properties of the composite material. This microstructure can also explain the phenomenon of decreased mechanical properties of the composite material. As the </w:t>
      </w:r>
      <w:r w:rsidR="00675140" w:rsidRPr="007A2737">
        <w:rPr>
          <w:sz w:val="24"/>
          <w:szCs w:val="24"/>
          <w:lang w:val="en-US"/>
        </w:rPr>
        <w:t xml:space="preserve">content </w:t>
      </w:r>
      <w:r w:rsidR="005631D4" w:rsidRPr="007A2737">
        <w:rPr>
          <w:sz w:val="24"/>
          <w:szCs w:val="24"/>
          <w:lang w:val="en-US"/>
        </w:rPr>
        <w:t xml:space="preserve">of </w:t>
      </w:r>
      <w:r w:rsidR="00805CC9" w:rsidRPr="007A2737">
        <w:rPr>
          <w:sz w:val="24"/>
          <w:szCs w:val="24"/>
          <w:lang w:val="en-US"/>
        </w:rPr>
        <w:t>CaC</w:t>
      </w:r>
      <w:r w:rsidR="005631D4" w:rsidRPr="007A2737">
        <w:rPr>
          <w:sz w:val="24"/>
          <w:szCs w:val="24"/>
          <w:lang w:val="en-US"/>
        </w:rPr>
        <w:t xml:space="preserve"> increases, the porosity may decrease</w:t>
      </w:r>
      <w:r w:rsidR="00675140" w:rsidRPr="007A2737">
        <w:rPr>
          <w:sz w:val="24"/>
          <w:szCs w:val="24"/>
          <w:lang w:val="en-US"/>
        </w:rPr>
        <w:t>. T</w:t>
      </w:r>
      <w:r w:rsidR="005631D4" w:rsidRPr="007A2737">
        <w:rPr>
          <w:sz w:val="24"/>
          <w:szCs w:val="24"/>
          <w:lang w:val="en-US"/>
        </w:rPr>
        <w:t xml:space="preserve">hereby </w:t>
      </w:r>
      <w:r w:rsidR="00675140" w:rsidRPr="007A2737">
        <w:rPr>
          <w:sz w:val="24"/>
          <w:szCs w:val="24"/>
          <w:lang w:val="en-US"/>
        </w:rPr>
        <w:t xml:space="preserve">the mechanical properties of the composites could be </w:t>
      </w:r>
      <w:r w:rsidR="005631D4" w:rsidRPr="007A2737">
        <w:rPr>
          <w:sz w:val="24"/>
          <w:szCs w:val="24"/>
          <w:lang w:val="en-US"/>
        </w:rPr>
        <w:t>improv</w:t>
      </w:r>
      <w:r w:rsidR="00675140" w:rsidRPr="007A2737">
        <w:rPr>
          <w:sz w:val="24"/>
          <w:szCs w:val="24"/>
          <w:lang w:val="en-US"/>
        </w:rPr>
        <w:t xml:space="preserve">ed. In general, both CNCs can also stabilize calcium carbonate. This is reflected in the smaller size and uniform distribution of calcium carbonate in the CNC matrix. The side length of the cube-shaped calcite is about </w:t>
      </w:r>
      <w:r w:rsidR="00805CC9" w:rsidRPr="007A2737">
        <w:rPr>
          <w:sz w:val="24"/>
          <w:szCs w:val="24"/>
          <w:lang w:val="en-US"/>
        </w:rPr>
        <w:t>1</w:t>
      </w:r>
      <w:r w:rsidR="00675140" w:rsidRPr="007A2737">
        <w:rPr>
          <w:sz w:val="24"/>
          <w:szCs w:val="24"/>
          <w:lang w:val="en-US"/>
        </w:rPr>
        <w:t>.</w:t>
      </w:r>
      <w:r w:rsidR="00805CC9" w:rsidRPr="007A2737">
        <w:rPr>
          <w:sz w:val="24"/>
          <w:szCs w:val="24"/>
          <w:lang w:val="en-US"/>
        </w:rPr>
        <w:t>7</w:t>
      </w:r>
      <w:r w:rsidR="00675140" w:rsidRPr="007A2737">
        <w:rPr>
          <w:sz w:val="24"/>
          <w:szCs w:val="24"/>
          <w:lang w:val="en-US"/>
        </w:rPr>
        <w:t> </w:t>
      </w:r>
      <w:r w:rsidR="00675140" w:rsidRPr="007A2737">
        <w:rPr>
          <w:rFonts w:ascii="Calibri" w:hAnsi="Calibri" w:cs="Calibri"/>
          <w:sz w:val="24"/>
          <w:szCs w:val="24"/>
          <w:lang w:val="en-US"/>
        </w:rPr>
        <w:t>± 0.</w:t>
      </w:r>
      <w:r w:rsidR="00805CC9" w:rsidRPr="007A2737">
        <w:rPr>
          <w:rFonts w:ascii="Calibri" w:hAnsi="Calibri" w:cs="Calibri"/>
          <w:sz w:val="24"/>
          <w:szCs w:val="24"/>
          <w:lang w:val="en-US"/>
        </w:rPr>
        <w:t>28</w:t>
      </w:r>
      <w:r w:rsidR="00675140" w:rsidRPr="007A2737">
        <w:rPr>
          <w:sz w:val="24"/>
          <w:szCs w:val="24"/>
          <w:lang w:val="en-US"/>
        </w:rPr>
        <w:t xml:space="preserve"> µm</w:t>
      </w:r>
      <w:r w:rsidR="00805CC9" w:rsidRPr="007A2737">
        <w:rPr>
          <w:sz w:val="24"/>
          <w:szCs w:val="24"/>
          <w:lang w:val="en-US"/>
        </w:rPr>
        <w:t xml:space="preserve"> for</w:t>
      </w:r>
      <w:r w:rsidR="00592720" w:rsidRPr="007A2737">
        <w:rPr>
          <w:sz w:val="24"/>
          <w:szCs w:val="24"/>
          <w:lang w:val="en-US"/>
        </w:rPr>
        <w:t xml:space="preserve"> CNC110 </w:t>
      </w:r>
      <w:r w:rsidR="00592720" w:rsidRPr="007A2737">
        <w:rPr>
          <w:sz w:val="24"/>
          <w:szCs w:val="24"/>
          <w:lang w:val="en-US"/>
        </w:rPr>
        <w:lastRenderedPageBreak/>
        <w:t>composite films and 2.5 </w:t>
      </w:r>
      <w:r w:rsidR="00592720" w:rsidRPr="007A2737">
        <w:rPr>
          <w:rFonts w:ascii="Calibri" w:hAnsi="Calibri" w:cs="Calibri"/>
          <w:sz w:val="24"/>
          <w:szCs w:val="24"/>
          <w:lang w:val="en-US"/>
        </w:rPr>
        <w:t>± 0.66</w:t>
      </w:r>
      <w:r w:rsidR="00592720" w:rsidRPr="007A2737">
        <w:rPr>
          <w:sz w:val="24"/>
          <w:szCs w:val="24"/>
          <w:lang w:val="en-US"/>
        </w:rPr>
        <w:t xml:space="preserve"> µm for CNC100 composite films</w:t>
      </w:r>
      <w:r w:rsidR="00675140" w:rsidRPr="007A2737">
        <w:rPr>
          <w:sz w:val="24"/>
          <w:szCs w:val="24"/>
          <w:lang w:val="en-US"/>
        </w:rPr>
        <w:t>.</w:t>
      </w:r>
      <w:r w:rsidR="00592720" w:rsidRPr="007A2737">
        <w:rPr>
          <w:sz w:val="24"/>
          <w:szCs w:val="24"/>
          <w:lang w:val="en-US"/>
        </w:rPr>
        <w:t xml:space="preserve"> The size of calcite in the CNC110 composite film is significantly larger than that in the CNC100 composite film.</w:t>
      </w:r>
    </w:p>
    <w:p w14:paraId="52567D70" w14:textId="3E18AA56" w:rsidR="007407C2" w:rsidRDefault="00F72687" w:rsidP="00FE69C5">
      <w:pPr>
        <w:spacing w:line="360" w:lineRule="auto"/>
        <w:rPr>
          <w:lang w:val="en-US"/>
        </w:rPr>
      </w:pPr>
      <w:r w:rsidRPr="00C3601B">
        <w:rPr>
          <w:noProof/>
          <w:lang w:val="en-US"/>
        </w:rPr>
        <w:drawing>
          <wp:inline distT="0" distB="0" distL="0" distR="0" wp14:anchorId="07373949" wp14:editId="2504C9B2">
            <wp:extent cx="5760720" cy="36233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623310"/>
                    </a:xfrm>
                    <a:prstGeom prst="rect">
                      <a:avLst/>
                    </a:prstGeom>
                  </pic:spPr>
                </pic:pic>
              </a:graphicData>
            </a:graphic>
          </wp:inline>
        </w:drawing>
      </w:r>
    </w:p>
    <w:p w14:paraId="0F003D83" w14:textId="67A7F3B0" w:rsidR="00F72687" w:rsidRPr="007A2737" w:rsidRDefault="00F72687" w:rsidP="007A2737">
      <w:pPr>
        <w:spacing w:line="360" w:lineRule="auto"/>
        <w:jc w:val="center"/>
        <w:rPr>
          <w:rStyle w:val="SubtleEmphasis"/>
          <w:sz w:val="18"/>
          <w:szCs w:val="18"/>
          <w:lang w:val="en-US"/>
        </w:rPr>
      </w:pPr>
      <w:r w:rsidRPr="007A2737">
        <w:rPr>
          <w:rStyle w:val="SubtleEmphasis"/>
          <w:sz w:val="18"/>
          <w:szCs w:val="18"/>
          <w:lang w:val="en-US"/>
        </w:rPr>
        <w:t>Figure 4.</w:t>
      </w:r>
      <w:r w:rsidR="00A44F06" w:rsidRPr="007A2737">
        <w:rPr>
          <w:rStyle w:val="SubtleEmphasis"/>
          <w:sz w:val="18"/>
          <w:szCs w:val="18"/>
          <w:lang w:val="en-US"/>
        </w:rPr>
        <w:t>21</w:t>
      </w:r>
      <w:r w:rsidRPr="007A2737">
        <w:rPr>
          <w:rStyle w:val="SubtleEmphasis"/>
          <w:sz w:val="18"/>
          <w:szCs w:val="18"/>
          <w:lang w:val="en-US"/>
        </w:rPr>
        <w:t>.: SEM micrographs of the cross-section of CNC 110/100 composite samples integrated with CaC. a CNC 110 film. b CNC 100 film. 1= CNC 100 composite films. 2= CNC 110 composite films. a= 20 wt.% CaC. b= 50 wt.% CaC. c= 75 wt.% CaC.</w:t>
      </w:r>
    </w:p>
    <w:p w14:paraId="0E971A77" w14:textId="67AAE418" w:rsidR="00BF4571" w:rsidRPr="003A3854" w:rsidRDefault="004D6197" w:rsidP="00893B48">
      <w:pPr>
        <w:pStyle w:val="Heading3"/>
        <w:rPr>
          <w:b/>
          <w:bCs/>
          <w:sz w:val="28"/>
          <w:szCs w:val="28"/>
          <w:lang w:val="en-US"/>
        </w:rPr>
      </w:pPr>
      <w:bookmarkStart w:id="741" w:name="_Toc176464945"/>
      <w:r w:rsidRPr="003A3854">
        <w:rPr>
          <w:b/>
          <w:bCs/>
          <w:sz w:val="28"/>
          <w:szCs w:val="28"/>
          <w:lang w:val="en-US"/>
        </w:rPr>
        <w:t>4.3.</w:t>
      </w:r>
      <w:r w:rsidR="00356A51" w:rsidRPr="003A3854">
        <w:rPr>
          <w:b/>
          <w:bCs/>
          <w:sz w:val="28"/>
          <w:szCs w:val="28"/>
          <w:lang w:val="en-US"/>
        </w:rPr>
        <w:t>2</w:t>
      </w:r>
      <w:r w:rsidRPr="003A3854">
        <w:rPr>
          <w:b/>
          <w:bCs/>
          <w:sz w:val="28"/>
          <w:szCs w:val="28"/>
          <w:lang w:val="en-US"/>
        </w:rPr>
        <w:t xml:space="preserve"> </w:t>
      </w:r>
      <w:r w:rsidR="00356A51" w:rsidRPr="003A3854">
        <w:rPr>
          <w:b/>
          <w:bCs/>
          <w:sz w:val="28"/>
          <w:szCs w:val="28"/>
          <w:lang w:val="en-US"/>
        </w:rPr>
        <w:t>Characterization</w:t>
      </w:r>
      <w:r w:rsidRPr="003A3854">
        <w:rPr>
          <w:b/>
          <w:bCs/>
          <w:sz w:val="28"/>
          <w:szCs w:val="28"/>
          <w:lang w:val="en-US"/>
        </w:rPr>
        <w:t xml:space="preserve"> of calcium phosphate phases contained in the CaP-CNC composite material</w:t>
      </w:r>
      <w:bookmarkEnd w:id="741"/>
    </w:p>
    <w:p w14:paraId="4277DEB7" w14:textId="432865E4" w:rsidR="004D6197" w:rsidRPr="007A2737" w:rsidRDefault="004D6197" w:rsidP="007A2737">
      <w:pPr>
        <w:spacing w:line="360" w:lineRule="auto"/>
        <w:jc w:val="both"/>
        <w:rPr>
          <w:sz w:val="24"/>
          <w:szCs w:val="24"/>
          <w:lang w:val="en-US"/>
        </w:rPr>
      </w:pPr>
      <w:r w:rsidRPr="007A2737">
        <w:rPr>
          <w:sz w:val="24"/>
          <w:szCs w:val="24"/>
          <w:lang w:val="en-US"/>
        </w:rPr>
        <w:t>For the analysis of the calcium phosphate phase formed in the CaP-CNC composite material, Raman spectroscopy were conducted. Figure 4.</w:t>
      </w:r>
      <w:r w:rsidR="00A44F06" w:rsidRPr="007A2737">
        <w:rPr>
          <w:sz w:val="24"/>
          <w:szCs w:val="24"/>
          <w:lang w:val="en-US"/>
        </w:rPr>
        <w:t xml:space="preserve">22 </w:t>
      </w:r>
      <w:r w:rsidRPr="007A2737">
        <w:rPr>
          <w:sz w:val="24"/>
          <w:szCs w:val="24"/>
          <w:lang w:val="en-US"/>
        </w:rPr>
        <w:t>presents the recorded spectra of composites from CNC-CaP 0% (pure CNC) to CNC-CaP 75%. In Table 4.2 the strong peaks according to literature</w:t>
      </w:r>
      <w:r w:rsidR="00674A98" w:rsidRPr="007A2737">
        <w:rPr>
          <w:sz w:val="24"/>
          <w:szCs w:val="24"/>
          <w:lang w:val="en-US"/>
        </w:rPr>
        <w:t>s</w:t>
      </w:r>
      <w:r w:rsidRPr="007A2737">
        <w:rPr>
          <w:sz w:val="24"/>
          <w:szCs w:val="24"/>
          <w:lang w:val="en-US"/>
        </w:rPr>
        <w:t xml:space="preserve"> [</w:t>
      </w:r>
      <w:del w:id="742" w:author="Fan, Qi" w:date="2024-09-06T01:21:00Z">
        <w:r w:rsidRPr="007A2737" w:rsidDel="00F321D6">
          <w:rPr>
            <w:sz w:val="24"/>
            <w:szCs w:val="24"/>
            <w:lang w:val="en-US"/>
          </w:rPr>
          <w:delText>134]</w:delText>
        </w:r>
        <w:r w:rsidR="00674A98" w:rsidRPr="007A2737" w:rsidDel="00F321D6">
          <w:rPr>
            <w:sz w:val="24"/>
            <w:szCs w:val="24"/>
            <w:lang w:val="en-US"/>
          </w:rPr>
          <w:delText>[135][136</w:delText>
        </w:r>
      </w:del>
      <w:ins w:id="743" w:author="Fan, Qi" w:date="2024-09-06T01:21:00Z">
        <w:r w:rsidR="00F321D6">
          <w:rPr>
            <w:sz w:val="24"/>
            <w:szCs w:val="24"/>
            <w:lang w:val="en-US"/>
          </w:rPr>
          <w:t>115,116,117</w:t>
        </w:r>
      </w:ins>
      <w:r w:rsidR="00674A98" w:rsidRPr="007A2737">
        <w:rPr>
          <w:sz w:val="24"/>
          <w:szCs w:val="24"/>
          <w:lang w:val="en-US"/>
        </w:rPr>
        <w:t xml:space="preserve">] </w:t>
      </w:r>
      <w:r w:rsidRPr="007A2737">
        <w:rPr>
          <w:sz w:val="24"/>
          <w:szCs w:val="24"/>
          <w:lang w:val="en-US"/>
        </w:rPr>
        <w:t xml:space="preserve">are displayed and used for the evaluation of this work. </w:t>
      </w:r>
      <w:r w:rsidR="008F5272" w:rsidRPr="007A2737">
        <w:rPr>
          <w:sz w:val="24"/>
          <w:szCs w:val="24"/>
          <w:lang w:val="en-US"/>
        </w:rPr>
        <w:t xml:space="preserve">Since the peaks of the FTIR spectra of CNC and ACP overlap to a large extent, they are not suitable for component analysis. </w:t>
      </w:r>
    </w:p>
    <w:p w14:paraId="1341009B" w14:textId="314EAF4C" w:rsidR="008F5272" w:rsidRPr="007A2737" w:rsidRDefault="00356A51" w:rsidP="007A2737">
      <w:pPr>
        <w:spacing w:line="360" w:lineRule="auto"/>
        <w:jc w:val="both"/>
        <w:rPr>
          <w:sz w:val="24"/>
          <w:szCs w:val="24"/>
          <w:lang w:val="en-US"/>
        </w:rPr>
      </w:pPr>
      <w:r w:rsidRPr="007A2737">
        <w:rPr>
          <w:sz w:val="24"/>
          <w:szCs w:val="24"/>
          <w:lang w:val="en-US"/>
        </w:rPr>
        <w:t xml:space="preserve">There are 4 typical absorption bands in CNC and CNC-CaP composite samples. </w:t>
      </w:r>
      <w:r w:rsidR="00136120" w:rsidRPr="007A2737">
        <w:rPr>
          <w:sz w:val="24"/>
          <w:szCs w:val="24"/>
          <w:lang w:val="en-US"/>
        </w:rPr>
        <w:t>The absorption band in 1480 cm</w:t>
      </w:r>
      <w:r w:rsidR="00136120" w:rsidRPr="007A2737">
        <w:rPr>
          <w:sz w:val="24"/>
          <w:szCs w:val="24"/>
          <w:vertAlign w:val="superscript"/>
          <w:lang w:val="en-US"/>
        </w:rPr>
        <w:t>−1</w:t>
      </w:r>
      <w:r w:rsidR="00136120" w:rsidRPr="007A2737">
        <w:rPr>
          <w:sz w:val="24"/>
          <w:szCs w:val="24"/>
          <w:lang w:val="en-US"/>
        </w:rPr>
        <w:t xml:space="preserve"> is corresponded to the ring stretching and NH. Also, the absorption band of HCC, HCO and HOC bending can be found at 1383 cm</w:t>
      </w:r>
      <w:r w:rsidR="00136120" w:rsidRPr="007A2737">
        <w:rPr>
          <w:sz w:val="24"/>
          <w:szCs w:val="24"/>
          <w:vertAlign w:val="superscript"/>
          <w:lang w:val="en-US"/>
        </w:rPr>
        <w:t>−1</w:t>
      </w:r>
      <w:r w:rsidR="00136120" w:rsidRPr="007A2737">
        <w:rPr>
          <w:sz w:val="24"/>
          <w:szCs w:val="24"/>
          <w:lang w:val="en-US"/>
        </w:rPr>
        <w:t>.</w:t>
      </w:r>
      <w:r w:rsidRPr="007A2737">
        <w:rPr>
          <w:sz w:val="24"/>
          <w:szCs w:val="24"/>
          <w:lang w:val="en-US"/>
        </w:rPr>
        <w:t xml:space="preserve"> The absorption band of COC bending at 1122 cm</w:t>
      </w:r>
      <w:r w:rsidRPr="007A2737">
        <w:rPr>
          <w:sz w:val="24"/>
          <w:szCs w:val="24"/>
          <w:vertAlign w:val="superscript"/>
          <w:lang w:val="en-US"/>
        </w:rPr>
        <w:t>-1</w:t>
      </w:r>
      <w:r w:rsidRPr="007A2737">
        <w:rPr>
          <w:sz w:val="24"/>
          <w:szCs w:val="24"/>
          <w:lang w:val="en-US"/>
        </w:rPr>
        <w:t xml:space="preserve"> are associated with the characteristic glycosidic in cellulose. OH bending or asymmetric stretching of ring can be found in the absorption band at 1096 cm</w:t>
      </w:r>
      <w:r w:rsidRPr="007A2737">
        <w:rPr>
          <w:sz w:val="24"/>
          <w:szCs w:val="24"/>
          <w:vertAlign w:val="superscript"/>
          <w:lang w:val="en-US"/>
        </w:rPr>
        <w:t>-1</w:t>
      </w:r>
      <w:r w:rsidRPr="007A2737">
        <w:rPr>
          <w:sz w:val="24"/>
          <w:szCs w:val="24"/>
          <w:lang w:val="en-US"/>
        </w:rPr>
        <w:t xml:space="preserve">. </w:t>
      </w:r>
      <w:r w:rsidR="001D5CCE" w:rsidRPr="007A2737">
        <w:rPr>
          <w:sz w:val="24"/>
          <w:szCs w:val="24"/>
          <w:lang w:val="en-US"/>
        </w:rPr>
        <w:t>The</w:t>
      </w:r>
      <w:r w:rsidR="008F5272" w:rsidRPr="007A2737">
        <w:rPr>
          <w:sz w:val="24"/>
          <w:szCs w:val="24"/>
          <w:lang w:val="en-US"/>
        </w:rPr>
        <w:t xml:space="preserve"> comparison of the measured Raman peaks (Figure 4.</w:t>
      </w:r>
      <w:r w:rsidR="00A44F06" w:rsidRPr="007A2737">
        <w:rPr>
          <w:sz w:val="24"/>
          <w:szCs w:val="24"/>
          <w:lang w:val="en-US"/>
        </w:rPr>
        <w:t>22</w:t>
      </w:r>
      <w:r w:rsidR="008F5272" w:rsidRPr="007A2737">
        <w:rPr>
          <w:sz w:val="24"/>
          <w:szCs w:val="24"/>
          <w:lang w:val="en-US"/>
        </w:rPr>
        <w:t xml:space="preserve">) with literature data (Table 4.2) </w:t>
      </w:r>
      <w:r w:rsidR="008F5272" w:rsidRPr="007A2737">
        <w:rPr>
          <w:sz w:val="24"/>
          <w:szCs w:val="24"/>
          <w:lang w:val="en-US"/>
        </w:rPr>
        <w:lastRenderedPageBreak/>
        <w:t>revealed the presence of HA</w:t>
      </w:r>
      <w:r w:rsidR="0077660E" w:rsidRPr="007A2737">
        <w:rPr>
          <w:sz w:val="24"/>
          <w:szCs w:val="24"/>
          <w:lang w:val="en-US"/>
        </w:rPr>
        <w:t>P</w:t>
      </w:r>
      <w:r w:rsidR="008F5272" w:rsidRPr="007A2737">
        <w:rPr>
          <w:sz w:val="24"/>
          <w:szCs w:val="24"/>
          <w:lang w:val="en-US"/>
        </w:rPr>
        <w:t xml:space="preserve"> in the C</w:t>
      </w:r>
      <w:r w:rsidR="00BF4571" w:rsidRPr="007A2737">
        <w:rPr>
          <w:sz w:val="24"/>
          <w:szCs w:val="24"/>
          <w:lang w:val="en-US"/>
        </w:rPr>
        <w:t>NC</w:t>
      </w:r>
      <w:r w:rsidR="008F5272" w:rsidRPr="007A2737">
        <w:rPr>
          <w:sz w:val="24"/>
          <w:szCs w:val="24"/>
          <w:lang w:val="en-US"/>
        </w:rPr>
        <w:t>-CaP samples (peaks at 959-960</w:t>
      </w:r>
      <w:r w:rsidR="00A44F06" w:rsidRPr="007A2737">
        <w:rPr>
          <w:sz w:val="24"/>
          <w:szCs w:val="24"/>
          <w:lang w:val="en-US"/>
        </w:rPr>
        <w:t>, 578-579, 428-429</w:t>
      </w:r>
      <w:r w:rsidR="008F5272" w:rsidRPr="007A2737">
        <w:rPr>
          <w:sz w:val="24"/>
          <w:szCs w:val="24"/>
          <w:lang w:val="en-US"/>
        </w:rPr>
        <w:t xml:space="preserve"> cm</w:t>
      </w:r>
      <w:r w:rsidR="008F5272" w:rsidRPr="007A2737">
        <w:rPr>
          <w:sz w:val="24"/>
          <w:szCs w:val="24"/>
          <w:vertAlign w:val="superscript"/>
          <w:lang w:val="en-US"/>
        </w:rPr>
        <w:t>-1</w:t>
      </w:r>
      <w:r w:rsidR="008F5272" w:rsidRPr="007A2737">
        <w:rPr>
          <w:sz w:val="24"/>
          <w:szCs w:val="24"/>
          <w:lang w:val="en-US"/>
        </w:rPr>
        <w:t xml:space="preserve"> for all mineralized samples). No ACP was found, as the typical strong peak at 951 cm</w:t>
      </w:r>
      <w:r w:rsidR="008F5272" w:rsidRPr="007A2737">
        <w:rPr>
          <w:sz w:val="24"/>
          <w:szCs w:val="24"/>
          <w:vertAlign w:val="superscript"/>
          <w:lang w:val="en-US"/>
        </w:rPr>
        <w:t>-1</w:t>
      </w:r>
      <w:r w:rsidR="008F5272" w:rsidRPr="007A2737">
        <w:rPr>
          <w:sz w:val="24"/>
          <w:szCs w:val="24"/>
          <w:lang w:val="en-US"/>
        </w:rPr>
        <w:t xml:space="preserve"> was not seen in any of the composites.</w:t>
      </w:r>
      <w:r w:rsidR="00BF4571" w:rsidRPr="007A2737">
        <w:rPr>
          <w:sz w:val="24"/>
          <w:szCs w:val="24"/>
          <w:lang w:val="en-US"/>
        </w:rPr>
        <w:t xml:space="preserve"> </w:t>
      </w:r>
    </w:p>
    <w:p w14:paraId="0284BD8D" w14:textId="32A7D2D9" w:rsidR="002D7C63" w:rsidRDefault="00EA6C97" w:rsidP="004D6197">
      <w:pPr>
        <w:spacing w:line="360" w:lineRule="auto"/>
        <w:jc w:val="center"/>
        <w:rPr>
          <w:lang w:val="en-US"/>
        </w:rPr>
      </w:pPr>
      <w:r>
        <w:rPr>
          <w:noProof/>
          <w:lang w:val="en-US"/>
        </w:rPr>
        <w:drawing>
          <wp:inline distT="0" distB="0" distL="0" distR="0" wp14:anchorId="75612CB2" wp14:editId="70FD8F96">
            <wp:extent cx="5805021" cy="2933395"/>
            <wp:effectExtent l="0" t="0" r="571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5193" r="5521" b="3959"/>
                    <a:stretch/>
                  </pic:blipFill>
                  <pic:spPr bwMode="auto">
                    <a:xfrm>
                      <a:off x="0" y="0"/>
                      <a:ext cx="5812534" cy="2937191"/>
                    </a:xfrm>
                    <a:prstGeom prst="rect">
                      <a:avLst/>
                    </a:prstGeom>
                    <a:noFill/>
                    <a:ln>
                      <a:noFill/>
                    </a:ln>
                    <a:extLst>
                      <a:ext uri="{53640926-AAD7-44D8-BBD7-CCE9431645EC}">
                        <a14:shadowObscured xmlns:a14="http://schemas.microsoft.com/office/drawing/2010/main"/>
                      </a:ext>
                    </a:extLst>
                  </pic:spPr>
                </pic:pic>
              </a:graphicData>
            </a:graphic>
          </wp:inline>
        </w:drawing>
      </w:r>
    </w:p>
    <w:p w14:paraId="1BC41428" w14:textId="34242718" w:rsidR="004D6197" w:rsidRPr="007A2737" w:rsidRDefault="004D6197" w:rsidP="007A2737">
      <w:pPr>
        <w:jc w:val="center"/>
        <w:rPr>
          <w:rStyle w:val="SubtleEmphasis"/>
          <w:sz w:val="18"/>
          <w:szCs w:val="18"/>
          <w:lang w:val="en-US"/>
        </w:rPr>
      </w:pPr>
      <w:r w:rsidRPr="007A2737">
        <w:rPr>
          <w:rStyle w:val="SubtleEmphasis"/>
          <w:sz w:val="18"/>
          <w:szCs w:val="18"/>
          <w:lang w:val="en-US"/>
        </w:rPr>
        <w:t>Figure 4.</w:t>
      </w:r>
      <w:r w:rsidR="00A44F06" w:rsidRPr="007A2737">
        <w:rPr>
          <w:rStyle w:val="SubtleEmphasis"/>
          <w:sz w:val="18"/>
          <w:szCs w:val="18"/>
          <w:lang w:val="en-US"/>
        </w:rPr>
        <w:t>2</w:t>
      </w:r>
      <w:r w:rsidR="00A44F06">
        <w:rPr>
          <w:rStyle w:val="SubtleEmphasis"/>
          <w:sz w:val="18"/>
          <w:szCs w:val="18"/>
          <w:lang w:val="en-US"/>
        </w:rPr>
        <w:t>2</w:t>
      </w:r>
      <w:r w:rsidRPr="007A2737">
        <w:rPr>
          <w:rStyle w:val="SubtleEmphasis"/>
          <w:sz w:val="18"/>
          <w:szCs w:val="18"/>
          <w:lang w:val="en-US"/>
        </w:rPr>
        <w:t>.: Raman spectra of CNC 110</w:t>
      </w:r>
      <w:r w:rsidR="00674A98" w:rsidRPr="007A2737">
        <w:rPr>
          <w:rStyle w:val="SubtleEmphasis"/>
          <w:sz w:val="18"/>
          <w:szCs w:val="18"/>
          <w:lang w:val="en-US"/>
        </w:rPr>
        <w:t>, ACP</w:t>
      </w:r>
      <w:r w:rsidRPr="007A2737">
        <w:rPr>
          <w:rStyle w:val="SubtleEmphasis"/>
          <w:sz w:val="18"/>
          <w:szCs w:val="18"/>
          <w:lang w:val="en-US"/>
        </w:rPr>
        <w:t xml:space="preserve"> and all CNC-CaP composite materials.</w:t>
      </w:r>
      <w:r w:rsidR="00552507" w:rsidRPr="007A2737">
        <w:rPr>
          <w:rStyle w:val="SubtleEmphasis"/>
          <w:sz w:val="18"/>
          <w:szCs w:val="18"/>
          <w:lang w:val="en-US"/>
        </w:rPr>
        <w:t xml:space="preserve"> </w:t>
      </w:r>
      <w:r w:rsidR="00552507" w:rsidRPr="00552507">
        <w:rPr>
          <w:rStyle w:val="SubtleEmphasis"/>
          <w:sz w:val="18"/>
          <w:szCs w:val="18"/>
          <w:lang w:val="en-US"/>
        </w:rPr>
        <w:t>The blue indicator line indicates the characteristic peak of ACP. The purple indicator line indicates the characteristic peak of HAP. The black indicator line indicates the characteristic peak of CNC.</w:t>
      </w:r>
    </w:p>
    <w:p w14:paraId="3F17119A" w14:textId="070B4DA5" w:rsidR="00674A98" w:rsidRDefault="00674A98" w:rsidP="002D7C63">
      <w:pPr>
        <w:rPr>
          <w:lang w:val="en-US"/>
        </w:rPr>
      </w:pPr>
      <w:r>
        <w:rPr>
          <w:lang w:val="en-US"/>
        </w:rPr>
        <w:t>T</w:t>
      </w:r>
      <w:r>
        <w:rPr>
          <w:rFonts w:hint="eastAsia"/>
          <w:lang w:val="en-US"/>
        </w:rPr>
        <w:t>ab</w:t>
      </w:r>
      <w:r>
        <w:rPr>
          <w:lang w:val="en-US"/>
        </w:rPr>
        <w:t>le 4.2.: Peaks in Raman spectra of CNC 110, ACP and all CNC-CaP composite materials.</w:t>
      </w:r>
    </w:p>
    <w:tbl>
      <w:tblPr>
        <w:tblStyle w:val="TableGrid"/>
        <w:tblW w:w="0" w:type="auto"/>
        <w:tblLook w:val="04A0" w:firstRow="1" w:lastRow="0" w:firstColumn="1" w:lastColumn="0" w:noHBand="0" w:noVBand="1"/>
      </w:tblPr>
      <w:tblGrid>
        <w:gridCol w:w="2463"/>
        <w:gridCol w:w="2402"/>
        <w:gridCol w:w="2038"/>
        <w:gridCol w:w="2159"/>
      </w:tblGrid>
      <w:tr w:rsidR="00674A98" w14:paraId="6F87793A" w14:textId="77777777" w:rsidTr="00674A98">
        <w:tc>
          <w:tcPr>
            <w:tcW w:w="2463" w:type="dxa"/>
          </w:tcPr>
          <w:p w14:paraId="10B527BF" w14:textId="623A83A1" w:rsidR="00674A98" w:rsidRDefault="00674A98" w:rsidP="00E07290">
            <w:pPr>
              <w:jc w:val="center"/>
              <w:rPr>
                <w:lang w:val="en-US"/>
              </w:rPr>
            </w:pPr>
            <w:r>
              <w:rPr>
                <w:lang w:val="en-US"/>
              </w:rPr>
              <w:t>Wavenumber (cm</w:t>
            </w:r>
            <w:r w:rsidRPr="00E07290">
              <w:rPr>
                <w:vertAlign w:val="superscript"/>
                <w:lang w:val="en-US"/>
              </w:rPr>
              <w:t>-1</w:t>
            </w:r>
            <w:r>
              <w:rPr>
                <w:lang w:val="en-US"/>
              </w:rPr>
              <w:t>)</w:t>
            </w:r>
          </w:p>
        </w:tc>
        <w:tc>
          <w:tcPr>
            <w:tcW w:w="2402" w:type="dxa"/>
          </w:tcPr>
          <w:p w14:paraId="10C289A1" w14:textId="30AC1E0C" w:rsidR="00674A98" w:rsidRDefault="00674A98" w:rsidP="00E07290">
            <w:pPr>
              <w:jc w:val="center"/>
              <w:rPr>
                <w:lang w:val="en-US"/>
              </w:rPr>
            </w:pPr>
            <w:r>
              <w:rPr>
                <w:lang w:val="en-US"/>
              </w:rPr>
              <w:t>Assignment</w:t>
            </w:r>
          </w:p>
        </w:tc>
        <w:tc>
          <w:tcPr>
            <w:tcW w:w="2038" w:type="dxa"/>
          </w:tcPr>
          <w:p w14:paraId="2F275896" w14:textId="778755DE" w:rsidR="00674A98" w:rsidRDefault="00674A98" w:rsidP="00E07290">
            <w:pPr>
              <w:jc w:val="center"/>
              <w:rPr>
                <w:lang w:val="en-US"/>
              </w:rPr>
            </w:pPr>
            <w:r>
              <w:rPr>
                <w:lang w:val="en-US"/>
              </w:rPr>
              <w:t>Comp.</w:t>
            </w:r>
          </w:p>
        </w:tc>
        <w:tc>
          <w:tcPr>
            <w:tcW w:w="2159" w:type="dxa"/>
          </w:tcPr>
          <w:p w14:paraId="1226A4A8" w14:textId="379A226C" w:rsidR="00674A98" w:rsidRDefault="00674A98" w:rsidP="00E07290">
            <w:pPr>
              <w:jc w:val="center"/>
              <w:rPr>
                <w:lang w:val="en-US"/>
              </w:rPr>
            </w:pPr>
            <w:r>
              <w:rPr>
                <w:lang w:val="en-US"/>
              </w:rPr>
              <w:t>Ref.</w:t>
            </w:r>
          </w:p>
        </w:tc>
      </w:tr>
      <w:tr w:rsidR="00674A98" w14:paraId="3EE624F9" w14:textId="77777777" w:rsidTr="00674A98">
        <w:tc>
          <w:tcPr>
            <w:tcW w:w="2463" w:type="dxa"/>
          </w:tcPr>
          <w:p w14:paraId="3B4288C0" w14:textId="7F841AE9" w:rsidR="00674A98" w:rsidRDefault="00674A98" w:rsidP="00E07290">
            <w:pPr>
              <w:jc w:val="center"/>
              <w:rPr>
                <w:lang w:val="en-US"/>
              </w:rPr>
            </w:pPr>
            <w:r>
              <w:rPr>
                <w:lang w:val="en-US"/>
              </w:rPr>
              <w:t>951</w:t>
            </w:r>
          </w:p>
        </w:tc>
        <w:tc>
          <w:tcPr>
            <w:tcW w:w="2402" w:type="dxa"/>
          </w:tcPr>
          <w:p w14:paraId="02851023" w14:textId="77777777" w:rsidR="00674A98" w:rsidRDefault="00674A98" w:rsidP="00E07290">
            <w:pPr>
              <w:jc w:val="center"/>
              <w:rPr>
                <w:lang w:val="en-US"/>
              </w:rPr>
            </w:pPr>
          </w:p>
        </w:tc>
        <w:tc>
          <w:tcPr>
            <w:tcW w:w="2038" w:type="dxa"/>
          </w:tcPr>
          <w:p w14:paraId="6B917519" w14:textId="2566ABD9" w:rsidR="00674A98" w:rsidRDefault="00674A98" w:rsidP="00E07290">
            <w:pPr>
              <w:jc w:val="center"/>
              <w:rPr>
                <w:lang w:val="en-US"/>
              </w:rPr>
            </w:pPr>
            <w:r>
              <w:rPr>
                <w:lang w:val="en-US"/>
              </w:rPr>
              <w:t>ACP</w:t>
            </w:r>
          </w:p>
        </w:tc>
        <w:tc>
          <w:tcPr>
            <w:tcW w:w="2159" w:type="dxa"/>
          </w:tcPr>
          <w:p w14:paraId="45C8AEC9" w14:textId="24E5E93E" w:rsidR="00674A98" w:rsidRDefault="00674A98" w:rsidP="00E07290">
            <w:pPr>
              <w:jc w:val="center"/>
              <w:rPr>
                <w:lang w:val="en-US"/>
              </w:rPr>
            </w:pPr>
            <w:r w:rsidRPr="004D6197">
              <w:rPr>
                <w:sz w:val="23"/>
                <w:szCs w:val="23"/>
                <w:lang w:val="en-US"/>
              </w:rPr>
              <w:t>[</w:t>
            </w:r>
            <w:del w:id="744" w:author="Fan, Qi" w:date="2024-09-06T01:26:00Z">
              <w:r w:rsidDel="00F321D6">
                <w:rPr>
                  <w:sz w:val="23"/>
                  <w:szCs w:val="23"/>
                  <w:lang w:val="en-US"/>
                </w:rPr>
                <w:delText>135</w:delText>
              </w:r>
            </w:del>
            <w:ins w:id="745" w:author="Fan, Qi" w:date="2024-09-06T01:26:00Z">
              <w:r w:rsidR="00F321D6">
                <w:rPr>
                  <w:sz w:val="23"/>
                  <w:szCs w:val="23"/>
                  <w:lang w:val="en-US"/>
                </w:rPr>
                <w:t>116</w:t>
              </w:r>
            </w:ins>
            <w:r w:rsidRPr="004D6197">
              <w:rPr>
                <w:sz w:val="23"/>
                <w:szCs w:val="23"/>
                <w:lang w:val="en-US"/>
              </w:rPr>
              <w:t>]</w:t>
            </w:r>
          </w:p>
        </w:tc>
      </w:tr>
      <w:tr w:rsidR="00674A98" w14:paraId="0A3035DA" w14:textId="77777777" w:rsidTr="00674A98">
        <w:tc>
          <w:tcPr>
            <w:tcW w:w="2463" w:type="dxa"/>
          </w:tcPr>
          <w:p w14:paraId="1E2527AC" w14:textId="58F0678F" w:rsidR="00674A98" w:rsidRDefault="00674A98" w:rsidP="00E07290">
            <w:pPr>
              <w:jc w:val="center"/>
              <w:rPr>
                <w:lang w:val="en-US"/>
              </w:rPr>
            </w:pPr>
            <w:r>
              <w:rPr>
                <w:lang w:val="en-US"/>
              </w:rPr>
              <w:t>959</w:t>
            </w:r>
          </w:p>
        </w:tc>
        <w:tc>
          <w:tcPr>
            <w:tcW w:w="2402" w:type="dxa"/>
          </w:tcPr>
          <w:p w14:paraId="126FA257" w14:textId="77777777" w:rsidR="00674A98" w:rsidRDefault="00674A98" w:rsidP="00E07290">
            <w:pPr>
              <w:jc w:val="center"/>
              <w:rPr>
                <w:lang w:val="en-US"/>
              </w:rPr>
            </w:pPr>
          </w:p>
        </w:tc>
        <w:tc>
          <w:tcPr>
            <w:tcW w:w="2038" w:type="dxa"/>
          </w:tcPr>
          <w:p w14:paraId="0C430E8E" w14:textId="760C8C9D" w:rsidR="00674A98" w:rsidRDefault="00674A98" w:rsidP="00E07290">
            <w:pPr>
              <w:jc w:val="center"/>
              <w:rPr>
                <w:lang w:val="en-US"/>
              </w:rPr>
            </w:pPr>
            <w:r>
              <w:rPr>
                <w:lang w:val="en-US"/>
              </w:rPr>
              <w:t>HA</w:t>
            </w:r>
            <w:r w:rsidR="0077660E">
              <w:rPr>
                <w:lang w:val="en-US"/>
              </w:rPr>
              <w:t>P</w:t>
            </w:r>
          </w:p>
        </w:tc>
        <w:tc>
          <w:tcPr>
            <w:tcW w:w="2159" w:type="dxa"/>
          </w:tcPr>
          <w:p w14:paraId="5FB3A790" w14:textId="50453D72" w:rsidR="00674A98" w:rsidRDefault="00674A98" w:rsidP="00E07290">
            <w:pPr>
              <w:jc w:val="center"/>
              <w:rPr>
                <w:lang w:val="en-US"/>
              </w:rPr>
            </w:pPr>
            <w:r w:rsidRPr="004D6197">
              <w:rPr>
                <w:sz w:val="23"/>
                <w:szCs w:val="23"/>
                <w:lang w:val="en-US"/>
              </w:rPr>
              <w:t>[</w:t>
            </w:r>
            <w:del w:id="746" w:author="Fan, Qi" w:date="2024-09-06T01:26:00Z">
              <w:r w:rsidDel="00F321D6">
                <w:rPr>
                  <w:sz w:val="23"/>
                  <w:szCs w:val="23"/>
                  <w:lang w:val="en-US"/>
                </w:rPr>
                <w:delText>135</w:delText>
              </w:r>
            </w:del>
            <w:ins w:id="747" w:author="Fan, Qi" w:date="2024-09-06T01:26:00Z">
              <w:r w:rsidR="00F321D6">
                <w:rPr>
                  <w:sz w:val="23"/>
                  <w:szCs w:val="23"/>
                  <w:lang w:val="en-US"/>
                </w:rPr>
                <w:t>116</w:t>
              </w:r>
            </w:ins>
            <w:r w:rsidRPr="004D6197">
              <w:rPr>
                <w:sz w:val="23"/>
                <w:szCs w:val="23"/>
                <w:lang w:val="en-US"/>
              </w:rPr>
              <w:t>]</w:t>
            </w:r>
          </w:p>
        </w:tc>
      </w:tr>
      <w:tr w:rsidR="00674A98" w14:paraId="16B9BEDE" w14:textId="77777777" w:rsidTr="00674A98">
        <w:tc>
          <w:tcPr>
            <w:tcW w:w="2463" w:type="dxa"/>
          </w:tcPr>
          <w:p w14:paraId="768EAD4E" w14:textId="01CDA1D8" w:rsidR="00674A98" w:rsidRDefault="00674A98" w:rsidP="00E07290">
            <w:pPr>
              <w:jc w:val="center"/>
              <w:rPr>
                <w:lang w:val="en-US"/>
              </w:rPr>
            </w:pPr>
            <w:r>
              <w:rPr>
                <w:lang w:val="en-US"/>
              </w:rPr>
              <w:t>1096</w:t>
            </w:r>
          </w:p>
        </w:tc>
        <w:tc>
          <w:tcPr>
            <w:tcW w:w="2402" w:type="dxa"/>
          </w:tcPr>
          <w:p w14:paraId="5A9B839E" w14:textId="2295B017" w:rsidR="00674A98" w:rsidRDefault="008F5272" w:rsidP="00E07290">
            <w:pPr>
              <w:jc w:val="center"/>
              <w:rPr>
                <w:lang w:val="en-US"/>
              </w:rPr>
            </w:pPr>
            <w:r w:rsidRPr="008F5272">
              <w:rPr>
                <w:lang w:val="en-US"/>
              </w:rPr>
              <w:t>δ</w:t>
            </w:r>
            <w:r w:rsidRPr="008F5272">
              <w:rPr>
                <w:vertAlign w:val="subscript"/>
                <w:lang w:val="en-US"/>
              </w:rPr>
              <w:t>OH</w:t>
            </w:r>
            <w:r w:rsidRPr="008F5272">
              <w:rPr>
                <w:lang w:val="en-US"/>
              </w:rPr>
              <w:t xml:space="preserve"> or ν</w:t>
            </w:r>
            <w:r w:rsidRPr="008F5272">
              <w:rPr>
                <w:vertAlign w:val="subscript"/>
                <w:lang w:val="en-US"/>
              </w:rPr>
              <w:t>as</w:t>
            </w:r>
            <w:r w:rsidRPr="008F5272">
              <w:rPr>
                <w:lang w:val="en-US"/>
              </w:rPr>
              <w:t>(ring),</w:t>
            </w:r>
            <w:r>
              <w:rPr>
                <w:lang w:val="en-US"/>
              </w:rPr>
              <w:t xml:space="preserve"> </w:t>
            </w:r>
            <w:r w:rsidRPr="008F5272">
              <w:rPr>
                <w:lang w:val="en-US"/>
              </w:rPr>
              <w:t>ν</w:t>
            </w:r>
            <w:r w:rsidRPr="008F5272">
              <w:rPr>
                <w:vertAlign w:val="subscript"/>
                <w:lang w:val="en-US"/>
              </w:rPr>
              <w:t>C-O-C</w:t>
            </w:r>
            <w:r>
              <w:rPr>
                <w:lang w:val="en-US"/>
              </w:rPr>
              <w:t xml:space="preserve"> </w:t>
            </w:r>
            <w:r w:rsidRPr="008F5272">
              <w:rPr>
                <w:lang w:val="en-US"/>
              </w:rPr>
              <w:t>glycosidic</w:t>
            </w:r>
          </w:p>
        </w:tc>
        <w:tc>
          <w:tcPr>
            <w:tcW w:w="2038" w:type="dxa"/>
          </w:tcPr>
          <w:p w14:paraId="14B10F7B" w14:textId="54719990" w:rsidR="00674A98" w:rsidRDefault="00674A98" w:rsidP="00E07290">
            <w:pPr>
              <w:jc w:val="center"/>
              <w:rPr>
                <w:lang w:val="en-US"/>
              </w:rPr>
            </w:pPr>
            <w:r>
              <w:rPr>
                <w:lang w:val="en-US"/>
              </w:rPr>
              <w:t>Cellulose</w:t>
            </w:r>
          </w:p>
        </w:tc>
        <w:tc>
          <w:tcPr>
            <w:tcW w:w="2159" w:type="dxa"/>
          </w:tcPr>
          <w:p w14:paraId="1B152F06" w14:textId="7713A00F" w:rsidR="00674A98" w:rsidRDefault="00674A98" w:rsidP="00E07290">
            <w:pPr>
              <w:jc w:val="center"/>
              <w:rPr>
                <w:lang w:val="en-US"/>
              </w:rPr>
            </w:pPr>
            <w:r w:rsidRPr="004D6197">
              <w:rPr>
                <w:sz w:val="23"/>
                <w:szCs w:val="23"/>
                <w:lang w:val="en-US"/>
              </w:rPr>
              <w:t>[</w:t>
            </w:r>
            <w:del w:id="748" w:author="Fan, Qi" w:date="2024-09-06T01:26:00Z">
              <w:r w:rsidDel="00F321D6">
                <w:rPr>
                  <w:sz w:val="23"/>
                  <w:szCs w:val="23"/>
                  <w:lang w:val="en-US"/>
                </w:rPr>
                <w:delText>134</w:delText>
              </w:r>
            </w:del>
            <w:ins w:id="749" w:author="Fan, Qi" w:date="2024-09-06T01:26:00Z">
              <w:r w:rsidR="00F321D6">
                <w:rPr>
                  <w:sz w:val="23"/>
                  <w:szCs w:val="23"/>
                  <w:lang w:val="en-US"/>
                </w:rPr>
                <w:t>115</w:t>
              </w:r>
            </w:ins>
            <w:r w:rsidRPr="004D6197">
              <w:rPr>
                <w:sz w:val="23"/>
                <w:szCs w:val="23"/>
                <w:lang w:val="en-US"/>
              </w:rPr>
              <w:t>][</w:t>
            </w:r>
            <w:del w:id="750" w:author="Fan, Qi" w:date="2024-09-06T01:26:00Z">
              <w:r w:rsidDel="00F321D6">
                <w:rPr>
                  <w:sz w:val="23"/>
                  <w:szCs w:val="23"/>
                  <w:lang w:val="en-US"/>
                </w:rPr>
                <w:delText>136</w:delText>
              </w:r>
            </w:del>
            <w:ins w:id="751" w:author="Fan, Qi" w:date="2024-09-06T01:26:00Z">
              <w:r w:rsidR="00F321D6">
                <w:rPr>
                  <w:sz w:val="23"/>
                  <w:szCs w:val="23"/>
                  <w:lang w:val="en-US"/>
                </w:rPr>
                <w:t>117</w:t>
              </w:r>
            </w:ins>
            <w:r w:rsidRPr="004D6197">
              <w:rPr>
                <w:sz w:val="23"/>
                <w:szCs w:val="23"/>
                <w:lang w:val="en-US"/>
              </w:rPr>
              <w:t>]</w:t>
            </w:r>
          </w:p>
        </w:tc>
      </w:tr>
      <w:tr w:rsidR="00674A98" w14:paraId="560E4A85" w14:textId="77777777" w:rsidTr="00674A98">
        <w:tc>
          <w:tcPr>
            <w:tcW w:w="2463" w:type="dxa"/>
          </w:tcPr>
          <w:p w14:paraId="6EDBFB46" w14:textId="5B1EFB32" w:rsidR="00674A98" w:rsidRDefault="00674A98" w:rsidP="00E07290">
            <w:pPr>
              <w:jc w:val="center"/>
              <w:rPr>
                <w:lang w:val="en-US"/>
              </w:rPr>
            </w:pPr>
            <w:r>
              <w:rPr>
                <w:lang w:val="en-US"/>
              </w:rPr>
              <w:t>1122</w:t>
            </w:r>
          </w:p>
        </w:tc>
        <w:tc>
          <w:tcPr>
            <w:tcW w:w="2402" w:type="dxa"/>
          </w:tcPr>
          <w:p w14:paraId="0843A837" w14:textId="639120FF" w:rsidR="00674A98" w:rsidRPr="008F5272" w:rsidRDefault="008F5272" w:rsidP="00E07290">
            <w:pPr>
              <w:jc w:val="center"/>
              <w:rPr>
                <w:lang w:val="en-US"/>
              </w:rPr>
            </w:pPr>
            <w:r w:rsidRPr="008F5272">
              <w:rPr>
                <w:lang w:val="en-US"/>
              </w:rPr>
              <w:t>ν</w:t>
            </w:r>
            <w:r w:rsidRPr="008F5272">
              <w:rPr>
                <w:vertAlign w:val="subscript"/>
                <w:lang w:val="en-US"/>
              </w:rPr>
              <w:t>COC</w:t>
            </w:r>
            <w:r w:rsidRPr="008F5272">
              <w:rPr>
                <w:lang w:val="en-US"/>
              </w:rPr>
              <w:t xml:space="preserve"> glycosidic</w:t>
            </w:r>
          </w:p>
        </w:tc>
        <w:tc>
          <w:tcPr>
            <w:tcW w:w="2038" w:type="dxa"/>
          </w:tcPr>
          <w:p w14:paraId="3D356FAE" w14:textId="72170257" w:rsidR="00674A98" w:rsidRDefault="00674A98" w:rsidP="00E07290">
            <w:pPr>
              <w:jc w:val="center"/>
              <w:rPr>
                <w:lang w:val="en-US"/>
              </w:rPr>
            </w:pPr>
            <w:r>
              <w:rPr>
                <w:lang w:val="en-US"/>
              </w:rPr>
              <w:t>Cellulose</w:t>
            </w:r>
          </w:p>
        </w:tc>
        <w:tc>
          <w:tcPr>
            <w:tcW w:w="2159" w:type="dxa"/>
          </w:tcPr>
          <w:p w14:paraId="2698FC28" w14:textId="422BE429" w:rsidR="00674A98" w:rsidRDefault="00674A98" w:rsidP="00E07290">
            <w:pPr>
              <w:jc w:val="center"/>
              <w:rPr>
                <w:lang w:val="en-US"/>
              </w:rPr>
            </w:pPr>
            <w:r w:rsidRPr="004D6197">
              <w:rPr>
                <w:sz w:val="23"/>
                <w:szCs w:val="23"/>
                <w:lang w:val="en-US"/>
              </w:rPr>
              <w:t>[</w:t>
            </w:r>
            <w:del w:id="752" w:author="Fan, Qi" w:date="2024-09-06T01:26:00Z">
              <w:r w:rsidDel="00F321D6">
                <w:rPr>
                  <w:sz w:val="23"/>
                  <w:szCs w:val="23"/>
                  <w:lang w:val="en-US"/>
                </w:rPr>
                <w:delText>134</w:delText>
              </w:r>
            </w:del>
            <w:ins w:id="753" w:author="Fan, Qi" w:date="2024-09-06T01:26:00Z">
              <w:r w:rsidR="00F321D6">
                <w:rPr>
                  <w:sz w:val="23"/>
                  <w:szCs w:val="23"/>
                  <w:lang w:val="en-US"/>
                </w:rPr>
                <w:t>1</w:t>
              </w:r>
            </w:ins>
            <w:ins w:id="754" w:author="Fan, Qi" w:date="2024-09-06T01:27:00Z">
              <w:r w:rsidR="00F321D6">
                <w:rPr>
                  <w:sz w:val="23"/>
                  <w:szCs w:val="23"/>
                  <w:lang w:val="en-US"/>
                </w:rPr>
                <w:t>15</w:t>
              </w:r>
            </w:ins>
            <w:r w:rsidRPr="004D6197">
              <w:rPr>
                <w:sz w:val="23"/>
                <w:szCs w:val="23"/>
                <w:lang w:val="en-US"/>
              </w:rPr>
              <w:t>]</w:t>
            </w:r>
          </w:p>
        </w:tc>
      </w:tr>
      <w:tr w:rsidR="00674A98" w14:paraId="61143AF4" w14:textId="77777777" w:rsidTr="00674A98">
        <w:tc>
          <w:tcPr>
            <w:tcW w:w="2463" w:type="dxa"/>
          </w:tcPr>
          <w:p w14:paraId="7D4DAECC" w14:textId="53C4B2C4" w:rsidR="00674A98" w:rsidRDefault="00674A98" w:rsidP="00E07290">
            <w:pPr>
              <w:jc w:val="center"/>
              <w:rPr>
                <w:lang w:val="en-US"/>
              </w:rPr>
            </w:pPr>
            <w:r>
              <w:rPr>
                <w:lang w:val="en-US"/>
              </w:rPr>
              <w:t>1380</w:t>
            </w:r>
          </w:p>
        </w:tc>
        <w:tc>
          <w:tcPr>
            <w:tcW w:w="2402" w:type="dxa"/>
          </w:tcPr>
          <w:p w14:paraId="2837CA30" w14:textId="0758D54A" w:rsidR="00674A98" w:rsidRDefault="00E07290" w:rsidP="00E07290">
            <w:pPr>
              <w:jc w:val="center"/>
              <w:rPr>
                <w:lang w:val="en-US"/>
              </w:rPr>
            </w:pPr>
            <w:r w:rsidRPr="008F5272">
              <w:rPr>
                <w:lang w:val="en-US"/>
              </w:rPr>
              <w:t>δ</w:t>
            </w:r>
            <w:r w:rsidRPr="00E07290">
              <w:rPr>
                <w:vertAlign w:val="subscript"/>
                <w:lang w:val="en-US"/>
              </w:rPr>
              <w:t>HCC</w:t>
            </w:r>
            <w:r w:rsidR="008F5272" w:rsidRPr="008F5272">
              <w:rPr>
                <w:lang w:val="en-US"/>
              </w:rPr>
              <w:t>, δ</w:t>
            </w:r>
            <w:r w:rsidR="008F5272" w:rsidRPr="008F5272">
              <w:rPr>
                <w:vertAlign w:val="subscript"/>
                <w:lang w:val="en-US"/>
              </w:rPr>
              <w:t>HCO</w:t>
            </w:r>
            <w:r w:rsidR="008F5272" w:rsidRPr="008F5272">
              <w:rPr>
                <w:lang w:val="en-US"/>
              </w:rPr>
              <w:t>, δ</w:t>
            </w:r>
            <w:r w:rsidR="008F5272" w:rsidRPr="008F5272">
              <w:rPr>
                <w:vertAlign w:val="subscript"/>
                <w:lang w:val="en-US"/>
              </w:rPr>
              <w:t>COH</w:t>
            </w:r>
          </w:p>
        </w:tc>
        <w:tc>
          <w:tcPr>
            <w:tcW w:w="2038" w:type="dxa"/>
          </w:tcPr>
          <w:p w14:paraId="0F0949C6" w14:textId="77C1B80A" w:rsidR="00674A98" w:rsidRDefault="00674A98" w:rsidP="00E07290">
            <w:pPr>
              <w:jc w:val="center"/>
              <w:rPr>
                <w:lang w:val="en-US"/>
              </w:rPr>
            </w:pPr>
            <w:r>
              <w:rPr>
                <w:lang w:val="en-US"/>
              </w:rPr>
              <w:t>Cellulose</w:t>
            </w:r>
          </w:p>
        </w:tc>
        <w:tc>
          <w:tcPr>
            <w:tcW w:w="2159" w:type="dxa"/>
          </w:tcPr>
          <w:p w14:paraId="7F54537F" w14:textId="483D9BB4" w:rsidR="00674A98" w:rsidRDefault="00674A98" w:rsidP="00E07290">
            <w:pPr>
              <w:jc w:val="center"/>
              <w:rPr>
                <w:lang w:val="en-US"/>
              </w:rPr>
            </w:pPr>
            <w:r w:rsidRPr="004D6197">
              <w:rPr>
                <w:sz w:val="23"/>
                <w:szCs w:val="23"/>
                <w:lang w:val="en-US"/>
              </w:rPr>
              <w:t>[</w:t>
            </w:r>
            <w:del w:id="755" w:author="Fan, Qi" w:date="2024-09-06T01:27:00Z">
              <w:r w:rsidDel="00F321D6">
                <w:rPr>
                  <w:sz w:val="23"/>
                  <w:szCs w:val="23"/>
                  <w:lang w:val="en-US"/>
                </w:rPr>
                <w:delText>134</w:delText>
              </w:r>
            </w:del>
            <w:ins w:id="756" w:author="Fan, Qi" w:date="2024-09-06T01:27:00Z">
              <w:r w:rsidR="00F321D6">
                <w:rPr>
                  <w:sz w:val="23"/>
                  <w:szCs w:val="23"/>
                  <w:lang w:val="en-US"/>
                </w:rPr>
                <w:t>115</w:t>
              </w:r>
            </w:ins>
            <w:r w:rsidRPr="004D6197">
              <w:rPr>
                <w:sz w:val="23"/>
                <w:szCs w:val="23"/>
                <w:lang w:val="en-US"/>
              </w:rPr>
              <w:t>][</w:t>
            </w:r>
            <w:del w:id="757" w:author="Fan, Qi" w:date="2024-09-06T01:27:00Z">
              <w:r w:rsidDel="00F321D6">
                <w:rPr>
                  <w:sz w:val="23"/>
                  <w:szCs w:val="23"/>
                  <w:lang w:val="en-US"/>
                </w:rPr>
                <w:delText>136</w:delText>
              </w:r>
            </w:del>
            <w:ins w:id="758" w:author="Fan, Qi" w:date="2024-09-06T01:27:00Z">
              <w:r w:rsidR="00F321D6">
                <w:rPr>
                  <w:sz w:val="23"/>
                  <w:szCs w:val="23"/>
                  <w:lang w:val="en-US"/>
                </w:rPr>
                <w:t>117</w:t>
              </w:r>
            </w:ins>
            <w:r w:rsidRPr="004D6197">
              <w:rPr>
                <w:sz w:val="23"/>
                <w:szCs w:val="23"/>
                <w:lang w:val="en-US"/>
              </w:rPr>
              <w:t>]</w:t>
            </w:r>
          </w:p>
        </w:tc>
      </w:tr>
      <w:tr w:rsidR="00674A98" w14:paraId="4935FC53" w14:textId="77777777" w:rsidTr="00674A98">
        <w:tc>
          <w:tcPr>
            <w:tcW w:w="2463" w:type="dxa"/>
          </w:tcPr>
          <w:p w14:paraId="60267A61" w14:textId="29AA0A27" w:rsidR="00674A98" w:rsidRDefault="00674A98" w:rsidP="00E07290">
            <w:pPr>
              <w:jc w:val="center"/>
              <w:rPr>
                <w:lang w:val="en-US"/>
              </w:rPr>
            </w:pPr>
            <w:r>
              <w:rPr>
                <w:lang w:val="en-US"/>
              </w:rPr>
              <w:t>1480</w:t>
            </w:r>
          </w:p>
        </w:tc>
        <w:tc>
          <w:tcPr>
            <w:tcW w:w="2402" w:type="dxa"/>
          </w:tcPr>
          <w:p w14:paraId="3F31CFFA" w14:textId="0FB52147" w:rsidR="00674A98" w:rsidRDefault="008F5272" w:rsidP="00E07290">
            <w:pPr>
              <w:jc w:val="center"/>
              <w:rPr>
                <w:lang w:val="en-US"/>
              </w:rPr>
            </w:pPr>
            <w:r w:rsidRPr="008F5272">
              <w:rPr>
                <w:lang w:val="en-US"/>
              </w:rPr>
              <w:t>ν(ring), δ</w:t>
            </w:r>
            <w:r w:rsidRPr="008F5272">
              <w:rPr>
                <w:vertAlign w:val="subscript"/>
                <w:lang w:val="en-US"/>
              </w:rPr>
              <w:t>NH</w:t>
            </w:r>
          </w:p>
        </w:tc>
        <w:tc>
          <w:tcPr>
            <w:tcW w:w="2038" w:type="dxa"/>
          </w:tcPr>
          <w:p w14:paraId="63FB1941" w14:textId="5DBE6253" w:rsidR="00674A98" w:rsidRDefault="00674A98" w:rsidP="00E07290">
            <w:pPr>
              <w:jc w:val="center"/>
              <w:rPr>
                <w:lang w:val="en-US"/>
              </w:rPr>
            </w:pPr>
            <w:r>
              <w:rPr>
                <w:lang w:val="en-US"/>
              </w:rPr>
              <w:t>Cellulose</w:t>
            </w:r>
          </w:p>
        </w:tc>
        <w:tc>
          <w:tcPr>
            <w:tcW w:w="2159" w:type="dxa"/>
          </w:tcPr>
          <w:p w14:paraId="75048382" w14:textId="107D30B1" w:rsidR="00674A98" w:rsidRDefault="00674A98" w:rsidP="00E07290">
            <w:pPr>
              <w:jc w:val="center"/>
              <w:rPr>
                <w:lang w:val="en-US"/>
              </w:rPr>
            </w:pPr>
            <w:r w:rsidRPr="004D6197">
              <w:rPr>
                <w:sz w:val="23"/>
                <w:szCs w:val="23"/>
                <w:lang w:val="en-US"/>
              </w:rPr>
              <w:t>[</w:t>
            </w:r>
            <w:del w:id="759" w:author="Fan, Qi" w:date="2024-09-06T01:27:00Z">
              <w:r w:rsidDel="00F321D6">
                <w:rPr>
                  <w:sz w:val="23"/>
                  <w:szCs w:val="23"/>
                  <w:lang w:val="en-US"/>
                </w:rPr>
                <w:delText>134</w:delText>
              </w:r>
            </w:del>
            <w:ins w:id="760" w:author="Fan, Qi" w:date="2024-09-06T01:27:00Z">
              <w:r w:rsidR="00F321D6">
                <w:rPr>
                  <w:sz w:val="23"/>
                  <w:szCs w:val="23"/>
                  <w:lang w:val="en-US"/>
                </w:rPr>
                <w:t>115</w:t>
              </w:r>
            </w:ins>
            <w:r w:rsidRPr="004D6197">
              <w:rPr>
                <w:sz w:val="23"/>
                <w:szCs w:val="23"/>
                <w:lang w:val="en-US"/>
              </w:rPr>
              <w:t>]</w:t>
            </w:r>
          </w:p>
        </w:tc>
      </w:tr>
      <w:tr w:rsidR="00674A98" w14:paraId="7CFEC136" w14:textId="77777777" w:rsidTr="00674A98">
        <w:tc>
          <w:tcPr>
            <w:tcW w:w="2463" w:type="dxa"/>
          </w:tcPr>
          <w:p w14:paraId="698308D3" w14:textId="77777777" w:rsidR="00674A98" w:rsidRDefault="00674A98" w:rsidP="00674A98">
            <w:pPr>
              <w:rPr>
                <w:lang w:val="en-US"/>
              </w:rPr>
            </w:pPr>
          </w:p>
        </w:tc>
        <w:tc>
          <w:tcPr>
            <w:tcW w:w="2402" w:type="dxa"/>
          </w:tcPr>
          <w:p w14:paraId="62F68521" w14:textId="77777777" w:rsidR="00674A98" w:rsidRDefault="00674A98" w:rsidP="00674A98">
            <w:pPr>
              <w:rPr>
                <w:lang w:val="en-US"/>
              </w:rPr>
            </w:pPr>
          </w:p>
        </w:tc>
        <w:tc>
          <w:tcPr>
            <w:tcW w:w="2038" w:type="dxa"/>
          </w:tcPr>
          <w:p w14:paraId="265E3435" w14:textId="6C24EE09" w:rsidR="00674A98" w:rsidRDefault="00674A98" w:rsidP="00674A98">
            <w:pPr>
              <w:rPr>
                <w:lang w:val="en-US"/>
              </w:rPr>
            </w:pPr>
          </w:p>
        </w:tc>
        <w:tc>
          <w:tcPr>
            <w:tcW w:w="2159" w:type="dxa"/>
          </w:tcPr>
          <w:p w14:paraId="07059A57" w14:textId="7B544D43" w:rsidR="00674A98" w:rsidRDefault="00674A98" w:rsidP="00674A98">
            <w:pPr>
              <w:rPr>
                <w:lang w:val="en-US"/>
              </w:rPr>
            </w:pPr>
          </w:p>
        </w:tc>
      </w:tr>
    </w:tbl>
    <w:p w14:paraId="57AE7866" w14:textId="46C290E4" w:rsidR="00674A98" w:rsidRDefault="00674A98" w:rsidP="002D7C63">
      <w:pPr>
        <w:rPr>
          <w:lang w:val="en-US"/>
        </w:rPr>
      </w:pPr>
    </w:p>
    <w:p w14:paraId="313D5C89" w14:textId="5025DD46" w:rsidR="00B7326A" w:rsidRPr="007A2737" w:rsidRDefault="00B7326A" w:rsidP="007A2737">
      <w:pPr>
        <w:spacing w:line="360" w:lineRule="auto"/>
        <w:jc w:val="both"/>
        <w:rPr>
          <w:sz w:val="24"/>
          <w:szCs w:val="24"/>
          <w:lang w:val="en-US"/>
        </w:rPr>
      </w:pPr>
      <w:r w:rsidRPr="007A2737">
        <w:rPr>
          <w:sz w:val="24"/>
          <w:szCs w:val="24"/>
          <w:lang w:val="en-US"/>
        </w:rPr>
        <w:t>Figure 4.</w:t>
      </w:r>
      <w:r w:rsidR="00A44F06" w:rsidRPr="007A2737">
        <w:rPr>
          <w:sz w:val="24"/>
          <w:szCs w:val="24"/>
          <w:lang w:val="en-US"/>
        </w:rPr>
        <w:t xml:space="preserve">23 </w:t>
      </w:r>
      <w:r w:rsidRPr="007A2737">
        <w:rPr>
          <w:sz w:val="24"/>
          <w:szCs w:val="24"/>
          <w:lang w:val="en-US"/>
        </w:rPr>
        <w:t>presents th</w:t>
      </w:r>
      <w:r w:rsidR="00591729" w:rsidRPr="007A2737">
        <w:rPr>
          <w:sz w:val="24"/>
          <w:szCs w:val="24"/>
          <w:lang w:val="en-US"/>
        </w:rPr>
        <w:t>e</w:t>
      </w:r>
      <w:r w:rsidRPr="007A2737">
        <w:rPr>
          <w:sz w:val="24"/>
          <w:szCs w:val="24"/>
          <w:lang w:val="en-US"/>
        </w:rPr>
        <w:t xml:space="preserve"> </w:t>
      </w:r>
      <w:r w:rsidR="00591729" w:rsidRPr="007A2737">
        <w:rPr>
          <w:sz w:val="24"/>
          <w:szCs w:val="24"/>
          <w:lang w:val="en-US"/>
        </w:rPr>
        <w:t>Raman</w:t>
      </w:r>
      <w:r w:rsidRPr="007A2737">
        <w:rPr>
          <w:sz w:val="24"/>
          <w:szCs w:val="24"/>
          <w:lang w:val="en-US"/>
        </w:rPr>
        <w:t xml:space="preserve"> </w:t>
      </w:r>
      <w:r w:rsidR="00591729" w:rsidRPr="007A2737">
        <w:rPr>
          <w:sz w:val="24"/>
          <w:szCs w:val="24"/>
          <w:lang w:val="en-US"/>
        </w:rPr>
        <w:t xml:space="preserve">spectra </w:t>
      </w:r>
      <w:r w:rsidRPr="007A2737">
        <w:rPr>
          <w:sz w:val="24"/>
          <w:szCs w:val="24"/>
          <w:lang w:val="en-US"/>
        </w:rPr>
        <w:t xml:space="preserve">of the CNC composites integrated with CaC. </w:t>
      </w:r>
      <w:r w:rsidR="00461CCE" w:rsidRPr="007A2737">
        <w:rPr>
          <w:sz w:val="24"/>
          <w:szCs w:val="24"/>
          <w:lang w:val="en-US"/>
        </w:rPr>
        <w:t>The characteristic peaks in the CNC pattern have been described in the previous paragraph and in table 4.2. The characteristic peaks were found in all CNC composite samples integrated with CaC. The Raman spectra of all calcium carbonates have a strong peak at 1087 cm</w:t>
      </w:r>
      <w:r w:rsidR="00461CCE" w:rsidRPr="007A2737">
        <w:rPr>
          <w:sz w:val="24"/>
          <w:szCs w:val="24"/>
          <w:vertAlign w:val="superscript"/>
          <w:lang w:val="en-US"/>
        </w:rPr>
        <w:t>−1</w:t>
      </w:r>
      <w:r w:rsidR="00461CCE" w:rsidRPr="007A2737">
        <w:rPr>
          <w:sz w:val="24"/>
          <w:szCs w:val="24"/>
          <w:lang w:val="en-US"/>
        </w:rPr>
        <w:t xml:space="preserve"> which is assigned to the symmetric stretching of C–O bonds [</w:t>
      </w:r>
      <w:del w:id="761" w:author="Fan, Qi" w:date="2024-09-06T01:25:00Z">
        <w:r w:rsidR="00461CCE" w:rsidRPr="007A2737" w:rsidDel="00F321D6">
          <w:rPr>
            <w:sz w:val="24"/>
            <w:szCs w:val="24"/>
            <w:lang w:val="en-US"/>
          </w:rPr>
          <w:delText>141</w:delText>
        </w:r>
      </w:del>
      <w:ins w:id="762" w:author="Fan, Qi" w:date="2024-09-06T01:25:00Z">
        <w:r w:rsidR="00F321D6">
          <w:rPr>
            <w:sz w:val="24"/>
            <w:szCs w:val="24"/>
            <w:lang w:val="en-US"/>
          </w:rPr>
          <w:t>122</w:t>
        </w:r>
      </w:ins>
      <w:r w:rsidR="00461CCE" w:rsidRPr="007A2737">
        <w:rPr>
          <w:sz w:val="24"/>
          <w:szCs w:val="24"/>
          <w:lang w:val="en-US"/>
        </w:rPr>
        <w:t>]. The peak for C–O in-plane bending was found in the 713 cm</w:t>
      </w:r>
      <w:r w:rsidR="00461CCE" w:rsidRPr="007A2737">
        <w:rPr>
          <w:sz w:val="24"/>
          <w:szCs w:val="24"/>
          <w:vertAlign w:val="superscript"/>
          <w:lang w:val="en-US"/>
        </w:rPr>
        <w:t>−1</w:t>
      </w:r>
      <w:r w:rsidR="00461CCE" w:rsidRPr="007A2737">
        <w:rPr>
          <w:sz w:val="24"/>
          <w:szCs w:val="24"/>
          <w:lang w:val="en-US"/>
        </w:rPr>
        <w:t xml:space="preserve">. </w:t>
      </w:r>
      <w:r w:rsidR="00174E07" w:rsidRPr="007A2737">
        <w:rPr>
          <w:sz w:val="24"/>
          <w:szCs w:val="24"/>
          <w:lang w:val="en-US"/>
        </w:rPr>
        <w:t>It can be effectively used to distinguish between calcite and aragonite [</w:t>
      </w:r>
      <w:del w:id="763" w:author="Fan, Qi" w:date="2024-09-06T01:25:00Z">
        <w:r w:rsidR="00174E07" w:rsidRPr="007A2737" w:rsidDel="00F321D6">
          <w:rPr>
            <w:sz w:val="24"/>
            <w:szCs w:val="24"/>
            <w:lang w:val="en-US"/>
          </w:rPr>
          <w:delText>142</w:delText>
        </w:r>
      </w:del>
      <w:ins w:id="764" w:author="Fan, Qi" w:date="2024-09-06T01:25:00Z">
        <w:r w:rsidR="00F321D6">
          <w:rPr>
            <w:sz w:val="24"/>
            <w:szCs w:val="24"/>
            <w:lang w:val="en-US"/>
          </w:rPr>
          <w:t>123,124</w:t>
        </w:r>
      </w:ins>
      <w:del w:id="765" w:author="Fan, Qi" w:date="2024-09-06T01:25:00Z">
        <w:r w:rsidR="00174E07" w:rsidRPr="007A2737" w:rsidDel="00F321D6">
          <w:rPr>
            <w:sz w:val="24"/>
            <w:szCs w:val="24"/>
            <w:lang w:val="en-US"/>
          </w:rPr>
          <w:delText>][143</w:delText>
        </w:r>
      </w:del>
      <w:r w:rsidR="00174E07" w:rsidRPr="007A2737">
        <w:rPr>
          <w:sz w:val="24"/>
          <w:szCs w:val="24"/>
          <w:lang w:val="en-US"/>
        </w:rPr>
        <w:t xml:space="preserve">]. </w:t>
      </w:r>
      <w:r w:rsidR="00461CCE" w:rsidRPr="007A2737">
        <w:rPr>
          <w:sz w:val="24"/>
          <w:szCs w:val="24"/>
          <w:lang w:val="en-US"/>
        </w:rPr>
        <w:t xml:space="preserve">The peaks at </w:t>
      </w:r>
      <w:r w:rsidR="00174E07" w:rsidRPr="007A2737">
        <w:rPr>
          <w:sz w:val="24"/>
          <w:szCs w:val="24"/>
          <w:lang w:val="en-US"/>
        </w:rPr>
        <w:t>1087 and 713 cm</w:t>
      </w:r>
      <w:r w:rsidR="00174E07" w:rsidRPr="007A2737">
        <w:rPr>
          <w:sz w:val="24"/>
          <w:szCs w:val="24"/>
          <w:vertAlign w:val="superscript"/>
          <w:lang w:val="en-US"/>
        </w:rPr>
        <w:t>-1</w:t>
      </w:r>
      <w:r w:rsidR="00174E07" w:rsidRPr="007A2737">
        <w:rPr>
          <w:sz w:val="24"/>
          <w:szCs w:val="24"/>
          <w:lang w:val="en-US"/>
        </w:rPr>
        <w:t xml:space="preserve"> </w:t>
      </w:r>
      <w:r w:rsidR="00461CCE" w:rsidRPr="007A2737">
        <w:rPr>
          <w:sz w:val="24"/>
          <w:szCs w:val="24"/>
          <w:lang w:val="en-US"/>
        </w:rPr>
        <w:t>are called “internal modes” because they originate from vibrations between the C and O of carbonate (CO</w:t>
      </w:r>
      <w:r w:rsidR="00461CCE" w:rsidRPr="007A2737">
        <w:rPr>
          <w:sz w:val="24"/>
          <w:szCs w:val="24"/>
          <w:vertAlign w:val="subscript"/>
          <w:lang w:val="en-US"/>
        </w:rPr>
        <w:t>3</w:t>
      </w:r>
      <w:r w:rsidR="00461CCE" w:rsidRPr="007A2737">
        <w:rPr>
          <w:sz w:val="24"/>
          <w:szCs w:val="24"/>
          <w:lang w:val="en-US"/>
        </w:rPr>
        <w:t>)</w:t>
      </w:r>
      <w:r w:rsidR="00174E07" w:rsidRPr="007A2737">
        <w:rPr>
          <w:sz w:val="24"/>
          <w:szCs w:val="24"/>
          <w:lang w:val="en-US"/>
        </w:rPr>
        <w:t xml:space="preserve"> [</w:t>
      </w:r>
      <w:del w:id="766" w:author="Fan, Qi" w:date="2024-09-06T01:25:00Z">
        <w:r w:rsidR="00174E07" w:rsidRPr="007A2737" w:rsidDel="00F321D6">
          <w:rPr>
            <w:sz w:val="24"/>
            <w:szCs w:val="24"/>
            <w:lang w:val="en-US"/>
          </w:rPr>
          <w:delText>141</w:delText>
        </w:r>
      </w:del>
      <w:ins w:id="767" w:author="Fan, Qi" w:date="2024-09-06T01:25:00Z">
        <w:r w:rsidR="00F321D6">
          <w:rPr>
            <w:sz w:val="24"/>
            <w:szCs w:val="24"/>
            <w:lang w:val="en-US"/>
          </w:rPr>
          <w:t>122</w:t>
        </w:r>
      </w:ins>
      <w:r w:rsidR="00174E07" w:rsidRPr="007A2737">
        <w:rPr>
          <w:sz w:val="24"/>
          <w:szCs w:val="24"/>
          <w:lang w:val="en-US"/>
        </w:rPr>
        <w:t>]</w:t>
      </w:r>
      <w:r w:rsidR="00461CCE" w:rsidRPr="007A2737">
        <w:rPr>
          <w:sz w:val="24"/>
          <w:szCs w:val="24"/>
          <w:lang w:val="en-US"/>
        </w:rPr>
        <w:t xml:space="preserve">. </w:t>
      </w:r>
      <w:r w:rsidR="00174E07" w:rsidRPr="007A2737">
        <w:rPr>
          <w:sz w:val="24"/>
          <w:szCs w:val="24"/>
          <w:lang w:val="en-US"/>
        </w:rPr>
        <w:t xml:space="preserve">The Raman spectrum </w:t>
      </w:r>
      <w:r w:rsidR="00174E07" w:rsidRPr="007A2737">
        <w:rPr>
          <w:sz w:val="24"/>
          <w:szCs w:val="24"/>
          <w:lang w:val="en-US"/>
        </w:rPr>
        <w:lastRenderedPageBreak/>
        <w:t>of calcite contains "lattice modes" (or "external modes") at 282 and 156 cm</w:t>
      </w:r>
      <w:r w:rsidR="00174E07" w:rsidRPr="007A2737">
        <w:rPr>
          <w:sz w:val="24"/>
          <w:szCs w:val="24"/>
          <w:vertAlign w:val="superscript"/>
          <w:lang w:val="en-US"/>
        </w:rPr>
        <w:t>-1</w:t>
      </w:r>
      <w:r w:rsidR="00174E07" w:rsidRPr="007A2737">
        <w:rPr>
          <w:sz w:val="24"/>
          <w:szCs w:val="24"/>
          <w:lang w:val="en-US"/>
        </w:rPr>
        <w:t xml:space="preserve"> caused by vibrations between molecules in the crystal lattice, which are also unique to the mineral. In addition, no obvious peak was found in the 205-220 cm</w:t>
      </w:r>
      <w:r w:rsidR="00174E07" w:rsidRPr="007A2737">
        <w:rPr>
          <w:sz w:val="24"/>
          <w:szCs w:val="24"/>
          <w:vertAlign w:val="superscript"/>
          <w:lang w:val="en-US"/>
        </w:rPr>
        <w:t>-1</w:t>
      </w:r>
      <w:r w:rsidR="00174E07" w:rsidRPr="007A2737">
        <w:rPr>
          <w:sz w:val="24"/>
          <w:szCs w:val="24"/>
          <w:lang w:val="en-US"/>
        </w:rPr>
        <w:t xml:space="preserve"> region on the pattern of the CNC composite. Therefore, it can be determined that the calcium carbonate phase in the CNC composite is calcite. This conclusion is consistent with the cube-like morphology of calcium carbonate found in SEM micrographs. The cube-like structure is </w:t>
      </w:r>
      <w:r w:rsidR="00AA17CA" w:rsidRPr="007A2737">
        <w:rPr>
          <w:sz w:val="24"/>
          <w:szCs w:val="24"/>
          <w:lang w:val="en-US"/>
        </w:rPr>
        <w:t xml:space="preserve">also </w:t>
      </w:r>
      <w:r w:rsidR="00174E07" w:rsidRPr="007A2737">
        <w:rPr>
          <w:sz w:val="24"/>
          <w:szCs w:val="24"/>
          <w:lang w:val="en-US"/>
        </w:rPr>
        <w:t>consistent with the morphology of calcite described in the literature</w:t>
      </w:r>
      <w:r w:rsidR="00AA17CA" w:rsidRPr="007A2737">
        <w:rPr>
          <w:sz w:val="24"/>
          <w:szCs w:val="24"/>
          <w:lang w:val="en-US"/>
        </w:rPr>
        <w:t xml:space="preserve"> [</w:t>
      </w:r>
      <w:del w:id="768" w:author="Fan, Qi" w:date="2024-09-06T01:25:00Z">
        <w:r w:rsidR="00AA17CA" w:rsidRPr="007A2737" w:rsidDel="00F321D6">
          <w:rPr>
            <w:sz w:val="24"/>
            <w:szCs w:val="24"/>
            <w:lang w:val="en-US"/>
          </w:rPr>
          <w:delText>144][145</w:delText>
        </w:r>
      </w:del>
      <w:ins w:id="769" w:author="Fan, Qi" w:date="2024-09-06T01:25:00Z">
        <w:r w:rsidR="00F321D6">
          <w:rPr>
            <w:sz w:val="24"/>
            <w:szCs w:val="24"/>
            <w:lang w:val="en-US"/>
          </w:rPr>
          <w:t>125,126</w:t>
        </w:r>
      </w:ins>
      <w:r w:rsidR="00AA17CA" w:rsidRPr="007A2737">
        <w:rPr>
          <w:sz w:val="24"/>
          <w:szCs w:val="24"/>
          <w:lang w:val="en-US"/>
        </w:rPr>
        <w:t>]</w:t>
      </w:r>
      <w:r w:rsidR="00174E07" w:rsidRPr="007A2737">
        <w:rPr>
          <w:sz w:val="24"/>
          <w:szCs w:val="24"/>
          <w:lang w:val="en-US"/>
        </w:rPr>
        <w:t>.</w:t>
      </w:r>
    </w:p>
    <w:p w14:paraId="03F4B4A9" w14:textId="21831D34" w:rsidR="00B7326A" w:rsidRDefault="00552507" w:rsidP="002D7C63">
      <w:pPr>
        <w:rPr>
          <w:lang w:val="en-US"/>
        </w:rPr>
      </w:pPr>
      <w:commentRangeStart w:id="770"/>
      <w:r>
        <w:rPr>
          <w:noProof/>
          <w:lang w:val="en-US"/>
        </w:rPr>
        <w:drawing>
          <wp:inline distT="0" distB="0" distL="0" distR="0" wp14:anchorId="4BA214F5" wp14:editId="701EA186">
            <wp:extent cx="5852764" cy="2830983"/>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3596" t="5184" r="4695" b="-1"/>
                    <a:stretch/>
                  </pic:blipFill>
                  <pic:spPr bwMode="auto">
                    <a:xfrm>
                      <a:off x="0" y="0"/>
                      <a:ext cx="5857480" cy="2833264"/>
                    </a:xfrm>
                    <a:prstGeom prst="rect">
                      <a:avLst/>
                    </a:prstGeom>
                    <a:noFill/>
                    <a:ln>
                      <a:noFill/>
                    </a:ln>
                    <a:extLst>
                      <a:ext uri="{53640926-AAD7-44D8-BBD7-CCE9431645EC}">
                        <a14:shadowObscured xmlns:a14="http://schemas.microsoft.com/office/drawing/2010/main"/>
                      </a:ext>
                    </a:extLst>
                  </pic:spPr>
                </pic:pic>
              </a:graphicData>
            </a:graphic>
          </wp:inline>
        </w:drawing>
      </w:r>
      <w:commentRangeEnd w:id="770"/>
      <w:r w:rsidR="0077660E">
        <w:rPr>
          <w:rStyle w:val="CommentReference"/>
        </w:rPr>
        <w:commentReference w:id="770"/>
      </w:r>
    </w:p>
    <w:p w14:paraId="4994FEDF" w14:textId="353F94E0" w:rsidR="00B7326A" w:rsidRPr="007A2737" w:rsidRDefault="00B7326A" w:rsidP="007A2737">
      <w:pPr>
        <w:jc w:val="center"/>
        <w:rPr>
          <w:rStyle w:val="SubtleEmphasis"/>
          <w:sz w:val="18"/>
          <w:szCs w:val="18"/>
          <w:lang w:val="en-US"/>
        </w:rPr>
      </w:pPr>
      <w:r w:rsidRPr="007A2737">
        <w:rPr>
          <w:rStyle w:val="SubtleEmphasis"/>
          <w:sz w:val="18"/>
          <w:szCs w:val="18"/>
          <w:lang w:val="en-US"/>
        </w:rPr>
        <w:t>Figure 4.</w:t>
      </w:r>
      <w:r w:rsidR="00A44F06" w:rsidRPr="007A2737">
        <w:rPr>
          <w:rStyle w:val="SubtleEmphasis"/>
          <w:sz w:val="18"/>
          <w:szCs w:val="18"/>
          <w:lang w:val="en-US"/>
        </w:rPr>
        <w:t>23</w:t>
      </w:r>
      <w:r w:rsidRPr="007A2737">
        <w:rPr>
          <w:rStyle w:val="SubtleEmphasis"/>
          <w:sz w:val="18"/>
          <w:szCs w:val="18"/>
          <w:lang w:val="en-US"/>
        </w:rPr>
        <w:t>.: Raman spectra of CNC 110, ACP and all CNC-CaP composite materials.</w:t>
      </w:r>
    </w:p>
    <w:p w14:paraId="2B4F910D" w14:textId="77777777" w:rsidR="00B7326A" w:rsidRDefault="00B7326A" w:rsidP="002D7C63">
      <w:pPr>
        <w:rPr>
          <w:lang w:val="en-US"/>
        </w:rPr>
      </w:pPr>
    </w:p>
    <w:p w14:paraId="4D96E4A5" w14:textId="040A4C3E" w:rsidR="00BF4571" w:rsidRPr="003A3854" w:rsidRDefault="000A59B8" w:rsidP="007A2737">
      <w:pPr>
        <w:pStyle w:val="Heading3"/>
        <w:spacing w:line="360" w:lineRule="auto"/>
        <w:rPr>
          <w:b/>
          <w:bCs/>
          <w:sz w:val="28"/>
          <w:szCs w:val="28"/>
          <w:lang w:val="en-US"/>
        </w:rPr>
      </w:pPr>
      <w:bookmarkStart w:id="771" w:name="_Toc176464946"/>
      <w:r>
        <w:rPr>
          <w:b/>
          <w:bCs/>
          <w:sz w:val="28"/>
          <w:szCs w:val="28"/>
          <w:lang w:val="en-US"/>
        </w:rPr>
        <w:t xml:space="preserve">4.3.2 </w:t>
      </w:r>
      <w:r w:rsidR="00C5673B" w:rsidRPr="003A3854">
        <w:rPr>
          <w:b/>
          <w:bCs/>
          <w:sz w:val="28"/>
          <w:szCs w:val="28"/>
          <w:lang w:val="en-US"/>
        </w:rPr>
        <w:t>Mechanical properties calcium phosphate mineralized CNC composite material</w:t>
      </w:r>
      <w:bookmarkEnd w:id="771"/>
    </w:p>
    <w:p w14:paraId="2294E19D" w14:textId="4D9B9C24" w:rsidR="00674A98" w:rsidRPr="007A2737" w:rsidRDefault="002D55F3" w:rsidP="007A2737">
      <w:pPr>
        <w:spacing w:line="360" w:lineRule="auto"/>
        <w:jc w:val="both"/>
        <w:rPr>
          <w:sz w:val="24"/>
          <w:szCs w:val="24"/>
          <w:lang w:val="en-US"/>
        </w:rPr>
      </w:pPr>
      <w:r w:rsidRPr="007A2737">
        <w:rPr>
          <w:sz w:val="24"/>
          <w:szCs w:val="24"/>
          <w:lang w:val="en-US"/>
        </w:rPr>
        <w:t>For the evaluation of the mechanical properties of CNC composites, the nanoindentation measure-ments were performed on the samples</w:t>
      </w:r>
      <w:r w:rsidR="00592720" w:rsidRPr="007A2737">
        <w:rPr>
          <w:sz w:val="24"/>
          <w:szCs w:val="24"/>
          <w:lang w:val="en-US"/>
        </w:rPr>
        <w:t xml:space="preserve"> as</w:t>
      </w:r>
      <w:r w:rsidRPr="007A2737">
        <w:rPr>
          <w:sz w:val="24"/>
          <w:szCs w:val="24"/>
          <w:lang w:val="en-US"/>
        </w:rPr>
        <w:t xml:space="preserve"> </w:t>
      </w:r>
      <w:r w:rsidR="00592720" w:rsidRPr="007A2737">
        <w:rPr>
          <w:sz w:val="24"/>
          <w:szCs w:val="24"/>
          <w:lang w:val="en-US"/>
        </w:rPr>
        <w:t>c</w:t>
      </w:r>
      <w:r w:rsidRPr="007A2737">
        <w:rPr>
          <w:sz w:val="24"/>
          <w:szCs w:val="24"/>
          <w:lang w:val="en-US"/>
        </w:rPr>
        <w:t>ompressi</w:t>
      </w:r>
      <w:r w:rsidR="00592720" w:rsidRPr="007A2737">
        <w:rPr>
          <w:sz w:val="24"/>
          <w:szCs w:val="24"/>
          <w:lang w:val="en-US"/>
        </w:rPr>
        <w:t>on</w:t>
      </w:r>
      <w:r w:rsidRPr="007A2737">
        <w:rPr>
          <w:sz w:val="24"/>
          <w:szCs w:val="24"/>
          <w:lang w:val="en-US"/>
        </w:rPr>
        <w:t xml:space="preserve"> test</w:t>
      </w:r>
      <w:r w:rsidR="00592720" w:rsidRPr="007A2737">
        <w:rPr>
          <w:sz w:val="24"/>
          <w:szCs w:val="24"/>
          <w:lang w:val="en-US"/>
        </w:rPr>
        <w:t>s</w:t>
      </w:r>
      <w:r w:rsidRPr="007A2737">
        <w:rPr>
          <w:sz w:val="24"/>
          <w:szCs w:val="24"/>
          <w:lang w:val="en-US"/>
        </w:rPr>
        <w:t xml:space="preserve"> </w:t>
      </w:r>
      <w:r w:rsidR="00592720" w:rsidRPr="007A2737">
        <w:rPr>
          <w:sz w:val="24"/>
          <w:szCs w:val="24"/>
          <w:lang w:val="en-US"/>
        </w:rPr>
        <w:t>are</w:t>
      </w:r>
      <w:r w:rsidRPr="007A2737">
        <w:rPr>
          <w:sz w:val="24"/>
          <w:szCs w:val="24"/>
          <w:lang w:val="en-US"/>
        </w:rPr>
        <w:t xml:space="preserve"> not suitable for films. The results for the </w:t>
      </w:r>
      <w:r w:rsidR="00C049E0" w:rsidRPr="007A2737">
        <w:rPr>
          <w:sz w:val="24"/>
          <w:szCs w:val="24"/>
          <w:lang w:val="en-US"/>
        </w:rPr>
        <w:t>indentation modulu</w:t>
      </w:r>
      <w:r w:rsidRPr="007A2737">
        <w:rPr>
          <w:sz w:val="24"/>
          <w:szCs w:val="24"/>
          <w:lang w:val="en-US"/>
        </w:rPr>
        <w:t>s and Martens hardness of the CNC-CaP composites are presented in Figure 4.</w:t>
      </w:r>
      <w:r w:rsidR="00A44F06" w:rsidRPr="007A2737">
        <w:rPr>
          <w:sz w:val="24"/>
          <w:szCs w:val="24"/>
          <w:lang w:val="en-US"/>
        </w:rPr>
        <w:t>24</w:t>
      </w:r>
      <w:r w:rsidRPr="007A2737">
        <w:rPr>
          <w:sz w:val="24"/>
          <w:szCs w:val="24"/>
          <w:lang w:val="en-US"/>
        </w:rPr>
        <w:t>.</w:t>
      </w:r>
      <w:r w:rsidR="00144566" w:rsidRPr="007A2737">
        <w:rPr>
          <w:sz w:val="24"/>
          <w:szCs w:val="24"/>
          <w:lang w:val="en-US"/>
        </w:rPr>
        <w:t xml:space="preserve"> The comparison between </w:t>
      </w:r>
      <w:r w:rsidR="00592720" w:rsidRPr="007A2737">
        <w:rPr>
          <w:sz w:val="24"/>
          <w:szCs w:val="24"/>
          <w:lang w:val="en-US"/>
        </w:rPr>
        <w:t xml:space="preserve">the </w:t>
      </w:r>
      <w:r w:rsidR="00144566" w:rsidRPr="007A2737">
        <w:rPr>
          <w:sz w:val="24"/>
          <w:szCs w:val="24"/>
          <w:lang w:val="en-US"/>
        </w:rPr>
        <w:t xml:space="preserve">data was analyzed using single-factor ANOVA </w:t>
      </w:r>
      <w:r w:rsidR="00144566" w:rsidRPr="007A2737">
        <w:rPr>
          <w:rFonts w:ascii="Calibri" w:hAnsi="Calibri" w:cs="Calibri"/>
          <w:sz w:val="24"/>
          <w:szCs w:val="24"/>
          <w:lang w:val="en-US"/>
        </w:rPr>
        <w:t>with Bonferroni (p &lt; 0.05)</w:t>
      </w:r>
      <w:r w:rsidR="00144566" w:rsidRPr="007A2737">
        <w:rPr>
          <w:sz w:val="24"/>
          <w:szCs w:val="24"/>
          <w:lang w:val="en-US"/>
        </w:rPr>
        <w:t xml:space="preserve">. </w:t>
      </w:r>
    </w:p>
    <w:p w14:paraId="0159017B" w14:textId="5933EA22" w:rsidR="003A6E81" w:rsidRPr="007A2737" w:rsidRDefault="00144566" w:rsidP="007A2737">
      <w:pPr>
        <w:spacing w:line="360" w:lineRule="auto"/>
        <w:jc w:val="both"/>
        <w:rPr>
          <w:sz w:val="24"/>
          <w:szCs w:val="24"/>
          <w:lang w:val="en-US"/>
        </w:rPr>
      </w:pPr>
      <w:r w:rsidRPr="007A2737">
        <w:rPr>
          <w:sz w:val="24"/>
          <w:szCs w:val="24"/>
          <w:lang w:val="en-US"/>
        </w:rPr>
        <w:t xml:space="preserve">The </w:t>
      </w:r>
      <w:r w:rsidR="00C049E0" w:rsidRPr="007A2737">
        <w:rPr>
          <w:sz w:val="24"/>
          <w:szCs w:val="24"/>
          <w:lang w:val="en-US"/>
        </w:rPr>
        <w:t>indentation modulu</w:t>
      </w:r>
      <w:r w:rsidRPr="007A2737">
        <w:rPr>
          <w:sz w:val="24"/>
          <w:szCs w:val="24"/>
          <w:lang w:val="en-US"/>
        </w:rPr>
        <w:t xml:space="preserve">s of the CNC film is significantly increased after integrating with CaP. The </w:t>
      </w:r>
      <w:r w:rsidR="00C049E0" w:rsidRPr="007A2737">
        <w:rPr>
          <w:sz w:val="24"/>
          <w:szCs w:val="24"/>
          <w:lang w:val="en-US"/>
        </w:rPr>
        <w:t>indentation modulu</w:t>
      </w:r>
      <w:r w:rsidRPr="007A2737">
        <w:rPr>
          <w:sz w:val="24"/>
          <w:szCs w:val="24"/>
          <w:lang w:val="en-US"/>
        </w:rPr>
        <w:t xml:space="preserve">s of the CNC film without </w:t>
      </w:r>
      <w:r w:rsidR="003A6E81" w:rsidRPr="007A2737">
        <w:rPr>
          <w:sz w:val="24"/>
          <w:szCs w:val="24"/>
          <w:lang w:val="en-US"/>
        </w:rPr>
        <w:t xml:space="preserve">integration of </w:t>
      </w:r>
      <w:r w:rsidRPr="007A2737">
        <w:rPr>
          <w:sz w:val="24"/>
          <w:szCs w:val="24"/>
          <w:lang w:val="en-US"/>
        </w:rPr>
        <w:t xml:space="preserve">CaP is </w:t>
      </w:r>
      <w:r w:rsidR="003A6E81" w:rsidRPr="007A2737">
        <w:rPr>
          <w:sz w:val="24"/>
          <w:szCs w:val="24"/>
          <w:lang w:val="en-US"/>
        </w:rPr>
        <w:t>2.13 ± 0.13 GPa for CNC 110 and 2.33 ± 0.21 GPa for CNC 100</w:t>
      </w:r>
      <w:r w:rsidRPr="007A2737">
        <w:rPr>
          <w:sz w:val="24"/>
          <w:szCs w:val="24"/>
          <w:lang w:val="en-US"/>
        </w:rPr>
        <w:t>.</w:t>
      </w:r>
      <w:r w:rsidR="003A6E81" w:rsidRPr="007A2737">
        <w:rPr>
          <w:sz w:val="24"/>
          <w:szCs w:val="24"/>
          <w:lang w:val="en-US"/>
        </w:rPr>
        <w:t xml:space="preserve"> There is no significant difference in the </w:t>
      </w:r>
      <w:r w:rsidR="00C049E0" w:rsidRPr="007A2737">
        <w:rPr>
          <w:sz w:val="24"/>
          <w:szCs w:val="24"/>
          <w:lang w:val="en-US"/>
        </w:rPr>
        <w:t>indentation modulu</w:t>
      </w:r>
      <w:r w:rsidR="003A6E81" w:rsidRPr="007A2737">
        <w:rPr>
          <w:sz w:val="24"/>
          <w:szCs w:val="24"/>
          <w:lang w:val="en-US"/>
        </w:rPr>
        <w:t xml:space="preserve">s of the two CNC films. After the integration of CaP, the </w:t>
      </w:r>
      <w:r w:rsidR="00C049E0" w:rsidRPr="007A2737">
        <w:rPr>
          <w:sz w:val="24"/>
          <w:szCs w:val="24"/>
          <w:lang w:val="en-US"/>
        </w:rPr>
        <w:t>indentation modulu</w:t>
      </w:r>
      <w:r w:rsidR="003A6E81" w:rsidRPr="007A2737">
        <w:rPr>
          <w:sz w:val="24"/>
          <w:szCs w:val="24"/>
          <w:lang w:val="en-US"/>
        </w:rPr>
        <w:t xml:space="preserve">s of CNC increases to 3.06 ± 0.09 GPa for CNC 110 and 4.34 ± 0.11 GPa for CNC 100. </w:t>
      </w:r>
      <w:r w:rsidR="00592720" w:rsidRPr="007A2737">
        <w:rPr>
          <w:sz w:val="24"/>
          <w:szCs w:val="24"/>
          <w:lang w:val="en-US"/>
        </w:rPr>
        <w:t>As</w:t>
      </w:r>
      <w:r w:rsidR="003A6E81" w:rsidRPr="007A2737">
        <w:rPr>
          <w:sz w:val="24"/>
          <w:szCs w:val="24"/>
          <w:lang w:val="en-US"/>
        </w:rPr>
        <w:t xml:space="preserve"> the CaP content </w:t>
      </w:r>
      <w:r w:rsidR="003A6E81" w:rsidRPr="007A2737">
        <w:rPr>
          <w:sz w:val="24"/>
          <w:szCs w:val="24"/>
          <w:lang w:val="en-US"/>
        </w:rPr>
        <w:lastRenderedPageBreak/>
        <w:t xml:space="preserve">increases up to 50 wt.%, the </w:t>
      </w:r>
      <w:r w:rsidR="00C049E0" w:rsidRPr="007A2737">
        <w:rPr>
          <w:sz w:val="24"/>
          <w:szCs w:val="24"/>
          <w:lang w:val="en-US"/>
        </w:rPr>
        <w:t>indentation modulu</w:t>
      </w:r>
      <w:r w:rsidR="003A6E81" w:rsidRPr="007A2737">
        <w:rPr>
          <w:sz w:val="24"/>
          <w:szCs w:val="24"/>
          <w:lang w:val="en-US"/>
        </w:rPr>
        <w:t xml:space="preserve">s increases to a maximum value </w:t>
      </w:r>
      <w:r w:rsidR="00592720" w:rsidRPr="007A2737">
        <w:rPr>
          <w:sz w:val="24"/>
          <w:szCs w:val="24"/>
          <w:lang w:val="en-US"/>
        </w:rPr>
        <w:t>of</w:t>
      </w:r>
      <w:r w:rsidR="003A6E81" w:rsidRPr="007A2737">
        <w:rPr>
          <w:sz w:val="24"/>
          <w:szCs w:val="24"/>
          <w:lang w:val="en-US"/>
        </w:rPr>
        <w:t xml:space="preserve"> 4.78 ± 0.28 GPa for CNC 110 and 5.8</w:t>
      </w:r>
      <w:r w:rsidR="00592720" w:rsidRPr="007A2737">
        <w:rPr>
          <w:sz w:val="24"/>
          <w:szCs w:val="24"/>
          <w:lang w:val="en-US"/>
        </w:rPr>
        <w:t>0</w:t>
      </w:r>
      <w:r w:rsidR="003A6E81" w:rsidRPr="007A2737">
        <w:rPr>
          <w:sz w:val="24"/>
          <w:szCs w:val="24"/>
          <w:lang w:val="en-US"/>
        </w:rPr>
        <w:t> ± 0.28 GPa for CNC 100. Then, with the increase of CaP content, the elastic modul</w:t>
      </w:r>
      <w:r w:rsidR="00592720" w:rsidRPr="007A2737">
        <w:rPr>
          <w:sz w:val="24"/>
          <w:szCs w:val="24"/>
          <w:lang w:val="en-US"/>
        </w:rPr>
        <w:t>i</w:t>
      </w:r>
      <w:r w:rsidR="003A6E81" w:rsidRPr="007A2737">
        <w:rPr>
          <w:sz w:val="24"/>
          <w:szCs w:val="24"/>
          <w:lang w:val="en-US"/>
        </w:rPr>
        <w:t xml:space="preserve"> of the two CNCs began to decrease. The </w:t>
      </w:r>
      <w:r w:rsidR="00C049E0" w:rsidRPr="007A2737">
        <w:rPr>
          <w:sz w:val="24"/>
          <w:szCs w:val="24"/>
          <w:lang w:val="en-US"/>
        </w:rPr>
        <w:t>indentation modulu</w:t>
      </w:r>
      <w:r w:rsidR="003A6E81" w:rsidRPr="007A2737">
        <w:rPr>
          <w:sz w:val="24"/>
          <w:szCs w:val="24"/>
          <w:lang w:val="en-US"/>
        </w:rPr>
        <w:t xml:space="preserve">s of CNC </w:t>
      </w:r>
      <w:r w:rsidR="00592720" w:rsidRPr="007A2737">
        <w:rPr>
          <w:sz w:val="24"/>
          <w:szCs w:val="24"/>
          <w:lang w:val="en-US"/>
        </w:rPr>
        <w:t xml:space="preserve">with 75 wt.% CaP </w:t>
      </w:r>
      <w:r w:rsidR="003A6E81" w:rsidRPr="007A2737">
        <w:rPr>
          <w:sz w:val="24"/>
          <w:szCs w:val="24"/>
          <w:lang w:val="en-US"/>
        </w:rPr>
        <w:t xml:space="preserve">decreased to </w:t>
      </w:r>
      <w:r w:rsidR="006628BB" w:rsidRPr="007A2737">
        <w:rPr>
          <w:sz w:val="24"/>
          <w:szCs w:val="24"/>
          <w:lang w:val="en-US"/>
        </w:rPr>
        <w:t>4.06 ± 0.52 GPa for CNC 110 and 4.73 ± 0.22 GPa for CNC 100</w:t>
      </w:r>
      <w:r w:rsidR="00592720" w:rsidRPr="007A2737">
        <w:rPr>
          <w:sz w:val="24"/>
          <w:szCs w:val="24"/>
          <w:lang w:val="en-US"/>
        </w:rPr>
        <w:t xml:space="preserve">. </w:t>
      </w:r>
      <w:r w:rsidR="006628BB" w:rsidRPr="007A2737">
        <w:rPr>
          <w:sz w:val="24"/>
          <w:szCs w:val="24"/>
          <w:lang w:val="en-US"/>
        </w:rPr>
        <w:t xml:space="preserve">In general, the trend </w:t>
      </w:r>
      <w:r w:rsidR="00592720" w:rsidRPr="007A2737">
        <w:rPr>
          <w:sz w:val="24"/>
          <w:szCs w:val="24"/>
          <w:lang w:val="en-US"/>
        </w:rPr>
        <w:t xml:space="preserve">in the change </w:t>
      </w:r>
      <w:r w:rsidR="006628BB" w:rsidRPr="007A2737">
        <w:rPr>
          <w:sz w:val="24"/>
          <w:szCs w:val="24"/>
          <w:lang w:val="en-US"/>
        </w:rPr>
        <w:t xml:space="preserve">of </w:t>
      </w:r>
      <w:r w:rsidR="00592720" w:rsidRPr="007A2737">
        <w:rPr>
          <w:sz w:val="24"/>
          <w:szCs w:val="24"/>
          <w:lang w:val="en-US"/>
        </w:rPr>
        <w:t xml:space="preserve">the </w:t>
      </w:r>
      <w:r w:rsidR="00C049E0" w:rsidRPr="007A2737">
        <w:rPr>
          <w:sz w:val="24"/>
          <w:szCs w:val="24"/>
          <w:lang w:val="en-US"/>
        </w:rPr>
        <w:t>indentation modulu</w:t>
      </w:r>
      <w:r w:rsidR="006628BB" w:rsidRPr="007A2737">
        <w:rPr>
          <w:sz w:val="24"/>
          <w:szCs w:val="24"/>
          <w:lang w:val="en-US"/>
        </w:rPr>
        <w:t xml:space="preserve">s is the same for both CNC, but the increase is more obvious for CNC 100. The </w:t>
      </w:r>
      <w:r w:rsidR="00C049E0" w:rsidRPr="007A2737">
        <w:rPr>
          <w:sz w:val="24"/>
          <w:szCs w:val="24"/>
          <w:lang w:val="en-US"/>
        </w:rPr>
        <w:t>indentation modulu</w:t>
      </w:r>
      <w:r w:rsidR="006628BB" w:rsidRPr="007A2737">
        <w:rPr>
          <w:sz w:val="24"/>
          <w:szCs w:val="24"/>
          <w:lang w:val="en-US"/>
        </w:rPr>
        <w:t xml:space="preserve">s of CNC 100-CaP composites is always higher than that of CNC 110-CaP. The variation of the Martens hardness of the composites is quite different from that of the </w:t>
      </w:r>
      <w:r w:rsidR="00C049E0" w:rsidRPr="007A2737">
        <w:rPr>
          <w:sz w:val="24"/>
          <w:szCs w:val="24"/>
          <w:lang w:val="en-US"/>
        </w:rPr>
        <w:t>indentation modulu</w:t>
      </w:r>
      <w:r w:rsidR="006628BB" w:rsidRPr="007A2737">
        <w:rPr>
          <w:sz w:val="24"/>
          <w:szCs w:val="24"/>
          <w:lang w:val="en-US"/>
        </w:rPr>
        <w:t xml:space="preserve">s. For CNC 110, the Martens hardness increases from </w:t>
      </w:r>
      <w:r w:rsidR="00385979" w:rsidRPr="007A2737">
        <w:rPr>
          <w:sz w:val="24"/>
          <w:szCs w:val="24"/>
          <w:lang w:val="en-US"/>
        </w:rPr>
        <w:t>121.18 ± 11 N/mm</w:t>
      </w:r>
      <w:r w:rsidR="00385979" w:rsidRPr="007A2737">
        <w:rPr>
          <w:sz w:val="24"/>
          <w:szCs w:val="24"/>
          <w:vertAlign w:val="superscript"/>
          <w:lang w:val="en-US"/>
        </w:rPr>
        <w:t>2</w:t>
      </w:r>
      <w:r w:rsidR="00385979" w:rsidRPr="007A2737">
        <w:rPr>
          <w:sz w:val="24"/>
          <w:szCs w:val="24"/>
          <w:lang w:val="en-US"/>
        </w:rPr>
        <w:t xml:space="preserve"> </w:t>
      </w:r>
      <w:r w:rsidR="006628BB" w:rsidRPr="007A2737">
        <w:rPr>
          <w:sz w:val="24"/>
          <w:szCs w:val="24"/>
          <w:lang w:val="en-US"/>
        </w:rPr>
        <w:t xml:space="preserve">to </w:t>
      </w:r>
      <w:r w:rsidR="00385979" w:rsidRPr="007A2737">
        <w:rPr>
          <w:sz w:val="24"/>
          <w:szCs w:val="24"/>
          <w:lang w:val="en-US"/>
        </w:rPr>
        <w:t>138.5 ± 7.6 N/mm</w:t>
      </w:r>
      <w:r w:rsidR="00385979" w:rsidRPr="007A2737">
        <w:rPr>
          <w:sz w:val="24"/>
          <w:szCs w:val="24"/>
          <w:vertAlign w:val="superscript"/>
          <w:lang w:val="en-US"/>
        </w:rPr>
        <w:t>2</w:t>
      </w:r>
      <w:r w:rsidR="006628BB" w:rsidRPr="007A2737">
        <w:rPr>
          <w:sz w:val="24"/>
          <w:szCs w:val="24"/>
          <w:lang w:val="en-US"/>
        </w:rPr>
        <w:t xml:space="preserve"> only when 20</w:t>
      </w:r>
      <w:r w:rsidR="00385979" w:rsidRPr="007A2737">
        <w:rPr>
          <w:sz w:val="24"/>
          <w:szCs w:val="24"/>
          <w:lang w:val="en-US"/>
        </w:rPr>
        <w:t xml:space="preserve"> wt.</w:t>
      </w:r>
      <w:r w:rsidR="006628BB" w:rsidRPr="007A2737">
        <w:rPr>
          <w:sz w:val="24"/>
          <w:szCs w:val="24"/>
          <w:lang w:val="en-US"/>
        </w:rPr>
        <w:t>% and 33</w:t>
      </w:r>
      <w:r w:rsidR="00385979" w:rsidRPr="007A2737">
        <w:rPr>
          <w:sz w:val="24"/>
          <w:szCs w:val="24"/>
          <w:lang w:val="en-US"/>
        </w:rPr>
        <w:t xml:space="preserve"> wt.</w:t>
      </w:r>
      <w:r w:rsidR="006628BB" w:rsidRPr="007A2737">
        <w:rPr>
          <w:sz w:val="24"/>
          <w:szCs w:val="24"/>
          <w:lang w:val="en-US"/>
        </w:rPr>
        <w:t xml:space="preserve">% CaP </w:t>
      </w:r>
      <w:r w:rsidR="00385979" w:rsidRPr="007A2737">
        <w:rPr>
          <w:sz w:val="24"/>
          <w:szCs w:val="24"/>
          <w:lang w:val="en-US"/>
        </w:rPr>
        <w:t>were integrated</w:t>
      </w:r>
      <w:r w:rsidR="006628BB" w:rsidRPr="007A2737">
        <w:rPr>
          <w:sz w:val="24"/>
          <w:szCs w:val="24"/>
          <w:lang w:val="en-US"/>
        </w:rPr>
        <w:t>. When 50</w:t>
      </w:r>
      <w:r w:rsidR="00385979" w:rsidRPr="007A2737">
        <w:rPr>
          <w:sz w:val="24"/>
          <w:szCs w:val="24"/>
          <w:lang w:val="en-US"/>
        </w:rPr>
        <w:t xml:space="preserve"> wt.</w:t>
      </w:r>
      <w:r w:rsidR="006628BB" w:rsidRPr="007A2737">
        <w:rPr>
          <w:sz w:val="24"/>
          <w:szCs w:val="24"/>
          <w:lang w:val="en-US"/>
        </w:rPr>
        <w:t>% and 66</w:t>
      </w:r>
      <w:r w:rsidR="00385979" w:rsidRPr="007A2737">
        <w:rPr>
          <w:sz w:val="24"/>
          <w:szCs w:val="24"/>
          <w:lang w:val="en-US"/>
        </w:rPr>
        <w:t xml:space="preserve"> wt.</w:t>
      </w:r>
      <w:r w:rsidR="006628BB" w:rsidRPr="007A2737">
        <w:rPr>
          <w:sz w:val="24"/>
          <w:szCs w:val="24"/>
          <w:lang w:val="en-US"/>
        </w:rPr>
        <w:t xml:space="preserve">% CaP </w:t>
      </w:r>
      <w:r w:rsidR="00385979" w:rsidRPr="007A2737">
        <w:rPr>
          <w:sz w:val="24"/>
          <w:szCs w:val="24"/>
          <w:lang w:val="en-US"/>
        </w:rPr>
        <w:t>were</w:t>
      </w:r>
      <w:r w:rsidR="006628BB" w:rsidRPr="007A2737">
        <w:rPr>
          <w:sz w:val="24"/>
          <w:szCs w:val="24"/>
          <w:lang w:val="en-US"/>
        </w:rPr>
        <w:t xml:space="preserve"> </w:t>
      </w:r>
      <w:r w:rsidR="00385979" w:rsidRPr="007A2737">
        <w:rPr>
          <w:sz w:val="24"/>
          <w:szCs w:val="24"/>
          <w:lang w:val="en-US"/>
        </w:rPr>
        <w:t>integrated into CNC 110 matrix</w:t>
      </w:r>
      <w:r w:rsidR="006628BB" w:rsidRPr="007A2737">
        <w:rPr>
          <w:sz w:val="24"/>
          <w:szCs w:val="24"/>
          <w:lang w:val="en-US"/>
        </w:rPr>
        <w:t>, the Martens hardness does not change. Even when the</w:t>
      </w:r>
      <w:r w:rsidR="00385979" w:rsidRPr="007A2737">
        <w:rPr>
          <w:sz w:val="24"/>
          <w:szCs w:val="24"/>
          <w:lang w:val="en-US"/>
        </w:rPr>
        <w:t xml:space="preserve"> content</w:t>
      </w:r>
      <w:r w:rsidR="006628BB" w:rsidRPr="007A2737">
        <w:rPr>
          <w:sz w:val="24"/>
          <w:szCs w:val="24"/>
          <w:lang w:val="en-US"/>
        </w:rPr>
        <w:t xml:space="preserve"> of CaP increases to 75</w:t>
      </w:r>
      <w:r w:rsidR="00385979" w:rsidRPr="007A2737">
        <w:rPr>
          <w:sz w:val="24"/>
          <w:szCs w:val="24"/>
          <w:lang w:val="en-US"/>
        </w:rPr>
        <w:t xml:space="preserve"> wt.</w:t>
      </w:r>
      <w:r w:rsidR="006628BB" w:rsidRPr="007A2737">
        <w:rPr>
          <w:sz w:val="24"/>
          <w:szCs w:val="24"/>
          <w:lang w:val="en-US"/>
        </w:rPr>
        <w:t>%, the Martens hardness is lower than that of CNC 110 film.</w:t>
      </w:r>
      <w:r w:rsidR="00385979" w:rsidRPr="007A2737">
        <w:rPr>
          <w:sz w:val="24"/>
          <w:szCs w:val="24"/>
          <w:lang w:val="en-US"/>
        </w:rPr>
        <w:t xml:space="preserve"> For CNC 100, the Martens hardness increases from 109.84 ± 10 N/mm</w:t>
      </w:r>
      <w:r w:rsidR="00385979" w:rsidRPr="007A2737">
        <w:rPr>
          <w:sz w:val="24"/>
          <w:szCs w:val="24"/>
          <w:vertAlign w:val="superscript"/>
          <w:lang w:val="en-US"/>
        </w:rPr>
        <w:t>2</w:t>
      </w:r>
      <w:r w:rsidR="00385979" w:rsidRPr="007A2737">
        <w:rPr>
          <w:sz w:val="24"/>
          <w:szCs w:val="24"/>
          <w:lang w:val="en-US"/>
        </w:rPr>
        <w:t xml:space="preserve"> to 151 ± 4.9 N/mm</w:t>
      </w:r>
      <w:r w:rsidR="00385979" w:rsidRPr="007A2737">
        <w:rPr>
          <w:sz w:val="24"/>
          <w:szCs w:val="24"/>
          <w:vertAlign w:val="superscript"/>
          <w:lang w:val="en-US"/>
        </w:rPr>
        <w:t>2</w:t>
      </w:r>
      <w:r w:rsidR="00385979" w:rsidRPr="007A2737">
        <w:rPr>
          <w:sz w:val="24"/>
          <w:szCs w:val="24"/>
          <w:lang w:val="en-US"/>
        </w:rPr>
        <w:t xml:space="preserve"> when 20 wt.% CaP were integrated. And the Martens hardness of CNC 100 composite with 33 and 50 wt.% CaP had no significant difference to the composite with 20 wt.% CaP. The Martens hardness of CNC 100 composite with 66 and 75 wt.% CaP</w:t>
      </w:r>
      <w:r w:rsidR="007D74B7" w:rsidRPr="007A2737">
        <w:rPr>
          <w:rFonts w:hint="eastAsia"/>
          <w:sz w:val="24"/>
          <w:szCs w:val="24"/>
          <w:lang w:val="en-US"/>
        </w:rPr>
        <w:t xml:space="preserve"> </w:t>
      </w:r>
      <w:r w:rsidR="007D74B7" w:rsidRPr="007A2737">
        <w:rPr>
          <w:sz w:val="24"/>
          <w:szCs w:val="24"/>
          <w:lang w:val="en-US"/>
        </w:rPr>
        <w:t>was then decreased</w:t>
      </w:r>
      <w:r w:rsidR="00385979" w:rsidRPr="007A2737">
        <w:rPr>
          <w:sz w:val="24"/>
          <w:szCs w:val="24"/>
          <w:lang w:val="en-US"/>
        </w:rPr>
        <w:t>.</w:t>
      </w:r>
    </w:p>
    <w:p w14:paraId="4C1D1DC4" w14:textId="00EDE90A" w:rsidR="00674A98" w:rsidRDefault="00144566" w:rsidP="00841105">
      <w:pPr>
        <w:spacing w:line="360" w:lineRule="auto"/>
        <w:rPr>
          <w:lang w:val="en-US"/>
        </w:rPr>
      </w:pPr>
      <w:commentRangeStart w:id="772"/>
      <w:r>
        <w:rPr>
          <w:noProof/>
          <w:lang w:val="en-US"/>
        </w:rPr>
        <w:drawing>
          <wp:inline distT="0" distB="0" distL="0" distR="0" wp14:anchorId="794C2285" wp14:editId="058B3720">
            <wp:extent cx="2761700" cy="21578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361" t="8356" r="13314" b="11718"/>
                    <a:stretch/>
                  </pic:blipFill>
                  <pic:spPr bwMode="auto">
                    <a:xfrm>
                      <a:off x="0" y="0"/>
                      <a:ext cx="2773706" cy="2167276"/>
                    </a:xfrm>
                    <a:prstGeom prst="rect">
                      <a:avLst/>
                    </a:prstGeom>
                    <a:noFill/>
                    <a:ln>
                      <a:noFill/>
                    </a:ln>
                    <a:extLst>
                      <a:ext uri="{53640926-AAD7-44D8-BBD7-CCE9431645EC}">
                        <a14:shadowObscured xmlns:a14="http://schemas.microsoft.com/office/drawing/2010/main"/>
                      </a:ext>
                    </a:extLst>
                  </pic:spPr>
                </pic:pic>
              </a:graphicData>
            </a:graphic>
          </wp:inline>
        </w:drawing>
      </w:r>
      <w:commentRangeEnd w:id="772"/>
      <w:r w:rsidR="0077660E">
        <w:rPr>
          <w:rStyle w:val="CommentReference"/>
        </w:rPr>
        <w:commentReference w:id="772"/>
      </w:r>
      <w:r>
        <w:rPr>
          <w:noProof/>
          <w:lang w:val="en-US"/>
        </w:rPr>
        <w:drawing>
          <wp:inline distT="0" distB="0" distL="0" distR="0" wp14:anchorId="65CA1E7E" wp14:editId="0949DEA1">
            <wp:extent cx="2820530" cy="21368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121" t="9705" r="13315" b="11574"/>
                    <a:stretch/>
                  </pic:blipFill>
                  <pic:spPr bwMode="auto">
                    <a:xfrm>
                      <a:off x="0" y="0"/>
                      <a:ext cx="2830587" cy="2144452"/>
                    </a:xfrm>
                    <a:prstGeom prst="rect">
                      <a:avLst/>
                    </a:prstGeom>
                    <a:noFill/>
                    <a:ln>
                      <a:noFill/>
                    </a:ln>
                    <a:extLst>
                      <a:ext uri="{53640926-AAD7-44D8-BBD7-CCE9431645EC}">
                        <a14:shadowObscured xmlns:a14="http://schemas.microsoft.com/office/drawing/2010/main"/>
                      </a:ext>
                    </a:extLst>
                  </pic:spPr>
                </pic:pic>
              </a:graphicData>
            </a:graphic>
          </wp:inline>
        </w:drawing>
      </w:r>
    </w:p>
    <w:p w14:paraId="0472530C" w14:textId="65C1FC00" w:rsidR="007D74B7" w:rsidRDefault="00144566" w:rsidP="007A2737">
      <w:pPr>
        <w:spacing w:line="360" w:lineRule="auto"/>
        <w:jc w:val="center"/>
        <w:rPr>
          <w:rStyle w:val="SubtleEmphasis"/>
          <w:sz w:val="18"/>
          <w:szCs w:val="18"/>
          <w:lang w:val="en-US"/>
        </w:rPr>
      </w:pPr>
      <w:r w:rsidRPr="007D74B7">
        <w:rPr>
          <w:rStyle w:val="SubtleEmphasis"/>
          <w:sz w:val="18"/>
          <w:szCs w:val="18"/>
          <w:lang w:val="en-US"/>
        </w:rPr>
        <w:t>Figure.4.</w:t>
      </w:r>
      <w:r w:rsidR="00A44F06">
        <w:rPr>
          <w:rStyle w:val="SubtleEmphasis"/>
          <w:sz w:val="18"/>
          <w:szCs w:val="18"/>
          <w:lang w:val="en-US"/>
        </w:rPr>
        <w:t>24</w:t>
      </w:r>
      <w:r w:rsidRPr="007D74B7">
        <w:rPr>
          <w:rStyle w:val="SubtleEmphasis"/>
          <w:sz w:val="18"/>
          <w:szCs w:val="18"/>
          <w:lang w:val="en-US"/>
        </w:rPr>
        <w:t xml:space="preserve">.: </w:t>
      </w:r>
      <w:r w:rsidR="00C049E0">
        <w:rPr>
          <w:rStyle w:val="SubtleEmphasis"/>
          <w:sz w:val="18"/>
          <w:szCs w:val="18"/>
          <w:lang w:val="en-US"/>
        </w:rPr>
        <w:t>Indentation modulu</w:t>
      </w:r>
      <w:r w:rsidRPr="007D74B7">
        <w:rPr>
          <w:rStyle w:val="SubtleEmphasis"/>
          <w:sz w:val="18"/>
          <w:szCs w:val="18"/>
          <w:lang w:val="en-US"/>
        </w:rPr>
        <w:t>s and Martens hardness of CNC film and CNC-CaP composite materials.</w:t>
      </w:r>
    </w:p>
    <w:p w14:paraId="2D7BC375" w14:textId="77777777" w:rsidR="00B7326A" w:rsidRDefault="00B7326A" w:rsidP="007D74B7">
      <w:pPr>
        <w:spacing w:line="360" w:lineRule="auto"/>
        <w:rPr>
          <w:rStyle w:val="SubtleEmphasis"/>
          <w:sz w:val="18"/>
          <w:szCs w:val="18"/>
          <w:lang w:val="en-US"/>
        </w:rPr>
      </w:pPr>
    </w:p>
    <w:p w14:paraId="4C068906" w14:textId="5DED6D8E" w:rsidR="007D74B7" w:rsidRPr="007A2737" w:rsidRDefault="007D74B7" w:rsidP="00675140">
      <w:pPr>
        <w:spacing w:line="360" w:lineRule="auto"/>
        <w:jc w:val="both"/>
        <w:rPr>
          <w:sz w:val="24"/>
          <w:szCs w:val="24"/>
          <w:lang w:val="en-US"/>
        </w:rPr>
      </w:pPr>
      <w:r w:rsidRPr="007A2737">
        <w:rPr>
          <w:sz w:val="24"/>
          <w:szCs w:val="24"/>
          <w:lang w:val="en-US"/>
        </w:rPr>
        <w:t xml:space="preserve">The </w:t>
      </w:r>
      <w:r w:rsidR="00C049E0" w:rsidRPr="007A2737">
        <w:rPr>
          <w:sz w:val="24"/>
          <w:szCs w:val="24"/>
          <w:lang w:val="en-US"/>
        </w:rPr>
        <w:t>indentation modulu</w:t>
      </w:r>
      <w:r w:rsidRPr="007A2737">
        <w:rPr>
          <w:sz w:val="24"/>
          <w:szCs w:val="24"/>
          <w:lang w:val="en-US"/>
        </w:rPr>
        <w:t>s and Martens hardness measured from nanoindentation for the CNC composites integrated with CaC are presented in Figure 4.</w:t>
      </w:r>
      <w:r w:rsidR="00A44F06" w:rsidRPr="007A2737">
        <w:rPr>
          <w:sz w:val="24"/>
          <w:szCs w:val="24"/>
          <w:lang w:val="en-US"/>
        </w:rPr>
        <w:t>25</w:t>
      </w:r>
      <w:r w:rsidRPr="007A2737">
        <w:rPr>
          <w:sz w:val="24"/>
          <w:szCs w:val="24"/>
          <w:lang w:val="en-US"/>
        </w:rPr>
        <w:t xml:space="preserve">. The comparison between data was also analyzed using single-factor ANOVA </w:t>
      </w:r>
      <w:r w:rsidRPr="007A2737">
        <w:rPr>
          <w:rFonts w:ascii="Calibri" w:hAnsi="Calibri" w:cs="Calibri"/>
          <w:sz w:val="24"/>
          <w:szCs w:val="24"/>
          <w:lang w:val="en-US"/>
        </w:rPr>
        <w:t>with Bonferroni (p &lt; 0.05)</w:t>
      </w:r>
      <w:r w:rsidRPr="007A2737">
        <w:rPr>
          <w:sz w:val="24"/>
          <w:szCs w:val="24"/>
          <w:lang w:val="en-US"/>
        </w:rPr>
        <w:t xml:space="preserve">. </w:t>
      </w:r>
    </w:p>
    <w:p w14:paraId="09932D29" w14:textId="4A8DDB71" w:rsidR="00592720" w:rsidRPr="007A2737" w:rsidRDefault="007D74B7" w:rsidP="00675140">
      <w:pPr>
        <w:spacing w:line="360" w:lineRule="auto"/>
        <w:jc w:val="both"/>
        <w:rPr>
          <w:sz w:val="24"/>
          <w:szCs w:val="24"/>
          <w:lang w:val="en-US"/>
        </w:rPr>
      </w:pPr>
      <w:r w:rsidRPr="007A2737">
        <w:rPr>
          <w:sz w:val="24"/>
          <w:szCs w:val="24"/>
          <w:lang w:val="en-US"/>
        </w:rPr>
        <w:t xml:space="preserve">Compared with CaP, CaC also has the effect of increasing the </w:t>
      </w:r>
      <w:r w:rsidR="00C049E0" w:rsidRPr="007A2737">
        <w:rPr>
          <w:sz w:val="24"/>
          <w:szCs w:val="24"/>
          <w:lang w:val="en-US"/>
        </w:rPr>
        <w:t>indentation modulu</w:t>
      </w:r>
      <w:r w:rsidRPr="007A2737">
        <w:rPr>
          <w:sz w:val="24"/>
          <w:szCs w:val="24"/>
          <w:lang w:val="en-US"/>
        </w:rPr>
        <w:t xml:space="preserve">s of composite materials and reducing the Martens hardness. The </w:t>
      </w:r>
      <w:r w:rsidR="00C049E0" w:rsidRPr="007A2737">
        <w:rPr>
          <w:sz w:val="24"/>
          <w:szCs w:val="24"/>
          <w:lang w:val="en-US"/>
        </w:rPr>
        <w:t>indentation modulu</w:t>
      </w:r>
      <w:r w:rsidRPr="007A2737">
        <w:rPr>
          <w:sz w:val="24"/>
          <w:szCs w:val="24"/>
          <w:lang w:val="en-US"/>
        </w:rPr>
        <w:t xml:space="preserve">s of all CNC </w:t>
      </w:r>
      <w:r w:rsidRPr="007A2737">
        <w:rPr>
          <w:sz w:val="24"/>
          <w:szCs w:val="24"/>
          <w:lang w:val="en-US"/>
        </w:rPr>
        <w:lastRenderedPageBreak/>
        <w:t xml:space="preserve">composite samples with integration of CaC was improved. The sample with the largest improvement was CNC composite integrated with 75 wt.% CaC, whose </w:t>
      </w:r>
      <w:r w:rsidR="00C049E0" w:rsidRPr="007A2737">
        <w:rPr>
          <w:sz w:val="24"/>
          <w:szCs w:val="24"/>
          <w:lang w:val="en-US"/>
        </w:rPr>
        <w:t>indentation modulu</w:t>
      </w:r>
      <w:r w:rsidRPr="007A2737">
        <w:rPr>
          <w:sz w:val="24"/>
          <w:szCs w:val="24"/>
          <w:lang w:val="en-US"/>
        </w:rPr>
        <w:t xml:space="preserve">s increased from 2.25 ± 0.39 GPa for CNC 110 and 2.13 ± 0.52 GPa </w:t>
      </w:r>
      <w:r w:rsidR="00A573D8" w:rsidRPr="007A2737">
        <w:rPr>
          <w:sz w:val="24"/>
          <w:szCs w:val="24"/>
          <w:lang w:val="en-US"/>
        </w:rPr>
        <w:t xml:space="preserve">for CNC 100 </w:t>
      </w:r>
      <w:r w:rsidRPr="007A2737">
        <w:rPr>
          <w:sz w:val="24"/>
          <w:szCs w:val="24"/>
          <w:lang w:val="en-US"/>
        </w:rPr>
        <w:t xml:space="preserve">to </w:t>
      </w:r>
      <w:r w:rsidR="00A573D8" w:rsidRPr="007A2737">
        <w:rPr>
          <w:sz w:val="24"/>
          <w:szCs w:val="24"/>
          <w:lang w:val="en-US"/>
        </w:rPr>
        <w:t>4.4 ± 0.29 GPa and 4.3 ± 0.35 GPa respectively</w:t>
      </w:r>
      <w:r w:rsidRPr="007A2737">
        <w:rPr>
          <w:sz w:val="24"/>
          <w:szCs w:val="24"/>
          <w:lang w:val="en-US"/>
        </w:rPr>
        <w:t xml:space="preserve">. The </w:t>
      </w:r>
      <w:r w:rsidR="00C049E0" w:rsidRPr="007A2737">
        <w:rPr>
          <w:sz w:val="24"/>
          <w:szCs w:val="24"/>
          <w:lang w:val="en-US"/>
        </w:rPr>
        <w:t>indentation modulu</w:t>
      </w:r>
      <w:r w:rsidRPr="007A2737">
        <w:rPr>
          <w:sz w:val="24"/>
          <w:szCs w:val="24"/>
          <w:lang w:val="en-US"/>
        </w:rPr>
        <w:t xml:space="preserve">s of the </w:t>
      </w:r>
      <w:r w:rsidR="00592720" w:rsidRPr="007A2737">
        <w:rPr>
          <w:sz w:val="24"/>
          <w:szCs w:val="24"/>
          <w:lang w:val="en-US"/>
        </w:rPr>
        <w:t>other</w:t>
      </w:r>
      <w:r w:rsidRPr="007A2737">
        <w:rPr>
          <w:sz w:val="24"/>
          <w:szCs w:val="24"/>
          <w:lang w:val="en-US"/>
        </w:rPr>
        <w:t xml:space="preserve"> CNC composites </w:t>
      </w:r>
      <w:r w:rsidR="00A573D8" w:rsidRPr="007A2737">
        <w:rPr>
          <w:sz w:val="24"/>
          <w:szCs w:val="24"/>
          <w:lang w:val="en-US"/>
        </w:rPr>
        <w:t>integrated with</w:t>
      </w:r>
      <w:r w:rsidRPr="007A2737">
        <w:rPr>
          <w:sz w:val="24"/>
          <w:szCs w:val="24"/>
          <w:lang w:val="en-US"/>
        </w:rPr>
        <w:t xml:space="preserve"> </w:t>
      </w:r>
      <w:r w:rsidR="00A573D8" w:rsidRPr="007A2737">
        <w:rPr>
          <w:sz w:val="24"/>
          <w:szCs w:val="24"/>
          <w:lang w:val="en-US"/>
        </w:rPr>
        <w:t>20</w:t>
      </w:r>
      <w:r w:rsidRPr="007A2737">
        <w:rPr>
          <w:sz w:val="24"/>
          <w:szCs w:val="24"/>
          <w:lang w:val="en-US"/>
        </w:rPr>
        <w:t>-</w:t>
      </w:r>
      <w:r w:rsidR="00A573D8" w:rsidRPr="007A2737">
        <w:rPr>
          <w:sz w:val="24"/>
          <w:szCs w:val="24"/>
          <w:lang w:val="en-US"/>
        </w:rPr>
        <w:t>66</w:t>
      </w:r>
      <w:r w:rsidRPr="007A2737">
        <w:rPr>
          <w:sz w:val="24"/>
          <w:szCs w:val="24"/>
          <w:lang w:val="en-US"/>
        </w:rPr>
        <w:t xml:space="preserve"> wt.% CaP did not change significantly.</w:t>
      </w:r>
      <w:r w:rsidR="00A573D8" w:rsidRPr="007A2737">
        <w:rPr>
          <w:sz w:val="24"/>
          <w:szCs w:val="24"/>
          <w:lang w:val="en-US"/>
        </w:rPr>
        <w:t xml:space="preserve"> Different from the CNC-CaP composites, only the CNC 100 composite incorporating with 33 </w:t>
      </w:r>
      <w:r w:rsidR="00A92D44" w:rsidRPr="007A2737">
        <w:rPr>
          <w:sz w:val="24"/>
          <w:szCs w:val="24"/>
          <w:lang w:val="en-US"/>
        </w:rPr>
        <w:t>wt.</w:t>
      </w:r>
      <w:r w:rsidR="00A573D8" w:rsidRPr="007A2737">
        <w:rPr>
          <w:sz w:val="24"/>
          <w:szCs w:val="24"/>
          <w:lang w:val="en-US"/>
        </w:rPr>
        <w:t xml:space="preserve">% CaC has a higher </w:t>
      </w:r>
      <w:r w:rsidR="00C049E0" w:rsidRPr="007A2737">
        <w:rPr>
          <w:sz w:val="24"/>
          <w:szCs w:val="24"/>
          <w:lang w:val="en-US"/>
        </w:rPr>
        <w:t>indentation modulu</w:t>
      </w:r>
      <w:r w:rsidR="00A573D8" w:rsidRPr="007A2737">
        <w:rPr>
          <w:sz w:val="24"/>
          <w:szCs w:val="24"/>
          <w:lang w:val="en-US"/>
        </w:rPr>
        <w:t xml:space="preserve">s than that of the CNC 110 composite. </w:t>
      </w:r>
      <w:r w:rsidR="00A92D44" w:rsidRPr="007A2737">
        <w:rPr>
          <w:sz w:val="24"/>
          <w:szCs w:val="24"/>
          <w:lang w:val="en-US"/>
        </w:rPr>
        <w:t xml:space="preserve">In general, the voids in the CNC-CaP composite films have a significant impact on the </w:t>
      </w:r>
      <w:r w:rsidR="00C049E0" w:rsidRPr="007A2737">
        <w:rPr>
          <w:sz w:val="24"/>
          <w:szCs w:val="24"/>
          <w:lang w:val="en-US"/>
        </w:rPr>
        <w:t>indentation modulu</w:t>
      </w:r>
      <w:r w:rsidR="00A92D44" w:rsidRPr="007A2737">
        <w:rPr>
          <w:sz w:val="24"/>
          <w:szCs w:val="24"/>
          <w:lang w:val="en-US"/>
        </w:rPr>
        <w:t>s and caused a larger standard deviation, even though the size of CaC in the CNC110 composite film is larger than that in the CNC100 composite film.</w:t>
      </w:r>
    </w:p>
    <w:p w14:paraId="1C424821" w14:textId="56A35198" w:rsidR="007D74B7" w:rsidRPr="007A2737" w:rsidRDefault="00A573D8" w:rsidP="00675140">
      <w:pPr>
        <w:spacing w:line="360" w:lineRule="auto"/>
        <w:jc w:val="both"/>
        <w:rPr>
          <w:sz w:val="24"/>
          <w:szCs w:val="24"/>
          <w:lang w:val="en-US"/>
        </w:rPr>
      </w:pPr>
      <w:r w:rsidRPr="007A2737">
        <w:rPr>
          <w:sz w:val="24"/>
          <w:szCs w:val="24"/>
          <w:lang w:val="en-US"/>
        </w:rPr>
        <w:t xml:space="preserve">There is no significant change in the Martens hardness of the CNC 110 and 100 composites integrated with 20% CaC and the Martens hardness of the CNC 110 and 100 film. However, the Martens hardness of other CNC composites integrated with CaC is lower than that of both </w:t>
      </w:r>
      <w:r w:rsidR="00592720" w:rsidRPr="007A2737">
        <w:rPr>
          <w:sz w:val="24"/>
          <w:szCs w:val="24"/>
          <w:lang w:val="en-US"/>
        </w:rPr>
        <w:t xml:space="preserve">pure </w:t>
      </w:r>
      <w:r w:rsidRPr="007A2737">
        <w:rPr>
          <w:sz w:val="24"/>
          <w:szCs w:val="24"/>
          <w:lang w:val="en-US"/>
        </w:rPr>
        <w:t>CNC film.</w:t>
      </w:r>
      <w:r w:rsidR="00A92D44" w:rsidRPr="007A2737">
        <w:rPr>
          <w:sz w:val="24"/>
          <w:szCs w:val="24"/>
          <w:lang w:val="en-US"/>
        </w:rPr>
        <w:t xml:space="preserve"> This is also due to the voids in the structure.</w:t>
      </w:r>
    </w:p>
    <w:p w14:paraId="527E27E8" w14:textId="29D44FD9" w:rsidR="00341C64" w:rsidRDefault="00341C64" w:rsidP="00675140">
      <w:pPr>
        <w:spacing w:line="360" w:lineRule="auto"/>
        <w:jc w:val="both"/>
        <w:rPr>
          <w:lang w:val="en-US"/>
        </w:rPr>
      </w:pPr>
    </w:p>
    <w:p w14:paraId="03447626" w14:textId="7502D873" w:rsidR="007D74B7" w:rsidRDefault="00D37F58" w:rsidP="007A2737">
      <w:pPr>
        <w:spacing w:line="360" w:lineRule="auto"/>
        <w:jc w:val="both"/>
        <w:rPr>
          <w:rStyle w:val="SubtleEmphasis"/>
          <w:sz w:val="18"/>
          <w:szCs w:val="18"/>
        </w:rPr>
      </w:pPr>
      <w:r w:rsidRPr="00D37F58">
        <w:rPr>
          <w:noProof/>
          <w:lang w:val="en-US"/>
        </w:rPr>
        <w:drawing>
          <wp:anchor distT="0" distB="0" distL="114300" distR="114300" simplePos="0" relativeHeight="251717632" behindDoc="0" locked="0" layoutInCell="1" allowOverlap="1" wp14:anchorId="5ED5B46E" wp14:editId="7D0FE369">
            <wp:simplePos x="0" y="0"/>
            <wp:positionH relativeFrom="margin">
              <wp:posOffset>-85894</wp:posOffset>
            </wp:positionH>
            <wp:positionV relativeFrom="paragraph">
              <wp:posOffset>197261</wp:posOffset>
            </wp:positionV>
            <wp:extent cx="225058" cy="329939"/>
            <wp:effectExtent l="0" t="0" r="381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5058" cy="329939"/>
                    </a:xfrm>
                    <a:prstGeom prst="rect">
                      <a:avLst/>
                    </a:prstGeom>
                  </pic:spPr>
                </pic:pic>
              </a:graphicData>
            </a:graphic>
            <wp14:sizeRelH relativeFrom="margin">
              <wp14:pctWidth>0</wp14:pctWidth>
            </wp14:sizeRelH>
            <wp14:sizeRelV relativeFrom="margin">
              <wp14:pctHeight>0</wp14:pctHeight>
            </wp14:sizeRelV>
          </wp:anchor>
        </w:drawing>
      </w:r>
      <w:r w:rsidR="00341C64">
        <w:rPr>
          <w:noProof/>
          <w:lang w:val="en-US"/>
        </w:rPr>
        <w:drawing>
          <wp:inline distT="0" distB="0" distL="0" distR="0" wp14:anchorId="3496F41C" wp14:editId="59C26E92">
            <wp:extent cx="2780199" cy="2278321"/>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705" t="10054" r="12991" b="8199"/>
                    <a:stretch/>
                  </pic:blipFill>
                  <pic:spPr bwMode="auto">
                    <a:xfrm>
                      <a:off x="0" y="0"/>
                      <a:ext cx="2792583" cy="2288470"/>
                    </a:xfrm>
                    <a:prstGeom prst="rect">
                      <a:avLst/>
                    </a:prstGeom>
                    <a:noFill/>
                    <a:ln>
                      <a:noFill/>
                    </a:ln>
                    <a:extLst>
                      <a:ext uri="{53640926-AAD7-44D8-BBD7-CCE9431645EC}">
                        <a14:shadowObscured xmlns:a14="http://schemas.microsoft.com/office/drawing/2010/main"/>
                      </a:ext>
                    </a:extLst>
                  </pic:spPr>
                </pic:pic>
              </a:graphicData>
            </a:graphic>
          </wp:inline>
        </w:drawing>
      </w:r>
      <w:r w:rsidR="00C75874" w:rsidRPr="00C75874">
        <w:rPr>
          <w:rStyle w:val="SubtleEmphasis"/>
          <w:noProof/>
          <w:sz w:val="18"/>
          <w:szCs w:val="18"/>
        </w:rPr>
        <w:drawing>
          <wp:inline distT="0" distB="0" distL="0" distR="0" wp14:anchorId="2EF6B6D3" wp14:editId="606D3CCD">
            <wp:extent cx="2976159" cy="2393853"/>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 t="-2208" r="-6" b="2208"/>
                    <a:stretch/>
                  </pic:blipFill>
                  <pic:spPr>
                    <a:xfrm>
                      <a:off x="0" y="0"/>
                      <a:ext cx="2997866" cy="2411313"/>
                    </a:xfrm>
                    <a:prstGeom prst="rect">
                      <a:avLst/>
                    </a:prstGeom>
                  </pic:spPr>
                </pic:pic>
              </a:graphicData>
            </a:graphic>
          </wp:inline>
        </w:drawing>
      </w:r>
    </w:p>
    <w:p w14:paraId="0F8DF3B4" w14:textId="45E26F2B" w:rsidR="007D74B7" w:rsidRPr="007D74B7" w:rsidRDefault="007D74B7" w:rsidP="007A2737">
      <w:pPr>
        <w:spacing w:line="360" w:lineRule="auto"/>
        <w:jc w:val="center"/>
        <w:rPr>
          <w:rStyle w:val="SubtleEmphasis"/>
          <w:sz w:val="18"/>
          <w:szCs w:val="18"/>
          <w:lang w:val="en-US"/>
        </w:rPr>
      </w:pPr>
      <w:r w:rsidRPr="007D74B7">
        <w:rPr>
          <w:rStyle w:val="SubtleEmphasis"/>
          <w:sz w:val="18"/>
          <w:szCs w:val="18"/>
          <w:lang w:val="en-US"/>
        </w:rPr>
        <w:t>Figure.4.</w:t>
      </w:r>
      <w:r w:rsidR="00A44F06">
        <w:rPr>
          <w:rStyle w:val="SubtleEmphasis"/>
          <w:sz w:val="18"/>
          <w:szCs w:val="18"/>
          <w:lang w:val="en-US"/>
        </w:rPr>
        <w:t>25</w:t>
      </w:r>
      <w:r w:rsidRPr="007D74B7">
        <w:rPr>
          <w:rStyle w:val="SubtleEmphasis"/>
          <w:sz w:val="18"/>
          <w:szCs w:val="18"/>
          <w:lang w:val="en-US"/>
        </w:rPr>
        <w:t xml:space="preserve">.: </w:t>
      </w:r>
      <w:r w:rsidR="00C049E0">
        <w:rPr>
          <w:rStyle w:val="SubtleEmphasis"/>
          <w:sz w:val="18"/>
          <w:szCs w:val="18"/>
          <w:lang w:val="en-US"/>
        </w:rPr>
        <w:t>Indentation modulu</w:t>
      </w:r>
      <w:r w:rsidRPr="007D74B7">
        <w:rPr>
          <w:rStyle w:val="SubtleEmphasis"/>
          <w:sz w:val="18"/>
          <w:szCs w:val="18"/>
          <w:lang w:val="en-US"/>
        </w:rPr>
        <w:t>s and Martens hardness of CNC film and CNC-Ca</w:t>
      </w:r>
      <w:r>
        <w:rPr>
          <w:rStyle w:val="SubtleEmphasis"/>
          <w:sz w:val="18"/>
          <w:szCs w:val="18"/>
          <w:lang w:val="en-US"/>
        </w:rPr>
        <w:t>C</w:t>
      </w:r>
      <w:r w:rsidRPr="007D74B7">
        <w:rPr>
          <w:rStyle w:val="SubtleEmphasis"/>
          <w:sz w:val="18"/>
          <w:szCs w:val="18"/>
          <w:lang w:val="en-US"/>
        </w:rPr>
        <w:t xml:space="preserve"> composite materials.</w:t>
      </w:r>
    </w:p>
    <w:p w14:paraId="77A6409B" w14:textId="6CD98E70" w:rsidR="00A92D44" w:rsidRDefault="00A92D44" w:rsidP="003A3854">
      <w:pPr>
        <w:pStyle w:val="Heading1"/>
        <w:numPr>
          <w:ilvl w:val="0"/>
          <w:numId w:val="2"/>
        </w:numPr>
        <w:spacing w:line="480" w:lineRule="auto"/>
        <w:ind w:left="426" w:hanging="426"/>
        <w:jc w:val="left"/>
        <w:rPr>
          <w:rStyle w:val="SubtleEmphasis"/>
          <w:rFonts w:asciiTheme="minorHAnsi" w:eastAsiaTheme="minorEastAsia" w:hAnsiTheme="minorHAnsi" w:cstheme="minorBidi"/>
          <w:b/>
          <w:bCs/>
          <w:i w:val="0"/>
          <w:iCs w:val="0"/>
          <w:color w:val="000000"/>
          <w:sz w:val="22"/>
        </w:rPr>
      </w:pPr>
      <w:bookmarkStart w:id="773" w:name="_Toc176464947"/>
      <w:r>
        <w:rPr>
          <w:rStyle w:val="SubtleEmphasis"/>
          <w:b/>
          <w:bCs/>
          <w:i w:val="0"/>
          <w:iCs w:val="0"/>
          <w:color w:val="000000"/>
        </w:rPr>
        <w:t>C</w:t>
      </w:r>
      <w:r w:rsidRPr="00A92D44">
        <w:rPr>
          <w:rStyle w:val="SubtleEmphasis"/>
          <w:b/>
          <w:bCs/>
          <w:i w:val="0"/>
          <w:iCs w:val="0"/>
          <w:color w:val="000000"/>
        </w:rPr>
        <w:t>onclusion</w:t>
      </w:r>
      <w:bookmarkEnd w:id="773"/>
    </w:p>
    <w:p w14:paraId="2590DED0" w14:textId="28961525" w:rsidR="003D256B" w:rsidRPr="007A2737" w:rsidRDefault="003D256B" w:rsidP="00D6417E">
      <w:pPr>
        <w:spacing w:line="360" w:lineRule="auto"/>
        <w:jc w:val="both"/>
        <w:rPr>
          <w:sz w:val="24"/>
          <w:szCs w:val="24"/>
          <w:lang w:val="en-US"/>
        </w:rPr>
      </w:pPr>
      <w:r w:rsidRPr="007A2737">
        <w:rPr>
          <w:sz w:val="24"/>
          <w:szCs w:val="24"/>
          <w:lang w:val="en-US"/>
        </w:rPr>
        <w:t xml:space="preserve">In this work, due to the complexity of </w:t>
      </w:r>
      <w:r w:rsidRPr="007A2737">
        <w:rPr>
          <w:i/>
          <w:iCs/>
          <w:sz w:val="24"/>
          <w:szCs w:val="24"/>
          <w:lang w:val="en-US"/>
        </w:rPr>
        <w:t>A. niger</w:t>
      </w:r>
      <w:r w:rsidRPr="007A2737">
        <w:rPr>
          <w:sz w:val="24"/>
          <w:szCs w:val="24"/>
          <w:lang w:val="en-US"/>
        </w:rPr>
        <w:t xml:space="preserve"> mycelium, we first characterized the samples made from mycelium. The effects of different mycelium contents, heat treatments, and disperser usage time on their mechanical properties were studied. Precursor-synthesis and insitu-synthesis were then used to mineralize the mycelium matrix with calcium phosphate. </w:t>
      </w:r>
      <w:r w:rsidRPr="007A2737">
        <w:rPr>
          <w:sz w:val="24"/>
          <w:szCs w:val="24"/>
          <w:lang w:val="en-US"/>
        </w:rPr>
        <w:lastRenderedPageBreak/>
        <w:t>The mineralization effect was analyzed and the phase of the calcium phosphate formed was characterized. The mechanical properties of the composite material after mineralization were characterized using nanoindentation. In addition, the precursor synthesis was then used to mineralize the CNC matrix with calcium phosphate and calcium carbonate. The mechanical properties of the composite film were characterized as well as the phase of the minerals formed.</w:t>
      </w:r>
    </w:p>
    <w:p w14:paraId="16AD6967" w14:textId="2D64F027" w:rsidR="003D256B" w:rsidRPr="007A2737" w:rsidRDefault="00D6417E" w:rsidP="00D6417E">
      <w:pPr>
        <w:pStyle w:val="Heading4"/>
        <w:spacing w:line="360" w:lineRule="auto"/>
        <w:rPr>
          <w:sz w:val="24"/>
          <w:szCs w:val="24"/>
          <w:lang w:val="en-US"/>
        </w:rPr>
      </w:pPr>
      <w:r w:rsidRPr="007A2737">
        <w:rPr>
          <w:sz w:val="24"/>
          <w:szCs w:val="24"/>
          <w:lang w:val="en-US"/>
        </w:rPr>
        <w:t>The characterization of A. niger mycelium samples.</w:t>
      </w:r>
    </w:p>
    <w:p w14:paraId="145DC829" w14:textId="3036A1F5" w:rsidR="00D6417E" w:rsidRPr="007A2737" w:rsidRDefault="00D6417E" w:rsidP="007A2737">
      <w:pPr>
        <w:spacing w:line="360" w:lineRule="auto"/>
        <w:jc w:val="both"/>
        <w:rPr>
          <w:sz w:val="24"/>
          <w:szCs w:val="24"/>
          <w:lang w:val="en-US"/>
        </w:rPr>
      </w:pPr>
      <w:r w:rsidRPr="007A2737">
        <w:rPr>
          <w:sz w:val="24"/>
          <w:szCs w:val="24"/>
          <w:lang w:val="en-US"/>
        </w:rPr>
        <w:t xml:space="preserve">Both the use of the disperser Turaxx and heat treatment have a significant influence on the mechanical properties of the mycelium. For the </w:t>
      </w:r>
      <w:r w:rsidR="00714833" w:rsidRPr="007A2737">
        <w:rPr>
          <w:sz w:val="24"/>
          <w:szCs w:val="24"/>
          <w:lang w:val="en-US"/>
        </w:rPr>
        <w:t xml:space="preserve">batch 7.4 wt.% and 10.3 wt.%-sTX </w:t>
      </w:r>
      <w:r w:rsidRPr="007A2737">
        <w:rPr>
          <w:sz w:val="24"/>
          <w:szCs w:val="24"/>
          <w:lang w:val="en-US"/>
        </w:rPr>
        <w:t xml:space="preserve">mycelium samples the </w:t>
      </w:r>
      <w:r w:rsidR="00C049E0" w:rsidRPr="007A2737">
        <w:rPr>
          <w:sz w:val="24"/>
          <w:szCs w:val="24"/>
          <w:lang w:val="en-US"/>
        </w:rPr>
        <w:t>indentation modulu</w:t>
      </w:r>
      <w:r w:rsidRPr="007A2737">
        <w:rPr>
          <w:sz w:val="24"/>
          <w:szCs w:val="24"/>
          <w:lang w:val="en-US"/>
        </w:rPr>
        <w:t xml:space="preserve">s of the sample with 1 min-Turaxx treatment was not significantly different from that of the mycelium sample without Turaxx treatment. After using the disperser for 25 minutes, since the pellet-structure of the mycelium was destroyed to a large extent, these mycelium fragments or hyphae generated by the destruction filled the gaps between the pellet structures in the sample, </w:t>
      </w:r>
      <w:commentRangeStart w:id="774"/>
      <w:r w:rsidRPr="007A2737">
        <w:rPr>
          <w:sz w:val="24"/>
          <w:szCs w:val="24"/>
          <w:lang w:val="en-US"/>
        </w:rPr>
        <w:t xml:space="preserve">the </w:t>
      </w:r>
      <w:r w:rsidR="00C049E0" w:rsidRPr="007A2737">
        <w:rPr>
          <w:sz w:val="24"/>
          <w:szCs w:val="24"/>
          <w:lang w:val="en-US"/>
        </w:rPr>
        <w:t>indentation modulu</w:t>
      </w:r>
      <w:r w:rsidRPr="007A2737">
        <w:rPr>
          <w:sz w:val="24"/>
          <w:szCs w:val="24"/>
          <w:lang w:val="en-US"/>
        </w:rPr>
        <w:t xml:space="preserve">s is increased </w:t>
      </w:r>
      <w:r w:rsidR="00714833" w:rsidRPr="007A2737">
        <w:rPr>
          <w:sz w:val="24"/>
          <w:szCs w:val="24"/>
          <w:lang w:val="en-US"/>
        </w:rPr>
        <w:t xml:space="preserve">5.6 % </w:t>
      </w:r>
      <w:r w:rsidR="00F92695">
        <w:rPr>
          <w:sz w:val="24"/>
          <w:szCs w:val="24"/>
          <w:lang w:val="en-US"/>
        </w:rPr>
        <w:t xml:space="preserve">from 2.31 </w:t>
      </w:r>
      <w:r w:rsidR="00F92695" w:rsidRPr="002F0732">
        <w:rPr>
          <w:sz w:val="24"/>
          <w:szCs w:val="24"/>
          <w:lang w:val="en-US"/>
        </w:rPr>
        <w:t>±</w:t>
      </w:r>
      <w:r w:rsidR="00F92695">
        <w:rPr>
          <w:sz w:val="24"/>
          <w:szCs w:val="24"/>
          <w:lang w:val="en-US"/>
        </w:rPr>
        <w:t xml:space="preserve"> 0.14 GPa to 2.44 </w:t>
      </w:r>
      <w:r w:rsidR="00F92695" w:rsidRPr="002F0732">
        <w:rPr>
          <w:sz w:val="24"/>
          <w:szCs w:val="24"/>
          <w:lang w:val="en-US"/>
        </w:rPr>
        <w:t>±</w:t>
      </w:r>
      <w:r w:rsidR="00F92695">
        <w:rPr>
          <w:sz w:val="24"/>
          <w:szCs w:val="24"/>
          <w:lang w:val="en-US"/>
        </w:rPr>
        <w:t xml:space="preserve"> 0.07 GPa </w:t>
      </w:r>
      <w:r w:rsidR="00714833" w:rsidRPr="007A2737">
        <w:rPr>
          <w:sz w:val="24"/>
          <w:szCs w:val="24"/>
          <w:lang w:val="en-US"/>
        </w:rPr>
        <w:t xml:space="preserve">and 16.1 % </w:t>
      </w:r>
      <w:r w:rsidR="00F92695">
        <w:rPr>
          <w:sz w:val="24"/>
          <w:szCs w:val="24"/>
          <w:lang w:val="en-US"/>
        </w:rPr>
        <w:t xml:space="preserve">from 2.24 </w:t>
      </w:r>
      <w:r w:rsidR="00F92695" w:rsidRPr="002F0732">
        <w:rPr>
          <w:sz w:val="24"/>
          <w:szCs w:val="24"/>
          <w:lang w:val="en-US"/>
        </w:rPr>
        <w:t>±</w:t>
      </w:r>
      <w:r w:rsidR="00F92695">
        <w:rPr>
          <w:sz w:val="24"/>
          <w:szCs w:val="24"/>
          <w:lang w:val="en-US"/>
        </w:rPr>
        <w:t xml:space="preserve"> 0.10 GPa to 2.60 </w:t>
      </w:r>
      <w:r w:rsidR="00F92695" w:rsidRPr="002F0732">
        <w:rPr>
          <w:sz w:val="24"/>
          <w:szCs w:val="24"/>
          <w:lang w:val="en-US"/>
        </w:rPr>
        <w:t>±</w:t>
      </w:r>
      <w:r w:rsidR="00F92695">
        <w:rPr>
          <w:sz w:val="24"/>
          <w:szCs w:val="24"/>
          <w:lang w:val="en-US"/>
        </w:rPr>
        <w:t xml:space="preserve"> 0.08 GPa </w:t>
      </w:r>
      <w:r w:rsidR="00714833" w:rsidRPr="007A2737">
        <w:rPr>
          <w:sz w:val="24"/>
          <w:szCs w:val="24"/>
          <w:lang w:val="en-US"/>
        </w:rPr>
        <w:t>respectively</w:t>
      </w:r>
      <w:r w:rsidR="00F92695">
        <w:rPr>
          <w:sz w:val="24"/>
          <w:szCs w:val="24"/>
          <w:lang w:val="en-US"/>
        </w:rPr>
        <w:t xml:space="preserve"> </w:t>
      </w:r>
      <w:r w:rsidR="00714833" w:rsidRPr="007A2737">
        <w:rPr>
          <w:sz w:val="24"/>
          <w:szCs w:val="24"/>
          <w:lang w:val="en-US"/>
        </w:rPr>
        <w:t xml:space="preserve">at </w:t>
      </w:r>
      <w:r w:rsidRPr="007A2737">
        <w:rPr>
          <w:sz w:val="24"/>
          <w:szCs w:val="24"/>
          <w:lang w:val="en-US"/>
        </w:rPr>
        <w:t>as a result</w:t>
      </w:r>
      <w:commentRangeEnd w:id="774"/>
      <w:r w:rsidR="00FC0D57" w:rsidRPr="007A2737">
        <w:rPr>
          <w:rStyle w:val="CommentReference"/>
          <w:sz w:val="18"/>
          <w:szCs w:val="18"/>
        </w:rPr>
        <w:commentReference w:id="774"/>
      </w:r>
      <w:r w:rsidRPr="007A2737">
        <w:rPr>
          <w:sz w:val="24"/>
          <w:szCs w:val="24"/>
          <w:lang w:val="en-US"/>
        </w:rPr>
        <w:t xml:space="preserve">. For </w:t>
      </w:r>
      <w:r w:rsidR="00550525" w:rsidRPr="007A2737">
        <w:rPr>
          <w:sz w:val="24"/>
          <w:szCs w:val="24"/>
          <w:lang w:val="en-US"/>
        </w:rPr>
        <w:t>batch 10.3 wt.%-aging-sTX/bTX</w:t>
      </w:r>
      <w:r w:rsidRPr="007A2737">
        <w:rPr>
          <w:sz w:val="24"/>
          <w:szCs w:val="24"/>
          <w:lang w:val="en-US"/>
        </w:rPr>
        <w:t xml:space="preserve">samples, both 1 min-Turaxx treatment and 25 min-Turaxx treatment can significantly increase the </w:t>
      </w:r>
      <w:r w:rsidR="00C049E0" w:rsidRPr="007A2737">
        <w:rPr>
          <w:sz w:val="24"/>
          <w:szCs w:val="24"/>
          <w:lang w:val="en-US"/>
        </w:rPr>
        <w:t>indentation modulu</w:t>
      </w:r>
      <w:r w:rsidRPr="007A2737">
        <w:rPr>
          <w:sz w:val="24"/>
          <w:szCs w:val="24"/>
          <w:lang w:val="en-US"/>
        </w:rPr>
        <w:t>s of mycelium samples. However, Turaxx treatment generally has little effect on the hardness of samples.</w:t>
      </w:r>
      <w:r w:rsidR="00E87D3C" w:rsidRPr="007A2737">
        <w:rPr>
          <w:sz w:val="24"/>
          <w:szCs w:val="24"/>
          <w:lang w:val="en-US"/>
        </w:rPr>
        <w:t xml:space="preserve"> Among the heat-treated samples, the changes in mechanical properties were different between the </w:t>
      </w:r>
      <w:r w:rsidR="00714833" w:rsidRPr="007A2737">
        <w:rPr>
          <w:sz w:val="24"/>
          <w:szCs w:val="24"/>
          <w:lang w:val="en-US"/>
        </w:rPr>
        <w:t>batch</w:t>
      </w:r>
      <w:r w:rsidR="00E87D3C" w:rsidRPr="007A2737">
        <w:rPr>
          <w:sz w:val="24"/>
          <w:szCs w:val="24"/>
          <w:lang w:val="en-US"/>
        </w:rPr>
        <w:t xml:space="preserve"> 7.4 wt.% and 10.3 wt.</w:t>
      </w:r>
      <w:r w:rsidR="00714833" w:rsidRPr="007A2737">
        <w:rPr>
          <w:sz w:val="24"/>
          <w:szCs w:val="24"/>
          <w:lang w:val="en-US"/>
        </w:rPr>
        <w:t>%-sTX samples without aging</w:t>
      </w:r>
      <w:r w:rsidR="00E87D3C" w:rsidRPr="007A2737">
        <w:rPr>
          <w:sz w:val="24"/>
          <w:szCs w:val="24"/>
          <w:lang w:val="en-US"/>
        </w:rPr>
        <w:t xml:space="preserve"> </w:t>
      </w:r>
      <w:r w:rsidR="00F07EC0" w:rsidRPr="007A2737">
        <w:rPr>
          <w:sz w:val="24"/>
          <w:szCs w:val="24"/>
          <w:lang w:val="en-US"/>
        </w:rPr>
        <w:t xml:space="preserve">treatment </w:t>
      </w:r>
      <w:r w:rsidR="00E87D3C" w:rsidRPr="007A2737">
        <w:rPr>
          <w:sz w:val="24"/>
          <w:szCs w:val="24"/>
          <w:lang w:val="en-US"/>
        </w:rPr>
        <w:t xml:space="preserve">to the </w:t>
      </w:r>
      <w:r w:rsidR="00714833" w:rsidRPr="007A2737">
        <w:rPr>
          <w:sz w:val="24"/>
          <w:szCs w:val="24"/>
          <w:lang w:val="en-US"/>
        </w:rPr>
        <w:t xml:space="preserve">batch </w:t>
      </w:r>
      <w:r w:rsidR="00F07EC0" w:rsidRPr="007A2737">
        <w:rPr>
          <w:sz w:val="24"/>
          <w:szCs w:val="24"/>
          <w:lang w:val="en-US"/>
        </w:rPr>
        <w:t xml:space="preserve">10.3 wt.% </w:t>
      </w:r>
      <w:r w:rsidR="00E87D3C" w:rsidRPr="007A2737">
        <w:rPr>
          <w:sz w:val="24"/>
          <w:szCs w:val="24"/>
          <w:lang w:val="en-US"/>
        </w:rPr>
        <w:t>sample</w:t>
      </w:r>
      <w:r w:rsidR="00F07EC0" w:rsidRPr="007A2737">
        <w:rPr>
          <w:sz w:val="24"/>
          <w:szCs w:val="24"/>
          <w:lang w:val="en-US"/>
        </w:rPr>
        <w:t>s</w:t>
      </w:r>
      <w:r w:rsidR="00E87D3C" w:rsidRPr="007A2737">
        <w:rPr>
          <w:sz w:val="24"/>
          <w:szCs w:val="24"/>
          <w:lang w:val="en-US"/>
        </w:rPr>
        <w:t xml:space="preserve"> </w:t>
      </w:r>
      <w:r w:rsidR="00714833" w:rsidRPr="007A2737">
        <w:rPr>
          <w:sz w:val="24"/>
          <w:szCs w:val="24"/>
          <w:lang w:val="en-US"/>
        </w:rPr>
        <w:t>with aging</w:t>
      </w:r>
      <w:r w:rsidR="00F07EC0" w:rsidRPr="007A2737">
        <w:rPr>
          <w:sz w:val="24"/>
          <w:szCs w:val="24"/>
          <w:lang w:val="en-US"/>
        </w:rPr>
        <w:t xml:space="preserve"> treatment</w:t>
      </w:r>
      <w:r w:rsidR="00E87D3C" w:rsidRPr="007A2737">
        <w:rPr>
          <w:sz w:val="24"/>
          <w:szCs w:val="24"/>
          <w:lang w:val="en-US"/>
        </w:rPr>
        <w:t xml:space="preserve">. </w:t>
      </w:r>
      <w:commentRangeStart w:id="775"/>
      <w:r w:rsidR="00E87D3C" w:rsidRPr="007A2737">
        <w:rPr>
          <w:sz w:val="24"/>
          <w:szCs w:val="24"/>
          <w:lang w:val="en-US"/>
        </w:rPr>
        <w:t xml:space="preserve">The </w:t>
      </w:r>
      <w:r w:rsidR="00C049E0" w:rsidRPr="007A2737">
        <w:rPr>
          <w:sz w:val="24"/>
          <w:szCs w:val="24"/>
          <w:lang w:val="en-US"/>
        </w:rPr>
        <w:t>indentation modulu</w:t>
      </w:r>
      <w:r w:rsidR="00E87D3C" w:rsidRPr="007A2737">
        <w:rPr>
          <w:sz w:val="24"/>
          <w:szCs w:val="24"/>
          <w:lang w:val="en-US"/>
        </w:rPr>
        <w:t xml:space="preserve">s and Martens hardness of </w:t>
      </w:r>
      <w:r w:rsidR="00F07EC0" w:rsidRPr="007A2737">
        <w:rPr>
          <w:sz w:val="24"/>
          <w:szCs w:val="24"/>
          <w:lang w:val="en-US"/>
        </w:rPr>
        <w:t xml:space="preserve">batch 7.4 wt.% and 10.3 wt.%-sTX </w:t>
      </w:r>
      <w:r w:rsidR="00E87D3C" w:rsidRPr="007A2737">
        <w:rPr>
          <w:sz w:val="24"/>
          <w:szCs w:val="24"/>
          <w:lang w:val="en-US"/>
        </w:rPr>
        <w:t>samples</w:t>
      </w:r>
      <w:r w:rsidR="00F07EC0" w:rsidRPr="007A2737">
        <w:rPr>
          <w:sz w:val="24"/>
          <w:szCs w:val="24"/>
          <w:lang w:val="en-US"/>
        </w:rPr>
        <w:t xml:space="preserve"> without aging treatment</w:t>
      </w:r>
      <w:r w:rsidR="00E87D3C" w:rsidRPr="007A2737">
        <w:rPr>
          <w:sz w:val="24"/>
          <w:szCs w:val="24"/>
          <w:lang w:val="en-US"/>
        </w:rPr>
        <w:t xml:space="preserve"> mostly reach their maximum </w:t>
      </w:r>
      <w:commentRangeStart w:id="776"/>
      <w:commentRangeStart w:id="777"/>
      <w:r w:rsidR="00E87D3C" w:rsidRPr="007A2737">
        <w:rPr>
          <w:sz w:val="24"/>
          <w:szCs w:val="24"/>
          <w:lang w:val="en-US"/>
        </w:rPr>
        <w:t xml:space="preserve">values after </w:t>
      </w:r>
      <w:commentRangeEnd w:id="776"/>
      <w:r w:rsidR="00FC0D57" w:rsidRPr="007A2737">
        <w:rPr>
          <w:rStyle w:val="CommentReference"/>
          <w:sz w:val="18"/>
          <w:szCs w:val="18"/>
        </w:rPr>
        <w:commentReference w:id="776"/>
      </w:r>
      <w:commentRangeEnd w:id="777"/>
      <w:r w:rsidR="00F07EC0" w:rsidRPr="007A2737">
        <w:rPr>
          <w:rStyle w:val="CommentReference"/>
          <w:sz w:val="18"/>
          <w:szCs w:val="18"/>
        </w:rPr>
        <w:commentReference w:id="777"/>
      </w:r>
      <w:r w:rsidR="00E87D3C" w:rsidRPr="007A2737">
        <w:rPr>
          <w:sz w:val="24"/>
          <w:szCs w:val="24"/>
          <w:lang w:val="en-US"/>
        </w:rPr>
        <w:t xml:space="preserve">2 h-heat treatment. </w:t>
      </w:r>
      <w:r w:rsidR="00F07EC0" w:rsidRPr="007A2737">
        <w:rPr>
          <w:sz w:val="24"/>
          <w:szCs w:val="24"/>
          <w:lang w:val="en-US"/>
        </w:rPr>
        <w:t>Compared to their RT samples, the indentation modulus increased 15.1 ± 9.5 %, 8.9 ± 1.5 %, 10.5 ± 4.7 % for samples with 0, 1, 25 min-Turaxx treatment</w:t>
      </w:r>
      <w:r w:rsidR="00E87D3C" w:rsidRPr="007A2737">
        <w:rPr>
          <w:sz w:val="24"/>
          <w:szCs w:val="24"/>
          <w:lang w:val="en-US"/>
        </w:rPr>
        <w:t xml:space="preserve">. </w:t>
      </w:r>
      <w:commentRangeEnd w:id="775"/>
      <w:r w:rsidR="00FC0D57" w:rsidRPr="007A2737">
        <w:rPr>
          <w:rStyle w:val="CommentReference"/>
          <w:sz w:val="18"/>
          <w:szCs w:val="18"/>
        </w:rPr>
        <w:commentReference w:id="775"/>
      </w:r>
      <w:r w:rsidR="00E87D3C" w:rsidRPr="007A2737">
        <w:rPr>
          <w:sz w:val="24"/>
          <w:szCs w:val="24"/>
          <w:lang w:val="en-US"/>
        </w:rPr>
        <w:t xml:space="preserve">The mechanical properties of samples with </w:t>
      </w:r>
      <w:r w:rsidR="00F07EC0" w:rsidRPr="007A2737">
        <w:rPr>
          <w:sz w:val="24"/>
          <w:szCs w:val="24"/>
          <w:lang w:val="en-US"/>
        </w:rPr>
        <w:t xml:space="preserve">aging treatment </w:t>
      </w:r>
      <w:r w:rsidR="00E87D3C" w:rsidRPr="007A2737">
        <w:rPr>
          <w:sz w:val="24"/>
          <w:szCs w:val="24"/>
          <w:lang w:val="en-US"/>
        </w:rPr>
        <w:t xml:space="preserve">increased significantly with increasing heat treatment time in opposite. </w:t>
      </w:r>
      <w:r w:rsidR="00EB6543" w:rsidRPr="007A2737">
        <w:rPr>
          <w:sz w:val="24"/>
          <w:szCs w:val="24"/>
          <w:lang w:val="en-US"/>
        </w:rPr>
        <w:t>The geometric density measurement results indicate that after 2 h-heat treatment, the presence of water allows the mycelium to plastically deform and shrink. Then more micropores are filled. After 18 h-heat treatment, the macropores expand due to the shrinkage of the mycelium structure</w:t>
      </w:r>
      <w:r w:rsidR="00E87D3C" w:rsidRPr="007A2737">
        <w:rPr>
          <w:sz w:val="24"/>
          <w:szCs w:val="24"/>
          <w:lang w:val="en-US"/>
        </w:rPr>
        <w:t xml:space="preserve">. </w:t>
      </w:r>
    </w:p>
    <w:p w14:paraId="5A319EB9" w14:textId="24B1FBC4" w:rsidR="00E87D3C" w:rsidRPr="007A2737" w:rsidRDefault="009E5F83" w:rsidP="007A2737">
      <w:pPr>
        <w:spacing w:line="360" w:lineRule="auto"/>
        <w:jc w:val="both"/>
        <w:rPr>
          <w:sz w:val="24"/>
          <w:szCs w:val="24"/>
          <w:lang w:val="en-US"/>
        </w:rPr>
      </w:pPr>
      <w:r w:rsidRPr="007A2737">
        <w:rPr>
          <w:sz w:val="24"/>
          <w:szCs w:val="24"/>
          <w:lang w:val="en-US"/>
        </w:rPr>
        <w:t>The mechanical properties of the mineralized mycelium samples with calcium phosphate were not improved. Many samples showed a decrease in mechanical properties. In the samples M-</w:t>
      </w:r>
      <w:r w:rsidRPr="007A2737">
        <w:rPr>
          <w:sz w:val="24"/>
          <w:szCs w:val="24"/>
          <w:lang w:val="en-US"/>
        </w:rPr>
        <w:lastRenderedPageBreak/>
        <w:t xml:space="preserve">insitu-CaP and Batch ADB/BDA composite samples, this was due to the formation of calcium phosphate, which caused the porosity of the mycelium matrix to increase when drying. In the M-prec-CaP composite sample, a large amount of calcium phosphate adhered to the surface of the pellet structure due to poor diffusivity, which made the bonding between the pellet structures of the mycelium worse and the mechanical properties decreased. In addition, due to the driving effect of water evaporation and the inability of the mycelium matrix to stabilize calcium phosphate, the samples all showed phase separation. Raman spectroscopy and PXRD were used to characterize the calcium phosphate phase </w:t>
      </w:r>
      <w:r w:rsidR="00C40F2C" w:rsidRPr="007A2737">
        <w:rPr>
          <w:sz w:val="24"/>
          <w:szCs w:val="24"/>
          <w:lang w:val="en-US"/>
        </w:rPr>
        <w:t>forme</w:t>
      </w:r>
      <w:r w:rsidRPr="007A2737">
        <w:rPr>
          <w:sz w:val="24"/>
          <w:szCs w:val="24"/>
          <w:lang w:val="en-US"/>
        </w:rPr>
        <w:t>d in the samples. Many characteristic peaks of DCPD were found in the samples M-insitu-CaP and Batch ADB/BDA composite samples, indicating that ACP cannot be formed through insitu synthesis, but DCPD. It is worth noti</w:t>
      </w:r>
      <w:r w:rsidR="00C40F2C" w:rsidRPr="007A2737">
        <w:rPr>
          <w:sz w:val="24"/>
          <w:szCs w:val="24"/>
          <w:lang w:val="en-US"/>
        </w:rPr>
        <w:t>ci</w:t>
      </w:r>
      <w:r w:rsidRPr="007A2737">
        <w:rPr>
          <w:sz w:val="24"/>
          <w:szCs w:val="24"/>
          <w:lang w:val="en-US"/>
        </w:rPr>
        <w:t>ng that incompletely dissolved ammonium phosphate and calcium acetate crystals were also found in the sample Batch ADB. This is due to the addition of too little water</w:t>
      </w:r>
      <w:r w:rsidR="00C40F2C" w:rsidRPr="007A2737">
        <w:rPr>
          <w:sz w:val="24"/>
          <w:szCs w:val="24"/>
          <w:lang w:val="en-US"/>
        </w:rPr>
        <w:t xml:space="preserve"> and too short stirring time</w:t>
      </w:r>
      <w:r w:rsidRPr="007A2737">
        <w:rPr>
          <w:sz w:val="24"/>
          <w:szCs w:val="24"/>
          <w:lang w:val="en-US"/>
        </w:rPr>
        <w:t xml:space="preserve">. In the PXRD pattern of the M-prec-CaP composite sample, the presence of </w:t>
      </w:r>
      <w:r w:rsidR="00876291">
        <w:rPr>
          <w:sz w:val="24"/>
          <w:szCs w:val="24"/>
          <w:lang w:val="en-US"/>
        </w:rPr>
        <w:t>HAP</w:t>
      </w:r>
      <w:r w:rsidRPr="007A2737">
        <w:rPr>
          <w:sz w:val="24"/>
          <w:szCs w:val="24"/>
          <w:lang w:val="en-US"/>
        </w:rPr>
        <w:t>. In general, the two methods cannot synthesize ACP in the mycelium matrix.</w:t>
      </w:r>
    </w:p>
    <w:p w14:paraId="51BDB729" w14:textId="69EB7024" w:rsidR="00C40F2C" w:rsidRPr="007A2737" w:rsidRDefault="00C40F2C" w:rsidP="00C40F2C">
      <w:pPr>
        <w:pStyle w:val="Heading4"/>
        <w:spacing w:line="360" w:lineRule="auto"/>
        <w:rPr>
          <w:sz w:val="24"/>
          <w:szCs w:val="24"/>
          <w:lang w:val="en-US"/>
        </w:rPr>
      </w:pPr>
      <w:r w:rsidRPr="007A2737">
        <w:rPr>
          <w:sz w:val="24"/>
          <w:szCs w:val="24"/>
          <w:lang w:val="en-US"/>
        </w:rPr>
        <w:t>The characterization of CNC composite samples.</w:t>
      </w:r>
    </w:p>
    <w:p w14:paraId="64EC2113" w14:textId="1234C9CD" w:rsidR="00C40F2C" w:rsidRPr="007A2737" w:rsidRDefault="00C40F2C" w:rsidP="00D6417E">
      <w:pPr>
        <w:spacing w:line="360" w:lineRule="auto"/>
        <w:rPr>
          <w:sz w:val="24"/>
          <w:szCs w:val="24"/>
          <w:lang w:val="en-US"/>
        </w:rPr>
      </w:pPr>
      <w:r w:rsidRPr="007A2737">
        <w:rPr>
          <w:sz w:val="24"/>
          <w:szCs w:val="24"/>
          <w:lang w:val="en-US"/>
        </w:rPr>
        <w:t xml:space="preserve">CNC composite films were produced by using precursor-synthesis in CNC matrix. In the CNC-CaP samples, the thickness of the composite film increases with the increase of CaP content. And when the glass slide is highly sanitary, all CaP contents can be firmly attached to the glass slide. In contrast, the thickness of the CNC-CaC composite films increased slightly with increasing CaC content and showed no shrinkage, but the film samples often detached from the glass slide. Thermal stress cracking can also be reduced by drying the both CNC composite films in an incubator. </w:t>
      </w:r>
    </w:p>
    <w:p w14:paraId="0E2E6E2E" w14:textId="4EEA17C0" w:rsidR="00CE02A2" w:rsidRDefault="00CE02A2" w:rsidP="00D6417E">
      <w:pPr>
        <w:spacing w:line="360" w:lineRule="auto"/>
        <w:rPr>
          <w:ins w:id="778" w:author="Fan, Qi" w:date="2024-09-06T01:54:00Z"/>
          <w:sz w:val="24"/>
          <w:szCs w:val="24"/>
          <w:lang w:val="en-US"/>
        </w:rPr>
      </w:pPr>
      <w:r w:rsidRPr="007A2737">
        <w:rPr>
          <w:sz w:val="24"/>
          <w:szCs w:val="24"/>
          <w:lang w:val="en-US"/>
        </w:rPr>
        <w:t xml:space="preserve">The mechanical </w:t>
      </w:r>
      <w:commentRangeStart w:id="779"/>
      <w:r w:rsidRPr="007A2737">
        <w:rPr>
          <w:sz w:val="24"/>
          <w:szCs w:val="24"/>
          <w:lang w:val="en-US"/>
        </w:rPr>
        <w:t xml:space="preserve">properties of the composite film were characterized and it was found that the </w:t>
      </w:r>
      <w:r w:rsidR="00C049E0" w:rsidRPr="007A2737">
        <w:rPr>
          <w:sz w:val="24"/>
          <w:szCs w:val="24"/>
          <w:lang w:val="en-US"/>
        </w:rPr>
        <w:t>indentation modulu</w:t>
      </w:r>
      <w:r w:rsidRPr="007A2737">
        <w:rPr>
          <w:sz w:val="24"/>
          <w:szCs w:val="24"/>
          <w:lang w:val="en-US"/>
        </w:rPr>
        <w:t xml:space="preserve">s of the CNC-CaP sample first increased </w:t>
      </w:r>
      <w:r w:rsidR="00AA0598" w:rsidRPr="007A2737">
        <w:rPr>
          <w:sz w:val="24"/>
          <w:szCs w:val="24"/>
          <w:lang w:val="en-US"/>
        </w:rPr>
        <w:t xml:space="preserve">to 4.78 ± 0.28 GPa for CNC 110 (maximum 224 % and 249 %) and 5.80 ± 0.28 GPa for CNC 100. </w:t>
      </w:r>
      <w:r w:rsidR="00EB6543" w:rsidRPr="007A2737">
        <w:rPr>
          <w:sz w:val="24"/>
          <w:szCs w:val="24"/>
          <w:lang w:val="en-US"/>
        </w:rPr>
        <w:t xml:space="preserve"> </w:t>
      </w:r>
      <w:r w:rsidR="00AA0598" w:rsidRPr="007A2737">
        <w:rPr>
          <w:sz w:val="24"/>
          <w:szCs w:val="24"/>
          <w:lang w:val="en-US"/>
        </w:rPr>
        <w:t>T</w:t>
      </w:r>
      <w:r w:rsidRPr="007A2737">
        <w:rPr>
          <w:sz w:val="24"/>
          <w:szCs w:val="24"/>
          <w:lang w:val="en-US"/>
        </w:rPr>
        <w:t xml:space="preserve">hen </w:t>
      </w:r>
      <w:r w:rsidR="00AA0598" w:rsidRPr="007A2737">
        <w:rPr>
          <w:sz w:val="24"/>
          <w:szCs w:val="24"/>
          <w:lang w:val="en-US"/>
        </w:rPr>
        <w:t xml:space="preserve">indentation modulus </w:t>
      </w:r>
      <w:r w:rsidRPr="007A2737">
        <w:rPr>
          <w:sz w:val="24"/>
          <w:szCs w:val="24"/>
          <w:lang w:val="en-US"/>
        </w:rPr>
        <w:t xml:space="preserve">decreased </w:t>
      </w:r>
      <w:r w:rsidR="00AA0598" w:rsidRPr="007A2737">
        <w:rPr>
          <w:sz w:val="24"/>
          <w:szCs w:val="24"/>
          <w:lang w:val="en-US"/>
        </w:rPr>
        <w:t xml:space="preserve">to 4.06 ± 0.52 GPa for CNC 110 and 4.73 ± 0.22 GPa for CNC 100 (15.1 % and 18.5 %) </w:t>
      </w:r>
      <w:r w:rsidRPr="007A2737">
        <w:rPr>
          <w:sz w:val="24"/>
          <w:szCs w:val="24"/>
          <w:lang w:val="en-US"/>
        </w:rPr>
        <w:t xml:space="preserve">with the increase of CaP content. </w:t>
      </w:r>
      <w:commentRangeEnd w:id="779"/>
      <w:r w:rsidR="00FC0D57" w:rsidRPr="007A2737">
        <w:rPr>
          <w:rStyle w:val="CommentReference"/>
          <w:sz w:val="18"/>
          <w:szCs w:val="18"/>
        </w:rPr>
        <w:commentReference w:id="779"/>
      </w:r>
      <w:r w:rsidRPr="007A2737">
        <w:rPr>
          <w:sz w:val="24"/>
          <w:szCs w:val="24"/>
          <w:lang w:val="en-US"/>
        </w:rPr>
        <w:t xml:space="preserve">This may be due to the voids generated by the integration of CaP. When the CaP content increased more than 50 wt.%, the effect of the voids on the </w:t>
      </w:r>
      <w:r w:rsidR="00C049E0" w:rsidRPr="007A2737">
        <w:rPr>
          <w:sz w:val="24"/>
          <w:szCs w:val="24"/>
          <w:lang w:val="en-US"/>
        </w:rPr>
        <w:t>indentation modulu</w:t>
      </w:r>
      <w:r w:rsidRPr="007A2737">
        <w:rPr>
          <w:sz w:val="24"/>
          <w:szCs w:val="24"/>
          <w:lang w:val="en-US"/>
        </w:rPr>
        <w:t xml:space="preserve">s after drying caused by the continued increase of CaP content was greater than the enhancement effect of CaP on the </w:t>
      </w:r>
      <w:r w:rsidR="00C049E0" w:rsidRPr="007A2737">
        <w:rPr>
          <w:sz w:val="24"/>
          <w:szCs w:val="24"/>
          <w:lang w:val="en-US"/>
        </w:rPr>
        <w:t>indentation modulu</w:t>
      </w:r>
      <w:r w:rsidRPr="007A2737">
        <w:rPr>
          <w:sz w:val="24"/>
          <w:szCs w:val="24"/>
          <w:lang w:val="en-US"/>
        </w:rPr>
        <w:t xml:space="preserve">s. </w:t>
      </w:r>
      <w:r w:rsidR="00EF0437" w:rsidRPr="007A2737">
        <w:rPr>
          <w:sz w:val="24"/>
          <w:szCs w:val="24"/>
          <w:lang w:val="en-US"/>
        </w:rPr>
        <w:t xml:space="preserve">The strengthening effect of CaP on Martens hardness is not as strong as that on </w:t>
      </w:r>
      <w:r w:rsidR="00C049E0" w:rsidRPr="007A2737">
        <w:rPr>
          <w:sz w:val="24"/>
          <w:szCs w:val="24"/>
          <w:lang w:val="en-US"/>
        </w:rPr>
        <w:t xml:space="preserve">indentation </w:t>
      </w:r>
      <w:r w:rsidR="00C049E0" w:rsidRPr="007A2737">
        <w:rPr>
          <w:sz w:val="24"/>
          <w:szCs w:val="24"/>
          <w:lang w:val="en-US"/>
        </w:rPr>
        <w:lastRenderedPageBreak/>
        <w:t>modulu</w:t>
      </w:r>
      <w:r w:rsidR="00EF0437" w:rsidRPr="007A2737">
        <w:rPr>
          <w:sz w:val="24"/>
          <w:szCs w:val="24"/>
          <w:lang w:val="en-US"/>
        </w:rPr>
        <w:t xml:space="preserve">s. The Martens hardness of CNC-CaP is higher than that of pure CNC film only when it contains 20 wt.%-50 wt.% CaP. </w:t>
      </w:r>
      <w:r w:rsidRPr="007A2737">
        <w:rPr>
          <w:sz w:val="24"/>
          <w:szCs w:val="24"/>
          <w:lang w:val="en-US"/>
        </w:rPr>
        <w:t xml:space="preserve">The </w:t>
      </w:r>
      <w:r w:rsidR="00C049E0" w:rsidRPr="007A2737">
        <w:rPr>
          <w:sz w:val="24"/>
          <w:szCs w:val="24"/>
          <w:lang w:val="en-US"/>
        </w:rPr>
        <w:t>indentation modulu</w:t>
      </w:r>
      <w:r w:rsidRPr="007A2737">
        <w:rPr>
          <w:sz w:val="24"/>
          <w:szCs w:val="24"/>
          <w:lang w:val="en-US"/>
        </w:rPr>
        <w:t xml:space="preserve">s of the CNC-CaC composite films was also enhanced by integration of CaC, with the best enhancement being achieved in CNC-CaC75. The </w:t>
      </w:r>
      <w:r w:rsidR="00C049E0" w:rsidRPr="007A2737">
        <w:rPr>
          <w:sz w:val="24"/>
          <w:szCs w:val="24"/>
          <w:lang w:val="en-US"/>
        </w:rPr>
        <w:t>indentation modulu</w:t>
      </w:r>
      <w:r w:rsidRPr="007A2737">
        <w:rPr>
          <w:sz w:val="24"/>
          <w:szCs w:val="24"/>
          <w:lang w:val="en-US"/>
        </w:rPr>
        <w:t>s measurement data for the samples had a high standard deviation. Because the CaC suspension was centrifuged to form a CaC gel containing CCO and ethanol, it was then added to the CNC matrix and stirred. The ethanol evaporated when the sample was dried, leaving a large number of voids at the corresponding locations. These voids would cause uneven mechanical energy in the sample.</w:t>
      </w:r>
      <w:r w:rsidR="00EF0437" w:rsidRPr="007A2737">
        <w:rPr>
          <w:sz w:val="24"/>
          <w:szCs w:val="24"/>
          <w:lang w:val="en-US"/>
        </w:rPr>
        <w:t xml:space="preserve"> Compared with CaP, CaC has no strengthening effect on Martens hardness. And the presence of voids significantly reduces the Martens hardness of CNC-CaC composite films.</w:t>
      </w:r>
    </w:p>
    <w:p w14:paraId="05E6AB62" w14:textId="77777777" w:rsidR="00633001" w:rsidRPr="007A2737" w:rsidRDefault="00633001" w:rsidP="00D6417E">
      <w:pPr>
        <w:spacing w:line="360" w:lineRule="auto"/>
        <w:rPr>
          <w:sz w:val="24"/>
          <w:szCs w:val="24"/>
          <w:lang w:val="en-US"/>
        </w:rPr>
      </w:pPr>
    </w:p>
    <w:p w14:paraId="17AE57BB" w14:textId="77777777" w:rsidR="003D256B" w:rsidRPr="003D256B" w:rsidRDefault="003D256B" w:rsidP="003D256B">
      <w:pPr>
        <w:rPr>
          <w:lang w:val="en-US"/>
        </w:rPr>
      </w:pPr>
    </w:p>
    <w:p w14:paraId="2757D543" w14:textId="6BD42594" w:rsidR="00374260" w:rsidRPr="000037B4" w:rsidRDefault="00374260" w:rsidP="00386C79">
      <w:pPr>
        <w:pStyle w:val="Heading1"/>
        <w:numPr>
          <w:ilvl w:val="0"/>
          <w:numId w:val="2"/>
        </w:numPr>
        <w:spacing w:line="360" w:lineRule="auto"/>
        <w:ind w:left="426" w:hanging="426"/>
        <w:contextualSpacing/>
        <w:jc w:val="left"/>
        <w:rPr>
          <w:b/>
          <w:bCs/>
          <w:lang w:val="en-US"/>
        </w:rPr>
      </w:pPr>
      <w:bookmarkStart w:id="780" w:name="_Toc176464948"/>
      <w:r w:rsidRPr="000037B4">
        <w:rPr>
          <w:b/>
          <w:bCs/>
          <w:lang w:val="en-US"/>
        </w:rPr>
        <w:t>Reference</w:t>
      </w:r>
      <w:bookmarkEnd w:id="780"/>
    </w:p>
    <w:p w14:paraId="30331278" w14:textId="2372E95C" w:rsidR="00281023" w:rsidRPr="00443AC3" w:rsidRDefault="00281023" w:rsidP="00281023">
      <w:pPr>
        <w:pStyle w:val="NormalWeb"/>
        <w:rPr>
          <w:lang w:val="en-US"/>
        </w:rPr>
      </w:pPr>
      <w:bookmarkStart w:id="781" w:name="_Hlk176475647"/>
      <w:r w:rsidRPr="00443AC3">
        <w:rPr>
          <w:lang w:val="en-US"/>
        </w:rPr>
        <w:t xml:space="preserve">[1] Morgan EF, Unnikrisnan GU, Hussein AI. Bone Mechanical Properties in Healthy and Diseased States. </w:t>
      </w:r>
      <w:r w:rsidRPr="00443AC3">
        <w:rPr>
          <w:rStyle w:val="Emphasis"/>
          <w:i w:val="0"/>
          <w:iCs w:val="0"/>
          <w:lang w:val="en-US"/>
        </w:rPr>
        <w:t>Annu Rev Biomed Eng</w:t>
      </w:r>
      <w:r w:rsidRPr="00443AC3">
        <w:rPr>
          <w:lang w:val="en-US"/>
        </w:rPr>
        <w:t>. 2018;20:119-143. doi: 10.1146/annurev-bioeng-062117-121139.</w:t>
      </w:r>
    </w:p>
    <w:p w14:paraId="32584EBA" w14:textId="4BD632DE" w:rsidR="00281023" w:rsidRPr="00443AC3" w:rsidRDefault="00281023" w:rsidP="00281023">
      <w:pPr>
        <w:pStyle w:val="NormalWeb"/>
        <w:rPr>
          <w:lang w:val="en-US"/>
        </w:rPr>
      </w:pPr>
      <w:r w:rsidRPr="00443AC3">
        <w:rPr>
          <w:lang w:val="en-US"/>
        </w:rPr>
        <w:t xml:space="preserve">[2] Luz GM, Mano JF. Mineralized structures in nature: Examples and inspirations for the design of new composite materials and biomaterials. </w:t>
      </w:r>
      <w:r w:rsidRPr="00443AC3">
        <w:rPr>
          <w:rStyle w:val="Emphasis"/>
          <w:i w:val="0"/>
          <w:iCs w:val="0"/>
          <w:lang w:val="en-US"/>
        </w:rPr>
        <w:t>Composites Science and Technology</w:t>
      </w:r>
      <w:r w:rsidRPr="00443AC3">
        <w:rPr>
          <w:lang w:val="en-US"/>
        </w:rPr>
        <w:t>. 2010;70(13):1777-1788. doi: 10.1016/j.compscitech.2010.05.013.</w:t>
      </w:r>
    </w:p>
    <w:p w14:paraId="00D0F3D7" w14:textId="77777777" w:rsidR="00281023" w:rsidRPr="00443AC3" w:rsidRDefault="00281023" w:rsidP="00281023">
      <w:pPr>
        <w:pStyle w:val="NormalWeb"/>
        <w:rPr>
          <w:lang w:val="en-US"/>
        </w:rPr>
      </w:pPr>
      <w:r w:rsidRPr="00443AC3">
        <w:rPr>
          <w:lang w:val="en-US"/>
        </w:rPr>
        <w:t xml:space="preserve">[3] Estroff LA. Introduction: biomineralization. </w:t>
      </w:r>
      <w:r w:rsidRPr="00443AC3">
        <w:rPr>
          <w:rStyle w:val="Emphasis"/>
          <w:i w:val="0"/>
          <w:iCs w:val="0"/>
          <w:lang w:val="en-US"/>
        </w:rPr>
        <w:t>Chemical Reviews</w:t>
      </w:r>
      <w:r w:rsidRPr="00443AC3">
        <w:rPr>
          <w:lang w:val="en-US"/>
        </w:rPr>
        <w:t>. 2008;108(11):4329-4331. doi: 10.1021/cr8004789.</w:t>
      </w:r>
    </w:p>
    <w:p w14:paraId="6B273068" w14:textId="77777777" w:rsidR="00281023" w:rsidRPr="00443AC3" w:rsidRDefault="00281023" w:rsidP="00281023">
      <w:pPr>
        <w:pStyle w:val="NormalWeb"/>
        <w:rPr>
          <w:lang w:val="en-US"/>
        </w:rPr>
      </w:pPr>
      <w:r w:rsidRPr="00443AC3">
        <w:rPr>
          <w:lang w:val="en-US"/>
        </w:rPr>
        <w:t xml:space="preserve">[4] Ritchie RO. The Conflicts between Strength and Toughness. </w:t>
      </w:r>
      <w:r w:rsidRPr="00443AC3">
        <w:rPr>
          <w:rStyle w:val="Emphasis"/>
          <w:i w:val="0"/>
          <w:iCs w:val="0"/>
          <w:lang w:val="en-US"/>
        </w:rPr>
        <w:t>Nat Mater</w:t>
      </w:r>
      <w:r w:rsidRPr="00443AC3">
        <w:rPr>
          <w:lang w:val="en-US"/>
        </w:rPr>
        <w:t>. 2011;10:817-822. doi: 10.1038/nmat3115.</w:t>
      </w:r>
    </w:p>
    <w:p w14:paraId="5978F38D" w14:textId="77777777" w:rsidR="00281023" w:rsidRPr="00443AC3" w:rsidRDefault="00281023" w:rsidP="00281023">
      <w:pPr>
        <w:pStyle w:val="NormalWeb"/>
        <w:rPr>
          <w:lang w:val="en-US"/>
        </w:rPr>
      </w:pPr>
      <w:r w:rsidRPr="00443AC3">
        <w:rPr>
          <w:lang w:val="en-US"/>
        </w:rPr>
        <w:t xml:space="preserve">[5] Naleway SE, Porter MM, McKittrick J, Meyers MA. Structural Design Elements in Biological Materials: Application to Bioinspiration. </w:t>
      </w:r>
      <w:r w:rsidRPr="00443AC3">
        <w:rPr>
          <w:rStyle w:val="Emphasis"/>
          <w:i w:val="0"/>
          <w:iCs w:val="0"/>
          <w:lang w:val="en-US"/>
        </w:rPr>
        <w:t>Adv Mater</w:t>
      </w:r>
      <w:r w:rsidRPr="00443AC3">
        <w:rPr>
          <w:lang w:val="en-US"/>
        </w:rPr>
        <w:t>. 2015;27:5455-5476. doi: 10.1002/adma.201502403.</w:t>
      </w:r>
    </w:p>
    <w:p w14:paraId="102451A6" w14:textId="77777777" w:rsidR="00281023" w:rsidRPr="00443AC3" w:rsidRDefault="00281023" w:rsidP="00281023">
      <w:pPr>
        <w:pStyle w:val="NormalWeb"/>
        <w:rPr>
          <w:lang w:val="en-US"/>
        </w:rPr>
      </w:pPr>
      <w:r w:rsidRPr="00443AC3">
        <w:rPr>
          <w:lang w:val="en-US"/>
        </w:rPr>
        <w:t xml:space="preserve">[6] Barthelat F, Yin Z, Buehler MJ. Structure and Mechanics of Interfaces in Biological Materials. </w:t>
      </w:r>
      <w:r w:rsidRPr="00443AC3">
        <w:rPr>
          <w:rStyle w:val="Emphasis"/>
          <w:i w:val="0"/>
          <w:iCs w:val="0"/>
          <w:lang w:val="en-US"/>
        </w:rPr>
        <w:t>Nat Rev Mater</w:t>
      </w:r>
      <w:r w:rsidRPr="00443AC3">
        <w:rPr>
          <w:lang w:val="en-US"/>
        </w:rPr>
        <w:t>. 2016;1:16007. doi: 10.1038/natrevmats.2016.7.</w:t>
      </w:r>
    </w:p>
    <w:p w14:paraId="5C5D1695" w14:textId="77777777" w:rsidR="00281023" w:rsidRPr="00443AC3" w:rsidRDefault="00281023" w:rsidP="00281023">
      <w:pPr>
        <w:pStyle w:val="NormalWeb"/>
        <w:rPr>
          <w:lang w:val="en-US"/>
        </w:rPr>
      </w:pPr>
      <w:r w:rsidRPr="00443AC3">
        <w:rPr>
          <w:lang w:val="en-US"/>
        </w:rPr>
        <w:t xml:space="preserve">[7] Lowenstam H, Weiner S. </w:t>
      </w:r>
      <w:r w:rsidRPr="00443AC3">
        <w:rPr>
          <w:rStyle w:val="Emphasis"/>
          <w:i w:val="0"/>
          <w:iCs w:val="0"/>
          <w:lang w:val="en-US"/>
        </w:rPr>
        <w:t>On Biomineralization</w:t>
      </w:r>
      <w:r w:rsidRPr="00443AC3">
        <w:rPr>
          <w:lang w:val="en-US"/>
        </w:rPr>
        <w:t>. Oxford University Press, USA; 1989.</w:t>
      </w:r>
    </w:p>
    <w:p w14:paraId="7A3844B1" w14:textId="77777777" w:rsidR="00281023" w:rsidRPr="00443AC3" w:rsidRDefault="00281023" w:rsidP="00281023">
      <w:pPr>
        <w:pStyle w:val="NormalWeb"/>
        <w:rPr>
          <w:lang w:val="en-US"/>
        </w:rPr>
      </w:pPr>
      <w:r w:rsidRPr="00443AC3">
        <w:rPr>
          <w:lang w:val="en-US"/>
        </w:rPr>
        <w:t xml:space="preserve">[8] Qin K, Zheng Z, Wang J, Pan H, Tang R. Biomineralization strategy: from material manufacturing to biological regulation. </w:t>
      </w:r>
      <w:r w:rsidRPr="00443AC3">
        <w:rPr>
          <w:rStyle w:val="Emphasis"/>
          <w:i w:val="0"/>
          <w:iCs w:val="0"/>
          <w:lang w:val="en-US"/>
        </w:rPr>
        <w:t>Giant</w:t>
      </w:r>
      <w:r w:rsidRPr="00443AC3">
        <w:rPr>
          <w:lang w:val="en-US"/>
        </w:rPr>
        <w:t>. 2024;100317. doi: 10.1016/j.giant.2024.100317.</w:t>
      </w:r>
    </w:p>
    <w:p w14:paraId="5BB03016" w14:textId="77777777" w:rsidR="00281023" w:rsidRPr="00443AC3" w:rsidRDefault="00281023" w:rsidP="00281023">
      <w:pPr>
        <w:pStyle w:val="NormalWeb"/>
        <w:rPr>
          <w:lang w:val="en-US"/>
        </w:rPr>
      </w:pPr>
      <w:r w:rsidRPr="00443AC3">
        <w:rPr>
          <w:lang w:val="en-US"/>
        </w:rPr>
        <w:lastRenderedPageBreak/>
        <w:t xml:space="preserve">[9] Chen Y, Feng Y, Deveaux JG, Masoud MA, Chandra FS, Chen H, Zhang D, Feng L. Biomineralization Forming Process and Bio-inspired Nanomaterials for Biomedical Application: A Review. </w:t>
      </w:r>
      <w:r w:rsidRPr="00443AC3">
        <w:rPr>
          <w:rStyle w:val="Emphasis"/>
          <w:i w:val="0"/>
          <w:iCs w:val="0"/>
          <w:lang w:val="en-US"/>
        </w:rPr>
        <w:t>Minerals</w:t>
      </w:r>
      <w:r w:rsidRPr="00443AC3">
        <w:rPr>
          <w:lang w:val="en-US"/>
        </w:rPr>
        <w:t>. 2019;9(68). doi: 10.3390/min9020068.</w:t>
      </w:r>
    </w:p>
    <w:p w14:paraId="1131AA84" w14:textId="77777777" w:rsidR="00281023" w:rsidRPr="00443AC3" w:rsidRDefault="00281023" w:rsidP="00281023">
      <w:pPr>
        <w:pStyle w:val="NormalWeb"/>
        <w:rPr>
          <w:lang w:val="en-US"/>
        </w:rPr>
      </w:pPr>
      <w:r w:rsidRPr="00443AC3">
        <w:rPr>
          <w:lang w:val="en-US"/>
        </w:rPr>
        <w:t xml:space="preserve">[10] Arockiasamy FS, Muthukrishnan M, Kumar P, Ramesh M, Kannan M. PLA based Bio Composite reinforced with natural fibers: Review. </w:t>
      </w:r>
      <w:r w:rsidRPr="00443AC3">
        <w:rPr>
          <w:rStyle w:val="Emphasis"/>
          <w:i w:val="0"/>
          <w:iCs w:val="0"/>
          <w:lang w:val="en-US"/>
        </w:rPr>
        <w:t>IOP Conference Series Materials Science and Engineering</w:t>
      </w:r>
      <w:r w:rsidRPr="00443AC3">
        <w:rPr>
          <w:lang w:val="en-US"/>
        </w:rPr>
        <w:t>. 2021;1145(1):012069. doi: 10.1088/1757-899X/1145/1/012069.</w:t>
      </w:r>
    </w:p>
    <w:p w14:paraId="39673A5C" w14:textId="77777777" w:rsidR="00281023" w:rsidRPr="00443AC3" w:rsidRDefault="00281023" w:rsidP="00281023">
      <w:pPr>
        <w:pStyle w:val="NormalWeb"/>
        <w:rPr>
          <w:lang w:val="en-US"/>
        </w:rPr>
      </w:pPr>
      <w:r w:rsidRPr="00443AC3">
        <w:rPr>
          <w:lang w:val="en-US"/>
        </w:rPr>
        <w:t xml:space="preserve">[11] Bakhori S, Hassan M, Bakhori N, Jamaludin K, Daud MY, Abdul Aziz S. Physical, Mechanical and Perforation Resistance of Natural-Synthetic Fiber Interply Laminate Hybrid Composites. </w:t>
      </w:r>
      <w:r w:rsidRPr="00443AC3">
        <w:rPr>
          <w:rStyle w:val="Emphasis"/>
          <w:i w:val="0"/>
          <w:iCs w:val="0"/>
          <w:lang w:val="en-US"/>
        </w:rPr>
        <w:t>Polymers</w:t>
      </w:r>
      <w:r w:rsidRPr="00443AC3">
        <w:rPr>
          <w:lang w:val="en-US"/>
        </w:rPr>
        <w:t>. 2022;14(1322). doi: 10.3390/polym14071322.</w:t>
      </w:r>
    </w:p>
    <w:p w14:paraId="48369BEF" w14:textId="77777777" w:rsidR="00281023" w:rsidRPr="00443AC3" w:rsidRDefault="00281023" w:rsidP="00281023">
      <w:pPr>
        <w:pStyle w:val="NormalWeb"/>
        <w:rPr>
          <w:lang w:val="en-US"/>
        </w:rPr>
      </w:pPr>
      <w:r w:rsidRPr="00443AC3">
        <w:rPr>
          <w:lang w:val="en-US"/>
        </w:rPr>
        <w:t xml:space="preserve">[12] Faruk O, Bledzki AK, Fink H-P, Sain M. Progress Report on Natural Fiber Reinforced Composites. </w:t>
      </w:r>
      <w:r w:rsidRPr="00443AC3">
        <w:rPr>
          <w:rStyle w:val="Emphasis"/>
          <w:i w:val="0"/>
          <w:iCs w:val="0"/>
          <w:lang w:val="en-US"/>
        </w:rPr>
        <w:t>Macromol Mater Eng</w:t>
      </w:r>
      <w:r w:rsidRPr="00443AC3">
        <w:rPr>
          <w:lang w:val="en-US"/>
        </w:rPr>
        <w:t>. 2014;299:9-26. doi: 10.1002/mame.201300008.</w:t>
      </w:r>
    </w:p>
    <w:p w14:paraId="720908B9" w14:textId="77777777" w:rsidR="00281023" w:rsidRPr="00443AC3" w:rsidRDefault="00281023" w:rsidP="00281023">
      <w:pPr>
        <w:pStyle w:val="NormalWeb"/>
        <w:rPr>
          <w:lang w:val="en-US"/>
        </w:rPr>
      </w:pPr>
      <w:r w:rsidRPr="00443AC3">
        <w:rPr>
          <w:lang w:val="en-US"/>
        </w:rPr>
        <w:t xml:space="preserve">[13] Pan H, Jiang S, Zhang T, Tang R. In Situ Solution Study of Calcium Phosphate Crystallization Kinetics. </w:t>
      </w:r>
      <w:r w:rsidRPr="00443AC3">
        <w:rPr>
          <w:rStyle w:val="Emphasis"/>
          <w:i w:val="0"/>
          <w:iCs w:val="0"/>
          <w:lang w:val="en-US"/>
        </w:rPr>
        <w:t>Methods in Enzymology</w:t>
      </w:r>
      <w:r w:rsidRPr="00443AC3">
        <w:rPr>
          <w:lang w:val="en-US"/>
        </w:rPr>
        <w:t>. Academic Press; 2013;532:129-144. doi: 10.1016/B978-0-12-416617-2.00006-0.</w:t>
      </w:r>
    </w:p>
    <w:p w14:paraId="5FA0866F" w14:textId="77777777" w:rsidR="00281023" w:rsidRPr="00443AC3" w:rsidRDefault="00281023" w:rsidP="00281023">
      <w:pPr>
        <w:pStyle w:val="NormalWeb"/>
        <w:rPr>
          <w:lang w:val="en-US"/>
        </w:rPr>
      </w:pPr>
      <w:r w:rsidRPr="00443AC3">
        <w:rPr>
          <w:lang w:val="en-US"/>
        </w:rPr>
        <w:t xml:space="preserve">[14] Amjad Z, et al. The growth of hydroxyapatite from solution: A new constant composition method. </w:t>
      </w:r>
      <w:r w:rsidRPr="00443AC3">
        <w:rPr>
          <w:rStyle w:val="Emphasis"/>
          <w:i w:val="0"/>
          <w:iCs w:val="0"/>
          <w:lang w:val="en-US"/>
        </w:rPr>
        <w:t>Journal of Dental Research</w:t>
      </w:r>
      <w:r w:rsidRPr="00443AC3">
        <w:rPr>
          <w:lang w:val="en-US"/>
        </w:rPr>
        <w:t>. 1979;58(4):1431-1432.</w:t>
      </w:r>
    </w:p>
    <w:p w14:paraId="2C523973" w14:textId="4151EA9A" w:rsidR="00281023" w:rsidRPr="00443AC3" w:rsidRDefault="00281023" w:rsidP="00281023">
      <w:pPr>
        <w:pStyle w:val="NormalWeb"/>
        <w:rPr>
          <w:lang w:val="en-US"/>
        </w:rPr>
      </w:pPr>
      <w:r w:rsidRPr="00443AC3">
        <w:rPr>
          <w:lang w:val="en-US"/>
        </w:rPr>
        <w:t xml:space="preserve">[15] Kniep J, Graupner N, Reimer JJ, Müssig J. Mycelium-based biomimetic composite structures as a sustainable leather alternative. </w:t>
      </w:r>
      <w:r w:rsidRPr="00443AC3">
        <w:rPr>
          <w:rStyle w:val="Emphasis"/>
          <w:i w:val="0"/>
          <w:iCs w:val="0"/>
          <w:lang w:val="en-US"/>
        </w:rPr>
        <w:t>Materials Today Communications</w:t>
      </w:r>
      <w:r w:rsidRPr="00443AC3">
        <w:rPr>
          <w:lang w:val="en-US"/>
        </w:rPr>
        <w:t>. 2024;39:109100. doi: 10.1016/j.mtcomm.2024.109100.</w:t>
      </w:r>
    </w:p>
    <w:p w14:paraId="155FAB9D" w14:textId="10E745E7" w:rsidR="00281023" w:rsidRPr="00443AC3" w:rsidRDefault="00281023" w:rsidP="00443AC3">
      <w:pPr>
        <w:pStyle w:val="NormalWeb"/>
        <w:rPr>
          <w:lang w:val="en-US"/>
        </w:rPr>
      </w:pPr>
      <w:r w:rsidRPr="00443AC3">
        <w:rPr>
          <w:lang w:val="en-US"/>
        </w:rPr>
        <w:t xml:space="preserve">[16] </w:t>
      </w:r>
      <w:r w:rsidR="00131559" w:rsidRPr="00443AC3">
        <w:rPr>
          <w:lang w:val="en-US"/>
        </w:rPr>
        <w:t>Lupu BI, Beznea EF, Chirica I. Buckling and Ultimate Strength Assessment of Ship Hull Layered Composite Panels. Advanced Materials Research. Doi:10.4028/www.scientific.net/amr.1143.145</w:t>
      </w:r>
    </w:p>
    <w:p w14:paraId="0F1CC75E" w14:textId="57A11661" w:rsidR="00A71B52" w:rsidRPr="00443AC3" w:rsidRDefault="00131559" w:rsidP="00381BFC">
      <w:pPr>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 xml:space="preserve">[17] </w:t>
      </w:r>
      <w:r w:rsidR="00281023" w:rsidRPr="00443AC3">
        <w:rPr>
          <w:rFonts w:ascii="Times New Roman" w:eastAsia="Times New Roman" w:hAnsi="Times New Roman" w:cs="Times New Roman"/>
          <w:sz w:val="24"/>
          <w:szCs w:val="24"/>
          <w:lang w:val="en-US"/>
        </w:rPr>
        <w:t>X. Wang, Y. Zhang, J. Luo, T. Xu, C. Si, A.J.C. Oscanoa, D. Tang, L. Zhu, P. Wang, C. Huang Printability of hybridized composite from maleic acid-treated bacterial cellulose with gelatin for bone tissue regeneration Adv. Compos. Hybrid Mater., 6 (2023), p. 134, 10.1007/s42114-023-00711-7.</w:t>
      </w:r>
    </w:p>
    <w:p w14:paraId="0313B17B" w14:textId="736A4DBB" w:rsidR="00A71B52" w:rsidRPr="00443AC3" w:rsidRDefault="00131559" w:rsidP="00381BFC">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[1</w:t>
      </w:r>
      <w:r w:rsidR="00E61C2D">
        <w:rPr>
          <w:rFonts w:ascii="Times New Roman" w:eastAsia="Times New Roman" w:hAnsi="Times New Roman" w:cs="Times New Roman"/>
          <w:sz w:val="24"/>
          <w:szCs w:val="24"/>
          <w:lang w:val="en-US"/>
        </w:rPr>
        <w:t>8</w:t>
      </w:r>
      <w:r w:rsidRPr="002F0732">
        <w:rPr>
          <w:rFonts w:ascii="Times New Roman" w:eastAsia="Times New Roman" w:hAnsi="Times New Roman" w:cs="Times New Roman"/>
          <w:sz w:val="24"/>
          <w:szCs w:val="24"/>
          <w:lang w:val="en-US"/>
        </w:rPr>
        <w:t xml:space="preserve">] </w:t>
      </w:r>
      <w:r w:rsidR="00A71B52" w:rsidRPr="00443AC3">
        <w:rPr>
          <w:rFonts w:ascii="Times New Roman" w:eastAsia="Times New Roman" w:hAnsi="Times New Roman" w:cs="Times New Roman"/>
          <w:sz w:val="24"/>
          <w:szCs w:val="24"/>
          <w:lang w:val="en-US"/>
        </w:rPr>
        <w:t>Askeland, Donald R.; Fulay, Pradeep P.; Wright, Wendelin J. (2010-06-21). The Science and Engineering of Materials (6th ed.). Cengage Learning. ISBN 9780495296027.</w:t>
      </w:r>
    </w:p>
    <w:p w14:paraId="2A728B61" w14:textId="194FB45E" w:rsidR="003E1567" w:rsidRPr="00443AC3" w:rsidRDefault="00131559" w:rsidP="00381BFC">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[1</w:t>
      </w:r>
      <w:r w:rsidR="00E61C2D">
        <w:rPr>
          <w:rFonts w:ascii="Times New Roman" w:eastAsia="Times New Roman" w:hAnsi="Times New Roman" w:cs="Times New Roman"/>
          <w:sz w:val="24"/>
          <w:szCs w:val="24"/>
          <w:lang w:val="en-US"/>
        </w:rPr>
        <w:t>9</w:t>
      </w:r>
      <w:r w:rsidRPr="002F0732">
        <w:rPr>
          <w:rFonts w:ascii="Times New Roman" w:eastAsia="Times New Roman" w:hAnsi="Times New Roman" w:cs="Times New Roman"/>
          <w:sz w:val="24"/>
          <w:szCs w:val="24"/>
          <w:lang w:val="en-US"/>
        </w:rPr>
        <w:t xml:space="preserve">] </w:t>
      </w:r>
      <w:r w:rsidR="00A71B52" w:rsidRPr="00443AC3">
        <w:rPr>
          <w:rFonts w:ascii="Times New Roman" w:eastAsia="Times New Roman" w:hAnsi="Times New Roman" w:cs="Times New Roman"/>
          <w:sz w:val="24"/>
          <w:szCs w:val="24"/>
          <w:lang w:val="en-US"/>
        </w:rPr>
        <w:t>D.K.Y. Tam, S. Ruan, P. Gao, T. Yu</w:t>
      </w:r>
      <w:r w:rsidR="00443AC3">
        <w:rPr>
          <w:rFonts w:ascii="Times New Roman" w:eastAsia="Times New Roman" w:hAnsi="Times New Roman" w:cs="Times New Roman"/>
          <w:sz w:val="24"/>
          <w:szCs w:val="24"/>
          <w:lang w:val="en-US"/>
        </w:rPr>
        <w:t>.</w:t>
      </w:r>
      <w:r w:rsidR="00A71B52" w:rsidRPr="00443AC3">
        <w:rPr>
          <w:rFonts w:ascii="Times New Roman" w:eastAsia="Times New Roman" w:hAnsi="Times New Roman" w:cs="Times New Roman"/>
          <w:sz w:val="24"/>
          <w:szCs w:val="24"/>
          <w:lang w:val="en-US"/>
        </w:rPr>
        <w:t xml:space="preserve"> High-performance ballistic protection using polymer nanocomposites, Editor(s): E. Sparks, In Woodhead Publishing Series in Textiles, Advances in Military Textiles and Personal Equipment, Woodhead Publishing, 2012, Pages 213-237, ISBN 9781845696993, </w:t>
      </w:r>
      <w:r w:rsidR="00BC035A">
        <w:fldChar w:fldCharType="begin"/>
      </w:r>
      <w:r w:rsidR="00BC035A" w:rsidRPr="002625F0">
        <w:rPr>
          <w:lang w:val="en-US"/>
          <w:rPrChange w:id="782" w:author="Fan, Qi" w:date="2024-09-06T09:05:00Z">
            <w:rPr/>
          </w:rPrChange>
        </w:rPr>
        <w:instrText xml:space="preserve"> HYPERLINK "https://doi.org/10.1533/9780857095572.2.213" </w:instrText>
      </w:r>
      <w:r w:rsidR="00BC035A">
        <w:fldChar w:fldCharType="separate"/>
      </w:r>
      <w:r w:rsidR="00A71B52" w:rsidRPr="00443AC3">
        <w:rPr>
          <w:rFonts w:ascii="Times New Roman" w:eastAsia="Times New Roman" w:hAnsi="Times New Roman" w:cs="Times New Roman"/>
          <w:sz w:val="24"/>
          <w:szCs w:val="24"/>
          <w:lang w:val="en-US"/>
        </w:rPr>
        <w:t>https://doi.org/10.1533/9780857095572.2.213</w:t>
      </w:r>
      <w:r w:rsidR="00BC035A">
        <w:rPr>
          <w:rFonts w:ascii="Times New Roman" w:eastAsia="Times New Roman" w:hAnsi="Times New Roman" w:cs="Times New Roman"/>
          <w:sz w:val="24"/>
          <w:szCs w:val="24"/>
          <w:lang w:val="en-US"/>
        </w:rPr>
        <w:fldChar w:fldCharType="end"/>
      </w:r>
      <w:r w:rsidR="00A71B52" w:rsidRPr="00443AC3">
        <w:rPr>
          <w:rFonts w:ascii="Times New Roman" w:eastAsia="Times New Roman" w:hAnsi="Times New Roman" w:cs="Times New Roman"/>
          <w:sz w:val="24"/>
          <w:szCs w:val="24"/>
          <w:lang w:val="en-US"/>
        </w:rPr>
        <w:t>.</w:t>
      </w:r>
    </w:p>
    <w:p w14:paraId="42201798" w14:textId="735EAB93" w:rsidR="00A71B52" w:rsidRPr="00443AC3" w:rsidRDefault="00131559" w:rsidP="00381BFC">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20</w:t>
      </w:r>
      <w:r w:rsidRPr="002F0732">
        <w:rPr>
          <w:rFonts w:ascii="Times New Roman" w:eastAsia="Times New Roman" w:hAnsi="Times New Roman" w:cs="Times New Roman"/>
          <w:sz w:val="24"/>
          <w:szCs w:val="24"/>
          <w:lang w:val="en-US"/>
        </w:rPr>
        <w:t xml:space="preserve">] </w:t>
      </w:r>
      <w:r w:rsidR="00A71B52" w:rsidRPr="00443AC3">
        <w:rPr>
          <w:rFonts w:ascii="Times New Roman" w:eastAsia="Times New Roman" w:hAnsi="Times New Roman" w:cs="Times New Roman"/>
          <w:sz w:val="24"/>
          <w:szCs w:val="24"/>
          <w:lang w:val="en-US"/>
        </w:rPr>
        <w:t>M.W. HYER, A.M. WAAS, 1.12 - Micromechanics of Linear Elastic Continuous Fiber Composites, Editor(s): Anthony Kelly, Carl Zweben</w:t>
      </w:r>
      <w:r w:rsidR="00443AC3">
        <w:rPr>
          <w:rFonts w:ascii="SimSun" w:eastAsia="SimSun" w:hAnsi="SimSun" w:cs="SimSun" w:hint="eastAsia"/>
          <w:sz w:val="24"/>
          <w:szCs w:val="24"/>
          <w:lang w:val="en-US"/>
        </w:rPr>
        <w:t>.</w:t>
      </w:r>
      <w:r w:rsidR="00A71B52" w:rsidRPr="00443AC3">
        <w:rPr>
          <w:rFonts w:ascii="Times New Roman" w:eastAsia="Times New Roman" w:hAnsi="Times New Roman" w:cs="Times New Roman"/>
          <w:sz w:val="24"/>
          <w:szCs w:val="24"/>
          <w:lang w:val="en-US"/>
        </w:rPr>
        <w:t xml:space="preserve"> Comprehensive Composite Materials, Pergamon, 2000, Pages 345-375, ISBN 9780080429939, </w:t>
      </w:r>
      <w:r w:rsidR="00BC035A">
        <w:fldChar w:fldCharType="begin"/>
      </w:r>
      <w:r w:rsidR="00BC035A" w:rsidRPr="002625F0">
        <w:rPr>
          <w:lang w:val="en-US"/>
          <w:rPrChange w:id="783" w:author="Fan, Qi" w:date="2024-09-06T09:05:00Z">
            <w:rPr/>
          </w:rPrChange>
        </w:rPr>
        <w:instrText xml:space="preserve"> HYPERLINK "https://doi.org/10.1016/B0-08-042993-9/00049-8" </w:instrText>
      </w:r>
      <w:r w:rsidR="00BC035A">
        <w:fldChar w:fldCharType="separate"/>
      </w:r>
      <w:r w:rsidR="00A71B52" w:rsidRPr="00443AC3">
        <w:rPr>
          <w:rFonts w:ascii="Times New Roman" w:eastAsia="Times New Roman" w:hAnsi="Times New Roman" w:cs="Times New Roman"/>
          <w:sz w:val="24"/>
          <w:szCs w:val="24"/>
          <w:lang w:val="en-US"/>
        </w:rPr>
        <w:t>https://doi.org/10.1016/B0-08-042993-9/00049-8</w:t>
      </w:r>
      <w:r w:rsidR="00BC035A">
        <w:rPr>
          <w:rFonts w:ascii="Times New Roman" w:eastAsia="Times New Roman" w:hAnsi="Times New Roman" w:cs="Times New Roman"/>
          <w:sz w:val="24"/>
          <w:szCs w:val="24"/>
          <w:lang w:val="en-US"/>
        </w:rPr>
        <w:fldChar w:fldCharType="end"/>
      </w:r>
      <w:r w:rsidR="00A71B52" w:rsidRPr="00443AC3">
        <w:rPr>
          <w:rFonts w:ascii="Times New Roman" w:eastAsia="Times New Roman" w:hAnsi="Times New Roman" w:cs="Times New Roman"/>
          <w:sz w:val="24"/>
          <w:szCs w:val="24"/>
          <w:lang w:val="en-US"/>
        </w:rPr>
        <w:t>.</w:t>
      </w:r>
    </w:p>
    <w:p w14:paraId="57F5CF98" w14:textId="67CFFB46" w:rsidR="00A71B52" w:rsidRPr="00443AC3" w:rsidRDefault="00131559" w:rsidP="00381BFC">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21</w:t>
      </w:r>
      <w:r w:rsidRPr="002F0732">
        <w:rPr>
          <w:rFonts w:ascii="Times New Roman" w:eastAsia="Times New Roman" w:hAnsi="Times New Roman" w:cs="Times New Roman"/>
          <w:sz w:val="24"/>
          <w:szCs w:val="24"/>
          <w:lang w:val="en-US"/>
        </w:rPr>
        <w:t xml:space="preserve">] </w:t>
      </w:r>
      <w:r w:rsidR="008772F2" w:rsidRPr="00443AC3">
        <w:rPr>
          <w:rFonts w:ascii="Times New Roman" w:eastAsia="Times New Roman" w:hAnsi="Times New Roman" w:cs="Times New Roman"/>
          <w:sz w:val="24"/>
          <w:szCs w:val="24"/>
          <w:lang w:val="en-US"/>
        </w:rPr>
        <w:t>Asrar Rafiq Bhat, Rajiv Kumar, Prasanna Kumar S. Mural</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8772F2" w:rsidRPr="00443AC3">
        <w:rPr>
          <w:rFonts w:ascii="Times New Roman" w:eastAsia="Times New Roman" w:hAnsi="Times New Roman" w:cs="Times New Roman"/>
          <w:sz w:val="24"/>
          <w:szCs w:val="24"/>
          <w:lang w:val="en-US"/>
        </w:rPr>
        <w:t>Natural fiber reinforced polymer composites: A comprehensive review of Tribo</w:t>
      </w:r>
      <w:r w:rsidR="008772F2" w:rsidRPr="00443AC3">
        <w:rPr>
          <w:rFonts w:ascii="Times New Roman" w:eastAsia="Times New Roman" w:hAnsi="Times New Roman" w:cs="Times New Roman" w:hint="eastAsia"/>
          <w:sz w:val="24"/>
          <w:szCs w:val="24"/>
          <w:lang w:val="en-US"/>
        </w:rPr>
        <w:t>‐</w:t>
      </w:r>
      <w:r w:rsidR="008772F2" w:rsidRPr="00443AC3">
        <w:rPr>
          <w:rFonts w:ascii="Times New Roman" w:eastAsia="Times New Roman" w:hAnsi="Times New Roman" w:cs="Times New Roman"/>
          <w:sz w:val="24"/>
          <w:szCs w:val="24"/>
          <w:lang w:val="en-US"/>
        </w:rPr>
        <w:t xml:space="preserve">Mechanical properties, Tribology </w:t>
      </w:r>
      <w:r w:rsidR="008772F2" w:rsidRPr="00443AC3">
        <w:rPr>
          <w:rFonts w:ascii="Times New Roman" w:eastAsia="Times New Roman" w:hAnsi="Times New Roman" w:cs="Times New Roman"/>
          <w:sz w:val="24"/>
          <w:szCs w:val="24"/>
          <w:lang w:val="en-US"/>
        </w:rPr>
        <w:lastRenderedPageBreak/>
        <w:t xml:space="preserve">International, Volume 189, 2023, 108978, ISSN 0301-679X, </w:t>
      </w:r>
      <w:r w:rsidR="00BC035A">
        <w:fldChar w:fldCharType="begin"/>
      </w:r>
      <w:r w:rsidR="00BC035A" w:rsidRPr="002625F0">
        <w:rPr>
          <w:lang w:val="en-US"/>
          <w:rPrChange w:id="784" w:author="Fan, Qi" w:date="2024-09-06T09:05:00Z">
            <w:rPr/>
          </w:rPrChange>
        </w:rPr>
        <w:instrText xml:space="preserve"> HYPERLINK "https://doi.org/10.1016/j.triboint.2023.108978" </w:instrText>
      </w:r>
      <w:r w:rsidR="00BC035A">
        <w:fldChar w:fldCharType="separate"/>
      </w:r>
      <w:r w:rsidR="008772F2" w:rsidRPr="00443AC3">
        <w:rPr>
          <w:rFonts w:ascii="Times New Roman" w:eastAsia="Times New Roman" w:hAnsi="Times New Roman" w:cs="Times New Roman"/>
          <w:sz w:val="24"/>
          <w:szCs w:val="24"/>
          <w:lang w:val="en-US"/>
        </w:rPr>
        <w:t>https://doi.org/10.1016/j.triboint.2023.108978</w:t>
      </w:r>
      <w:r w:rsidR="00BC035A">
        <w:rPr>
          <w:rFonts w:ascii="Times New Roman" w:eastAsia="Times New Roman" w:hAnsi="Times New Roman" w:cs="Times New Roman"/>
          <w:sz w:val="24"/>
          <w:szCs w:val="24"/>
          <w:lang w:val="en-US"/>
        </w:rPr>
        <w:fldChar w:fldCharType="end"/>
      </w:r>
      <w:r w:rsidR="008772F2" w:rsidRPr="00443AC3">
        <w:rPr>
          <w:rFonts w:ascii="Times New Roman" w:eastAsia="Times New Roman" w:hAnsi="Times New Roman" w:cs="Times New Roman"/>
          <w:sz w:val="24"/>
          <w:szCs w:val="24"/>
          <w:lang w:val="en-US"/>
        </w:rPr>
        <w:t>.</w:t>
      </w:r>
    </w:p>
    <w:p w14:paraId="44123BD1" w14:textId="1AC0ADA9" w:rsidR="008772F2" w:rsidRPr="00443AC3" w:rsidRDefault="00131559" w:rsidP="00381BFC">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22</w:t>
      </w:r>
      <w:r w:rsidRPr="002F0732">
        <w:rPr>
          <w:rFonts w:ascii="Times New Roman" w:eastAsia="Times New Roman" w:hAnsi="Times New Roman" w:cs="Times New Roman"/>
          <w:sz w:val="24"/>
          <w:szCs w:val="24"/>
          <w:lang w:val="en-US"/>
        </w:rPr>
        <w:t xml:space="preserve">] </w:t>
      </w:r>
      <w:r w:rsidR="008772F2" w:rsidRPr="00443AC3">
        <w:rPr>
          <w:rFonts w:ascii="Times New Roman" w:eastAsia="Times New Roman" w:hAnsi="Times New Roman" w:cs="Times New Roman"/>
          <w:sz w:val="24"/>
          <w:szCs w:val="24"/>
          <w:lang w:val="en-US"/>
        </w:rPr>
        <w:t>J.W. Martin</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8772F2" w:rsidRPr="00443AC3">
        <w:rPr>
          <w:rFonts w:ascii="Times New Roman" w:eastAsia="Times New Roman" w:hAnsi="Times New Roman" w:cs="Times New Roman"/>
          <w:sz w:val="24"/>
          <w:szCs w:val="24"/>
          <w:lang w:val="en-US"/>
        </w:rPr>
        <w:t>6 - Composite materials</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8772F2" w:rsidRPr="00443AC3">
        <w:rPr>
          <w:rFonts w:ascii="Times New Roman" w:eastAsia="Times New Roman" w:hAnsi="Times New Roman" w:cs="Times New Roman"/>
          <w:sz w:val="24"/>
          <w:szCs w:val="24"/>
          <w:lang w:val="en-US"/>
        </w:rPr>
        <w:t>Editor(s): J.W. Martin, Materials for Engineering (Third Edition</w:t>
      </w:r>
      <w:r w:rsidR="00443AC3" w:rsidRPr="00443AC3">
        <w:rPr>
          <w:rFonts w:ascii="Times New Roman" w:eastAsia="Times New Roman" w:hAnsi="Times New Roman" w:cs="Times New Roman"/>
          <w:sz w:val="24"/>
          <w:szCs w:val="24"/>
          <w:lang w:val="en-US"/>
        </w:rPr>
        <w:t>)</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8772F2" w:rsidRPr="00443AC3">
        <w:rPr>
          <w:rFonts w:ascii="Times New Roman" w:eastAsia="Times New Roman" w:hAnsi="Times New Roman" w:cs="Times New Roman"/>
          <w:sz w:val="24"/>
          <w:szCs w:val="24"/>
          <w:lang w:val="en-US"/>
        </w:rPr>
        <w:t>Woodhead Publishing, 2006</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8772F2" w:rsidRPr="00443AC3">
        <w:rPr>
          <w:rFonts w:ascii="Times New Roman" w:eastAsia="Times New Roman" w:hAnsi="Times New Roman" w:cs="Times New Roman"/>
          <w:sz w:val="24"/>
          <w:szCs w:val="24"/>
          <w:lang w:val="en-US"/>
        </w:rPr>
        <w:t>Pages 185-215, ISBN 9781845691578</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BC035A">
        <w:fldChar w:fldCharType="begin"/>
      </w:r>
      <w:r w:rsidR="00BC035A" w:rsidRPr="002625F0">
        <w:rPr>
          <w:lang w:val="en-US"/>
          <w:rPrChange w:id="785" w:author="Fan, Qi" w:date="2024-09-06T09:05:00Z">
            <w:rPr/>
          </w:rPrChange>
        </w:rPr>
        <w:instrText xml:space="preserve"> HYPERLINK "https://doi.org/10.1533/9781845691608.2.185" </w:instrText>
      </w:r>
      <w:r w:rsidR="00BC035A">
        <w:fldChar w:fldCharType="separate"/>
      </w:r>
      <w:r w:rsidR="00CC300C" w:rsidRPr="00443AC3">
        <w:rPr>
          <w:rFonts w:ascii="Times New Roman" w:eastAsia="Times New Roman" w:hAnsi="Times New Roman" w:cs="Times New Roman"/>
          <w:sz w:val="24"/>
          <w:szCs w:val="24"/>
          <w:lang w:val="en-US"/>
        </w:rPr>
        <w:t>https://doi.org/10.1533/9781845691608.2.185</w:t>
      </w:r>
      <w:r w:rsidR="00BC035A">
        <w:rPr>
          <w:rFonts w:ascii="Times New Roman" w:eastAsia="Times New Roman" w:hAnsi="Times New Roman" w:cs="Times New Roman"/>
          <w:sz w:val="24"/>
          <w:szCs w:val="24"/>
          <w:lang w:val="en-US"/>
        </w:rPr>
        <w:fldChar w:fldCharType="end"/>
      </w:r>
      <w:r w:rsidR="008772F2" w:rsidRPr="00443AC3">
        <w:rPr>
          <w:rFonts w:ascii="Times New Roman" w:eastAsia="Times New Roman" w:hAnsi="Times New Roman" w:cs="Times New Roman"/>
          <w:sz w:val="24"/>
          <w:szCs w:val="24"/>
          <w:lang w:val="en-US"/>
        </w:rPr>
        <w:t>.</w:t>
      </w:r>
    </w:p>
    <w:p w14:paraId="3325B43C" w14:textId="6CD2FC57" w:rsidR="00CC300C" w:rsidRPr="00443AC3" w:rsidRDefault="00131559" w:rsidP="00381BFC">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23</w:t>
      </w:r>
      <w:r w:rsidRPr="002F0732">
        <w:rPr>
          <w:rFonts w:ascii="Times New Roman" w:eastAsia="Times New Roman" w:hAnsi="Times New Roman" w:cs="Times New Roman"/>
          <w:sz w:val="24"/>
          <w:szCs w:val="24"/>
          <w:lang w:val="en-US"/>
        </w:rPr>
        <w:t xml:space="preserve">] </w:t>
      </w:r>
      <w:r w:rsidR="00CC300C" w:rsidRPr="00443AC3">
        <w:rPr>
          <w:rFonts w:ascii="Times New Roman" w:eastAsia="Times New Roman" w:hAnsi="Times New Roman" w:cs="Times New Roman"/>
          <w:sz w:val="24"/>
          <w:szCs w:val="24"/>
          <w:lang w:val="en-US"/>
        </w:rPr>
        <w:t>Angelo G. Facca, Mark T. Kortschot, Ning Yan, Predicting the elastic modulus of natural fibre reinforced thermoplastics, Composites Part A: Applied Science and Manufacturing, Volume 37, Issue 10, 2006, Pages 1660-1671, ISSN 1359-835X, https://doi.org/10.1016/j.compositesa.2005.10.006.</w:t>
      </w:r>
    </w:p>
    <w:p w14:paraId="1BD8E6BF" w14:textId="75278E89" w:rsidR="003E1567" w:rsidRPr="00443AC3" w:rsidRDefault="00131559" w:rsidP="00381BFC">
      <w:pPr>
        <w:rPr>
          <w:rFonts w:ascii="Times New Roman" w:eastAsia="Times New Roman" w:hAnsi="Times New Roman" w:cs="Times New Roman"/>
          <w:sz w:val="24"/>
          <w:szCs w:val="24"/>
        </w:rPr>
      </w:pPr>
      <w:r w:rsidRPr="00443AC3">
        <w:rPr>
          <w:rFonts w:ascii="Times New Roman" w:eastAsia="Times New Roman" w:hAnsi="Times New Roman" w:cs="Times New Roman"/>
          <w:sz w:val="24"/>
          <w:szCs w:val="24"/>
        </w:rPr>
        <w:t>[</w:t>
      </w:r>
      <w:r w:rsidR="00E61C2D">
        <w:rPr>
          <w:rFonts w:ascii="Times New Roman" w:eastAsia="Times New Roman" w:hAnsi="Times New Roman" w:cs="Times New Roman"/>
          <w:sz w:val="24"/>
          <w:szCs w:val="24"/>
        </w:rPr>
        <w:t>24</w:t>
      </w:r>
      <w:r w:rsidRPr="00443AC3">
        <w:rPr>
          <w:rFonts w:ascii="Times New Roman" w:eastAsia="Times New Roman" w:hAnsi="Times New Roman" w:cs="Times New Roman"/>
          <w:sz w:val="24"/>
          <w:szCs w:val="24"/>
        </w:rPr>
        <w:t xml:space="preserve">] </w:t>
      </w:r>
      <w:r w:rsidR="008F3CC7" w:rsidRPr="00443AC3">
        <w:rPr>
          <w:rFonts w:ascii="Times New Roman" w:eastAsia="Times New Roman" w:hAnsi="Times New Roman" w:cs="Times New Roman"/>
          <w:sz w:val="24"/>
          <w:szCs w:val="24"/>
        </w:rPr>
        <w:t>Voigt, W. (1889). "Ueber die Beziehung zwischen den beiden Elasticitätsconstanten isotroper Körper". Annalen der Physik. 274 (12): 573–587. Bibcode:1889AnP...274..573V. doi:10.1002/andp.18892741206.</w:t>
      </w:r>
    </w:p>
    <w:p w14:paraId="2881F69F" w14:textId="09942492" w:rsidR="008F3CC7" w:rsidRPr="00443AC3" w:rsidRDefault="00131559" w:rsidP="00381BFC">
      <w:pPr>
        <w:rPr>
          <w:rFonts w:ascii="Times New Roman" w:eastAsia="Times New Roman" w:hAnsi="Times New Roman" w:cs="Times New Roman"/>
          <w:sz w:val="24"/>
          <w:szCs w:val="24"/>
        </w:rPr>
      </w:pPr>
      <w:r w:rsidRPr="00443AC3">
        <w:rPr>
          <w:rFonts w:ascii="Times New Roman" w:eastAsia="Times New Roman" w:hAnsi="Times New Roman" w:cs="Times New Roman"/>
          <w:sz w:val="24"/>
          <w:szCs w:val="24"/>
        </w:rPr>
        <w:t>[</w:t>
      </w:r>
      <w:r w:rsidR="00E61C2D">
        <w:rPr>
          <w:rFonts w:ascii="Times New Roman" w:eastAsia="Times New Roman" w:hAnsi="Times New Roman" w:cs="Times New Roman"/>
          <w:sz w:val="24"/>
          <w:szCs w:val="24"/>
        </w:rPr>
        <w:t>25</w:t>
      </w:r>
      <w:r w:rsidRPr="00443AC3">
        <w:rPr>
          <w:rFonts w:ascii="Times New Roman" w:eastAsia="Times New Roman" w:hAnsi="Times New Roman" w:cs="Times New Roman"/>
          <w:sz w:val="24"/>
          <w:szCs w:val="24"/>
        </w:rPr>
        <w:t xml:space="preserve">] </w:t>
      </w:r>
      <w:r w:rsidR="008F3CC7" w:rsidRPr="00443AC3">
        <w:rPr>
          <w:rFonts w:ascii="Times New Roman" w:eastAsia="Times New Roman" w:hAnsi="Times New Roman" w:cs="Times New Roman"/>
          <w:sz w:val="24"/>
          <w:szCs w:val="24"/>
        </w:rPr>
        <w:t>Reuss, A. (1929). "Berechnung der Fließgrenze von Mischkristallen auf Grund der Plastizitätsbedingung für Einkristalle". Zeitschrift für Angewandte Mathematik und Mechanik. 9 (1): 49–58. Bibcode:1929ZaMM....9...49R. doi:10.1002/zamm.19290090104.</w:t>
      </w:r>
    </w:p>
    <w:p w14:paraId="6002B071" w14:textId="09899610" w:rsidR="00381BFC" w:rsidRPr="00443AC3" w:rsidRDefault="00131559" w:rsidP="003A3854">
      <w:pPr>
        <w:tabs>
          <w:tab w:val="left" w:pos="6946"/>
        </w:tabs>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26</w:t>
      </w:r>
      <w:r w:rsidRPr="002F0732">
        <w:rPr>
          <w:rFonts w:ascii="Times New Roman" w:eastAsia="Times New Roman" w:hAnsi="Times New Roman" w:cs="Times New Roman"/>
          <w:sz w:val="24"/>
          <w:szCs w:val="24"/>
          <w:lang w:val="en-US"/>
        </w:rPr>
        <w:t xml:space="preserve">] </w:t>
      </w:r>
      <w:r w:rsidR="001F08EB" w:rsidRPr="00443AC3">
        <w:rPr>
          <w:rFonts w:ascii="Times New Roman" w:eastAsia="Times New Roman" w:hAnsi="Times New Roman" w:cs="Times New Roman"/>
          <w:sz w:val="24"/>
          <w:szCs w:val="24"/>
          <w:lang w:val="en-US"/>
        </w:rPr>
        <w:t>A. P. Jackson, J. F. V. Vincent, R. M. Turner, and R. M. Alexander</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1F08EB" w:rsidRPr="00443AC3">
        <w:rPr>
          <w:rFonts w:ascii="Times New Roman" w:eastAsia="Times New Roman" w:hAnsi="Times New Roman" w:cs="Times New Roman"/>
          <w:sz w:val="24"/>
          <w:szCs w:val="24"/>
          <w:lang w:val="en-US"/>
        </w:rPr>
        <w:t>“The mechanical design of nacre</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1F08EB" w:rsidRPr="00443AC3">
        <w:rPr>
          <w:rFonts w:ascii="Times New Roman" w:eastAsia="Times New Roman" w:hAnsi="Times New Roman" w:cs="Times New Roman"/>
          <w:sz w:val="24"/>
          <w:szCs w:val="24"/>
          <w:lang w:val="en-US"/>
        </w:rPr>
        <w:t>Proceedings of the Royal Society of London. Series B. Biological Sciences</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1F08EB" w:rsidRPr="00443AC3">
        <w:rPr>
          <w:rFonts w:ascii="Times New Roman" w:eastAsia="Times New Roman" w:hAnsi="Times New Roman" w:cs="Times New Roman"/>
          <w:sz w:val="24"/>
          <w:szCs w:val="24"/>
          <w:lang w:val="en-US"/>
        </w:rPr>
        <w:t>vol. 234, no. 1277</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1F08EB" w:rsidRPr="00443AC3">
        <w:rPr>
          <w:rFonts w:ascii="Times New Roman" w:eastAsia="Times New Roman" w:hAnsi="Times New Roman" w:cs="Times New Roman"/>
          <w:sz w:val="24"/>
          <w:szCs w:val="24"/>
          <w:lang w:val="en-US"/>
        </w:rPr>
        <w:t>pp. 415–440</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1F08EB" w:rsidRPr="00443AC3">
        <w:rPr>
          <w:rFonts w:ascii="Times New Roman" w:eastAsia="Times New Roman" w:hAnsi="Times New Roman" w:cs="Times New Roman"/>
          <w:sz w:val="24"/>
          <w:szCs w:val="24"/>
          <w:lang w:val="en-US"/>
        </w:rPr>
        <w:t>Sep. 1988.</w:t>
      </w:r>
      <w:r w:rsidR="001F08EB" w:rsidRPr="00443AC3" w:rsidDel="001F08EB">
        <w:rPr>
          <w:rFonts w:ascii="Times New Roman" w:eastAsia="Times New Roman" w:hAnsi="Times New Roman" w:cs="Times New Roman"/>
          <w:sz w:val="24"/>
          <w:szCs w:val="24"/>
          <w:lang w:val="en-US"/>
        </w:rPr>
        <w:t xml:space="preserve"> </w:t>
      </w:r>
    </w:p>
    <w:p w14:paraId="4DF85297" w14:textId="7E4EAB37" w:rsidR="00143054" w:rsidRPr="00443AC3" w:rsidRDefault="00131559" w:rsidP="00381BFC">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27</w:t>
      </w:r>
      <w:r w:rsidRPr="002F0732">
        <w:rPr>
          <w:rFonts w:ascii="Times New Roman" w:eastAsia="Times New Roman" w:hAnsi="Times New Roman" w:cs="Times New Roman"/>
          <w:sz w:val="24"/>
          <w:szCs w:val="24"/>
          <w:lang w:val="en-US"/>
        </w:rPr>
        <w:t xml:space="preserve">] </w:t>
      </w:r>
      <w:r w:rsidR="00143054" w:rsidRPr="00443AC3">
        <w:rPr>
          <w:rFonts w:ascii="Times New Roman" w:eastAsia="Times New Roman" w:hAnsi="Times New Roman" w:cs="Times New Roman"/>
          <w:sz w:val="24"/>
          <w:szCs w:val="24"/>
          <w:lang w:val="en-US"/>
        </w:rPr>
        <w:t>H. Dai, W. Dai, Z. Hu, W. Zhang, G. Zhang, R. Guo, Advanced Composites Inspired by Biological Structures and Functions in Nature: Architecture Design, Strengthening Mechanisms, and Mechanical-Functional Responses. Adv. Sci. 2023, 10, 2207192. https://doi.org/10.1002/advs.202207192</w:t>
      </w:r>
    </w:p>
    <w:p w14:paraId="3CB5E9A7" w14:textId="6E9AFEE4" w:rsidR="00143054" w:rsidRPr="00443AC3" w:rsidRDefault="00131559" w:rsidP="00143054">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28</w:t>
      </w:r>
      <w:r w:rsidRPr="002F0732">
        <w:rPr>
          <w:rFonts w:ascii="Times New Roman" w:eastAsia="Times New Roman" w:hAnsi="Times New Roman" w:cs="Times New Roman"/>
          <w:sz w:val="24"/>
          <w:szCs w:val="24"/>
          <w:lang w:val="en-US"/>
        </w:rPr>
        <w:t xml:space="preserve">] </w:t>
      </w:r>
      <w:r w:rsidR="009A33FB" w:rsidRPr="00443AC3">
        <w:rPr>
          <w:rFonts w:ascii="Times New Roman" w:eastAsia="Times New Roman" w:hAnsi="Times New Roman" w:cs="Times New Roman"/>
          <w:sz w:val="24"/>
          <w:szCs w:val="24"/>
          <w:lang w:val="en-US"/>
        </w:rPr>
        <w:t>Jones, R.M. (1999). Mechanics Of Composite Materials (2nd ed.). CRC Press. p. 86. https://doi.org/10.1201/9781498711067</w:t>
      </w:r>
    </w:p>
    <w:p w14:paraId="2E3993DB" w14:textId="3EBC606A" w:rsidR="00143054" w:rsidRPr="00443AC3" w:rsidRDefault="00131559" w:rsidP="00143054">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29</w:t>
      </w:r>
      <w:r w:rsidRPr="002F0732">
        <w:rPr>
          <w:rFonts w:ascii="Times New Roman" w:eastAsia="Times New Roman" w:hAnsi="Times New Roman" w:cs="Times New Roman"/>
          <w:sz w:val="24"/>
          <w:szCs w:val="24"/>
          <w:lang w:val="en-US"/>
        </w:rPr>
        <w:t xml:space="preserve">] </w:t>
      </w:r>
      <w:r w:rsidR="00A9396F" w:rsidRPr="00443AC3">
        <w:rPr>
          <w:rFonts w:ascii="Times New Roman" w:eastAsia="Times New Roman" w:hAnsi="Times New Roman" w:cs="Times New Roman"/>
          <w:sz w:val="24"/>
          <w:szCs w:val="24"/>
          <w:lang w:val="en-US"/>
        </w:rPr>
        <w:t>Dorozhkin SV. Calcium orthophosphates: occurrence, properties, biomineralization, pathological calcification and biomimetic applications. Biomatter. 2011 Oct-Dec;1(2):121-64. doi: 10.4161/biom.18790. PMID: 23507744; PMCID: PMC3549886.</w:t>
      </w:r>
    </w:p>
    <w:p w14:paraId="0F0C72C3" w14:textId="5BCBA15E" w:rsidR="00206D2D"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30</w:t>
      </w:r>
      <w:r w:rsidRPr="002F0732">
        <w:rPr>
          <w:rFonts w:ascii="Times New Roman" w:eastAsia="Times New Roman" w:hAnsi="Times New Roman" w:cs="Times New Roman"/>
          <w:sz w:val="24"/>
          <w:szCs w:val="24"/>
          <w:lang w:val="en-US"/>
        </w:rPr>
        <w:t xml:space="preserve">] </w:t>
      </w:r>
      <w:r w:rsidR="00206D2D" w:rsidRPr="00443AC3">
        <w:rPr>
          <w:rFonts w:ascii="Times New Roman" w:eastAsia="Times New Roman" w:hAnsi="Times New Roman" w:cs="Times New Roman"/>
          <w:sz w:val="24"/>
          <w:szCs w:val="24"/>
          <w:lang w:val="en-US"/>
        </w:rPr>
        <w:t xml:space="preserve">Cameron F.K., Seidell A. The phosphates of calcium. I. J. Am. Chem. Soc. 1905;27:1503–1512. doi: 10.1021/ja01990a005. </w:t>
      </w:r>
    </w:p>
    <w:p w14:paraId="6B9B51F8" w14:textId="2DFA6B57" w:rsidR="00206D2D"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31</w:t>
      </w:r>
      <w:r w:rsidRPr="002F0732">
        <w:rPr>
          <w:rFonts w:ascii="Times New Roman" w:eastAsia="Times New Roman" w:hAnsi="Times New Roman" w:cs="Times New Roman"/>
          <w:sz w:val="24"/>
          <w:szCs w:val="24"/>
          <w:lang w:val="en-US"/>
        </w:rPr>
        <w:t xml:space="preserve">] </w:t>
      </w:r>
      <w:r w:rsidR="00206D2D" w:rsidRPr="00443AC3">
        <w:rPr>
          <w:rFonts w:ascii="Times New Roman" w:eastAsia="Times New Roman" w:hAnsi="Times New Roman" w:cs="Times New Roman"/>
          <w:sz w:val="24"/>
          <w:szCs w:val="24"/>
          <w:lang w:val="en-US"/>
        </w:rPr>
        <w:t xml:space="preserve">Cameron F.K., Bell J.M. The phosphates of calcium. II. J. Am. Chem. Soc. 1905;27:1512–1514. doi: 10.1021/ja01990a006. </w:t>
      </w:r>
    </w:p>
    <w:p w14:paraId="40A47A99" w14:textId="7AF4BA6D" w:rsidR="00206D2D"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32</w:t>
      </w:r>
      <w:r w:rsidRPr="002F0732">
        <w:rPr>
          <w:rFonts w:ascii="Times New Roman" w:eastAsia="Times New Roman" w:hAnsi="Times New Roman" w:cs="Times New Roman"/>
          <w:sz w:val="24"/>
          <w:szCs w:val="24"/>
          <w:lang w:val="en-US"/>
        </w:rPr>
        <w:t xml:space="preserve">] </w:t>
      </w:r>
      <w:r w:rsidR="00206D2D" w:rsidRPr="00443AC3">
        <w:rPr>
          <w:rFonts w:ascii="Times New Roman" w:eastAsia="Times New Roman" w:hAnsi="Times New Roman" w:cs="Times New Roman"/>
          <w:sz w:val="24"/>
          <w:szCs w:val="24"/>
          <w:lang w:val="en-US"/>
        </w:rPr>
        <w:t xml:space="preserve">Cameron F.K., Bell J.M. The phosphates of calcium, III; Superphosphate. J. Am. Chem. Soc. 1906;28:1222–1229. doi: 10.1021/ja01975a016. </w:t>
      </w:r>
    </w:p>
    <w:p w14:paraId="010021D1" w14:textId="19A0CEED" w:rsidR="00206D2D" w:rsidRPr="00443AC3" w:rsidRDefault="00131559" w:rsidP="00206D2D">
      <w:pPr>
        <w:rPr>
          <w:rFonts w:ascii="Times New Roman" w:eastAsia="Times New Roman" w:hAnsi="Times New Roman" w:cs="Times New Roman"/>
          <w:sz w:val="24"/>
          <w:szCs w:val="24"/>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33</w:t>
      </w:r>
      <w:r w:rsidRPr="002F0732">
        <w:rPr>
          <w:rFonts w:ascii="Times New Roman" w:eastAsia="Times New Roman" w:hAnsi="Times New Roman" w:cs="Times New Roman"/>
          <w:sz w:val="24"/>
          <w:szCs w:val="24"/>
          <w:lang w:val="en-US"/>
        </w:rPr>
        <w:t xml:space="preserve">] </w:t>
      </w:r>
      <w:r w:rsidR="00206D2D" w:rsidRPr="00443AC3">
        <w:rPr>
          <w:rFonts w:ascii="Times New Roman" w:eastAsia="Times New Roman" w:hAnsi="Times New Roman" w:cs="Times New Roman"/>
          <w:sz w:val="24"/>
          <w:szCs w:val="24"/>
          <w:lang w:val="en-US"/>
        </w:rPr>
        <w:t xml:space="preserve">Cameron F.K., Bell J.M. The phosphates of calcium. </w:t>
      </w:r>
      <w:r w:rsidR="00206D2D" w:rsidRPr="00443AC3">
        <w:rPr>
          <w:rFonts w:ascii="Times New Roman" w:eastAsia="Times New Roman" w:hAnsi="Times New Roman" w:cs="Times New Roman"/>
          <w:sz w:val="24"/>
          <w:szCs w:val="24"/>
        </w:rPr>
        <w:t xml:space="preserve">IV. J. Am. Chem. Soc. 1910;32:869–873. doi: 10.1021/ja01925a003. </w:t>
      </w:r>
    </w:p>
    <w:p w14:paraId="7D1E076B" w14:textId="492F2028" w:rsidR="00206D2D" w:rsidRPr="00443AC3" w:rsidRDefault="00131559" w:rsidP="00206D2D">
      <w:pPr>
        <w:rPr>
          <w:rFonts w:ascii="Times New Roman" w:eastAsia="Times New Roman" w:hAnsi="Times New Roman" w:cs="Times New Roman"/>
          <w:sz w:val="24"/>
          <w:szCs w:val="24"/>
        </w:rPr>
      </w:pPr>
      <w:r w:rsidRPr="00443AC3">
        <w:rPr>
          <w:rFonts w:ascii="Times New Roman" w:eastAsia="Times New Roman" w:hAnsi="Times New Roman" w:cs="Times New Roman"/>
          <w:sz w:val="24"/>
          <w:szCs w:val="24"/>
        </w:rPr>
        <w:t>[</w:t>
      </w:r>
      <w:r w:rsidR="00E61C2D">
        <w:rPr>
          <w:rFonts w:ascii="Times New Roman" w:eastAsia="Times New Roman" w:hAnsi="Times New Roman" w:cs="Times New Roman"/>
          <w:sz w:val="24"/>
          <w:szCs w:val="24"/>
        </w:rPr>
        <w:t>34</w:t>
      </w:r>
      <w:r w:rsidRPr="00443AC3">
        <w:rPr>
          <w:rFonts w:ascii="Times New Roman" w:eastAsia="Times New Roman" w:hAnsi="Times New Roman" w:cs="Times New Roman"/>
          <w:sz w:val="24"/>
          <w:szCs w:val="24"/>
        </w:rPr>
        <w:t xml:space="preserve">] </w:t>
      </w:r>
      <w:r w:rsidR="00206D2D" w:rsidRPr="00443AC3">
        <w:rPr>
          <w:rFonts w:ascii="Times New Roman" w:eastAsia="Times New Roman" w:hAnsi="Times New Roman" w:cs="Times New Roman"/>
          <w:sz w:val="24"/>
          <w:szCs w:val="24"/>
        </w:rPr>
        <w:t xml:space="preserve">Bassett H., Jr. Beiträge zum Studium der Calciumphosphate. I. Die Hydrate der Calcium-Hydroorthophosphate. Z. Anorg. Chem. 1907;53:34–48. doi: 10.1002/zaac.19070530104. </w:t>
      </w:r>
    </w:p>
    <w:p w14:paraId="040F926E" w14:textId="2FF17201" w:rsidR="00206D2D" w:rsidRPr="00443AC3" w:rsidRDefault="00131559" w:rsidP="00206D2D">
      <w:pPr>
        <w:rPr>
          <w:rFonts w:ascii="Times New Roman" w:eastAsia="Times New Roman" w:hAnsi="Times New Roman" w:cs="Times New Roman"/>
          <w:sz w:val="24"/>
          <w:szCs w:val="24"/>
        </w:rPr>
      </w:pPr>
      <w:r w:rsidRPr="00443AC3">
        <w:rPr>
          <w:rFonts w:ascii="Times New Roman" w:eastAsia="Times New Roman" w:hAnsi="Times New Roman" w:cs="Times New Roman"/>
          <w:sz w:val="24"/>
          <w:szCs w:val="24"/>
        </w:rPr>
        <w:t>[</w:t>
      </w:r>
      <w:r w:rsidR="00E61C2D">
        <w:rPr>
          <w:rFonts w:ascii="Times New Roman" w:eastAsia="Times New Roman" w:hAnsi="Times New Roman" w:cs="Times New Roman"/>
          <w:sz w:val="24"/>
          <w:szCs w:val="24"/>
        </w:rPr>
        <w:t>35</w:t>
      </w:r>
      <w:r w:rsidRPr="00443AC3">
        <w:rPr>
          <w:rFonts w:ascii="Times New Roman" w:eastAsia="Times New Roman" w:hAnsi="Times New Roman" w:cs="Times New Roman"/>
          <w:sz w:val="24"/>
          <w:szCs w:val="24"/>
        </w:rPr>
        <w:t xml:space="preserve">] </w:t>
      </w:r>
      <w:r w:rsidR="00206D2D" w:rsidRPr="00443AC3">
        <w:rPr>
          <w:rFonts w:ascii="Times New Roman" w:eastAsia="Times New Roman" w:hAnsi="Times New Roman" w:cs="Times New Roman"/>
          <w:sz w:val="24"/>
          <w:szCs w:val="24"/>
        </w:rPr>
        <w:t xml:space="preserve">Bassett H., Jr. Beiträge zum Studium der Calciumphosphate. II. Die Einwirkung von Ammoniakgas auf Calcium-Hydroorthophosphate. Z. Anorg. Chem. 1907;53:49–62. doi: 10.1002/zaac.19070530105. </w:t>
      </w:r>
    </w:p>
    <w:p w14:paraId="64713D08" w14:textId="5CAF512D" w:rsidR="00206D2D" w:rsidRPr="00443AC3" w:rsidRDefault="00131559" w:rsidP="00206D2D">
      <w:pPr>
        <w:rPr>
          <w:rFonts w:ascii="Times New Roman" w:eastAsia="Times New Roman" w:hAnsi="Times New Roman" w:cs="Times New Roman"/>
          <w:sz w:val="24"/>
          <w:szCs w:val="24"/>
          <w:lang w:val="en-US"/>
          <w:rPrChange w:id="786" w:author="Fan, Qi" w:date="2024-09-06T03:07:00Z">
            <w:rPr>
              <w:rFonts w:ascii="Times New Roman" w:eastAsia="Times New Roman" w:hAnsi="Times New Roman" w:cs="Times New Roman"/>
              <w:sz w:val="24"/>
              <w:szCs w:val="24"/>
            </w:rPr>
          </w:rPrChange>
        </w:rPr>
      </w:pPr>
      <w:r w:rsidRPr="00443AC3">
        <w:rPr>
          <w:rFonts w:ascii="Times New Roman" w:eastAsia="Times New Roman" w:hAnsi="Times New Roman" w:cs="Times New Roman"/>
          <w:sz w:val="24"/>
          <w:szCs w:val="24"/>
        </w:rPr>
        <w:lastRenderedPageBreak/>
        <w:t>[</w:t>
      </w:r>
      <w:r w:rsidR="00E61C2D">
        <w:rPr>
          <w:rFonts w:ascii="Times New Roman" w:eastAsia="Times New Roman" w:hAnsi="Times New Roman" w:cs="Times New Roman"/>
          <w:sz w:val="24"/>
          <w:szCs w:val="24"/>
        </w:rPr>
        <w:t>36</w:t>
      </w:r>
      <w:r w:rsidRPr="00443AC3">
        <w:rPr>
          <w:rFonts w:ascii="Times New Roman" w:eastAsia="Times New Roman" w:hAnsi="Times New Roman" w:cs="Times New Roman"/>
          <w:sz w:val="24"/>
          <w:szCs w:val="24"/>
        </w:rPr>
        <w:t xml:space="preserve">] </w:t>
      </w:r>
      <w:r w:rsidR="00206D2D" w:rsidRPr="00443AC3">
        <w:rPr>
          <w:rFonts w:ascii="Times New Roman" w:eastAsia="Times New Roman" w:hAnsi="Times New Roman" w:cs="Times New Roman"/>
          <w:sz w:val="24"/>
          <w:szCs w:val="24"/>
        </w:rPr>
        <w:t xml:space="preserve">Bassett H., Jr. Beiträge zum Studium der Calciumphosphate. III. Das System CaO – P2O5 – H2O. Z. Anorg. </w:t>
      </w:r>
      <w:r w:rsidR="00206D2D" w:rsidRPr="00443AC3">
        <w:rPr>
          <w:rFonts w:ascii="Times New Roman" w:eastAsia="Times New Roman" w:hAnsi="Times New Roman" w:cs="Times New Roman"/>
          <w:sz w:val="24"/>
          <w:szCs w:val="24"/>
          <w:lang w:val="en-US"/>
          <w:rPrChange w:id="787" w:author="Fan, Qi" w:date="2024-09-06T03:07:00Z">
            <w:rPr>
              <w:rFonts w:ascii="Times New Roman" w:eastAsia="Times New Roman" w:hAnsi="Times New Roman" w:cs="Times New Roman"/>
              <w:sz w:val="24"/>
              <w:szCs w:val="24"/>
            </w:rPr>
          </w:rPrChange>
        </w:rPr>
        <w:t xml:space="preserve">Chem. 1908;59:1–55. doi: 10.1002/zaac.19080590102. </w:t>
      </w:r>
    </w:p>
    <w:p w14:paraId="373D64F1" w14:textId="4CCA09C2" w:rsidR="00206D2D"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37</w:t>
      </w:r>
      <w:r w:rsidRPr="002F0732">
        <w:rPr>
          <w:rFonts w:ascii="Times New Roman" w:eastAsia="Times New Roman" w:hAnsi="Times New Roman" w:cs="Times New Roman"/>
          <w:sz w:val="24"/>
          <w:szCs w:val="24"/>
          <w:lang w:val="en-US"/>
        </w:rPr>
        <w:t xml:space="preserve">] </w:t>
      </w:r>
      <w:r w:rsidR="00206D2D" w:rsidRPr="00443AC3">
        <w:rPr>
          <w:rFonts w:ascii="Times New Roman" w:eastAsia="Times New Roman" w:hAnsi="Times New Roman" w:cs="Times New Roman"/>
          <w:sz w:val="24"/>
          <w:szCs w:val="24"/>
          <w:lang w:val="en-US"/>
        </w:rPr>
        <w:t>Bassett H., Jr. The phosphates of calcium. Part IV. The basic phosphates. J. Chem. Soc. 1917;111:620–642. doi: 10.1039/ct9171100620.</w:t>
      </w:r>
    </w:p>
    <w:p w14:paraId="6530F1B7" w14:textId="7DE52C38" w:rsidR="0068024F"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38</w:t>
      </w:r>
      <w:r w:rsidRPr="002F0732">
        <w:rPr>
          <w:rFonts w:ascii="Times New Roman" w:eastAsia="Times New Roman" w:hAnsi="Times New Roman" w:cs="Times New Roman"/>
          <w:sz w:val="24"/>
          <w:szCs w:val="24"/>
          <w:lang w:val="en-US"/>
        </w:rPr>
        <w:t xml:space="preserve">] </w:t>
      </w:r>
      <w:r w:rsidR="0068024F" w:rsidRPr="00443AC3">
        <w:rPr>
          <w:rFonts w:ascii="Times New Roman" w:eastAsia="Times New Roman" w:hAnsi="Times New Roman" w:cs="Times New Roman"/>
          <w:sz w:val="24"/>
          <w:szCs w:val="24"/>
          <w:lang w:val="en-US"/>
        </w:rPr>
        <w:t xml:space="preserve">Jie Zhao, Yu Liu, Wei-bin Sun, Xuebin Yang, First detection, characterization, and application of amorphous calcium phosphate in dentistry, Journal of Dental Sciences, Volume 7, Issue 4, 2012, Pages 316-323, ISSN 1991-7902, </w:t>
      </w:r>
      <w:r w:rsidR="00BC035A">
        <w:fldChar w:fldCharType="begin"/>
      </w:r>
      <w:r w:rsidR="00BC035A" w:rsidRPr="002625F0">
        <w:rPr>
          <w:lang w:val="en-US"/>
          <w:rPrChange w:id="788" w:author="Fan, Qi" w:date="2024-09-06T09:05:00Z">
            <w:rPr/>
          </w:rPrChange>
        </w:rPr>
        <w:instrText xml:space="preserve"> HYPERLINK "https://doi.org/10.1016/j.jds.2012.09.001" </w:instrText>
      </w:r>
      <w:r w:rsidR="00BC035A">
        <w:fldChar w:fldCharType="separate"/>
      </w:r>
      <w:r w:rsidR="00826A45" w:rsidRPr="00443AC3">
        <w:rPr>
          <w:rFonts w:ascii="Times New Roman" w:eastAsia="Times New Roman" w:hAnsi="Times New Roman" w:cs="Times New Roman"/>
          <w:sz w:val="24"/>
          <w:szCs w:val="24"/>
          <w:lang w:val="en-US"/>
        </w:rPr>
        <w:t>https://doi.org/10.1016/j.jds.2012.09.001</w:t>
      </w:r>
      <w:r w:rsidR="00BC035A">
        <w:rPr>
          <w:rFonts w:ascii="Times New Roman" w:eastAsia="Times New Roman" w:hAnsi="Times New Roman" w:cs="Times New Roman"/>
          <w:sz w:val="24"/>
          <w:szCs w:val="24"/>
          <w:lang w:val="en-US"/>
        </w:rPr>
        <w:fldChar w:fldCharType="end"/>
      </w:r>
      <w:r w:rsidR="0068024F" w:rsidRPr="00443AC3">
        <w:rPr>
          <w:rFonts w:ascii="Times New Roman" w:eastAsia="Times New Roman" w:hAnsi="Times New Roman" w:cs="Times New Roman"/>
          <w:sz w:val="24"/>
          <w:szCs w:val="24"/>
          <w:lang w:val="en-US"/>
        </w:rPr>
        <w:t>.</w:t>
      </w:r>
    </w:p>
    <w:p w14:paraId="3C6A8332" w14:textId="79EBF20E" w:rsidR="00826A45"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39</w:t>
      </w:r>
      <w:r w:rsidRPr="002F0732">
        <w:rPr>
          <w:rFonts w:ascii="Times New Roman" w:eastAsia="Times New Roman" w:hAnsi="Times New Roman" w:cs="Times New Roman"/>
          <w:sz w:val="24"/>
          <w:szCs w:val="24"/>
          <w:lang w:val="en-US"/>
        </w:rPr>
        <w:t xml:space="preserve">] </w:t>
      </w:r>
      <w:r w:rsidR="00826A45" w:rsidRPr="00443AC3">
        <w:rPr>
          <w:rFonts w:ascii="Times New Roman" w:eastAsia="Times New Roman" w:hAnsi="Times New Roman" w:cs="Times New Roman"/>
          <w:sz w:val="24"/>
          <w:szCs w:val="24"/>
          <w:lang w:val="en-US"/>
        </w:rPr>
        <w:t>J.C. Elliott</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826A45" w:rsidRPr="00443AC3">
        <w:rPr>
          <w:rFonts w:ascii="Times New Roman" w:eastAsia="Times New Roman" w:hAnsi="Times New Roman" w:cs="Times New Roman"/>
          <w:sz w:val="24"/>
          <w:szCs w:val="24"/>
          <w:lang w:val="en-US"/>
        </w:rPr>
        <w:t>Structure and chemistry of the apatites and other calcium ortho-phosphates, Elsevier, Amsterdam, 1994.</w:t>
      </w:r>
    </w:p>
    <w:p w14:paraId="3286C854" w14:textId="1C44B394" w:rsidR="00826A45"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40</w:t>
      </w:r>
      <w:r w:rsidRPr="002F0732">
        <w:rPr>
          <w:rFonts w:ascii="Times New Roman" w:eastAsia="Times New Roman" w:hAnsi="Times New Roman" w:cs="Times New Roman"/>
          <w:sz w:val="24"/>
          <w:szCs w:val="24"/>
          <w:lang w:val="en-US"/>
        </w:rPr>
        <w:t xml:space="preserve">] </w:t>
      </w:r>
      <w:r w:rsidR="00826A45" w:rsidRPr="00443AC3">
        <w:rPr>
          <w:rFonts w:ascii="Times New Roman" w:eastAsia="Times New Roman" w:hAnsi="Times New Roman" w:cs="Times New Roman"/>
          <w:sz w:val="24"/>
          <w:szCs w:val="24"/>
          <w:lang w:val="en-US"/>
        </w:rPr>
        <w:t>S.V. Dorozhkin</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826A45" w:rsidRPr="00443AC3">
        <w:rPr>
          <w:rFonts w:ascii="Times New Roman" w:eastAsia="Times New Roman" w:hAnsi="Times New Roman" w:cs="Times New Roman"/>
          <w:sz w:val="24"/>
          <w:szCs w:val="24"/>
          <w:lang w:val="en-US"/>
        </w:rPr>
        <w:t>Calcium orthophosphates</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826A45" w:rsidRPr="00443AC3">
        <w:rPr>
          <w:rFonts w:ascii="Times New Roman" w:eastAsia="Times New Roman" w:hAnsi="Times New Roman" w:cs="Times New Roman"/>
          <w:sz w:val="24"/>
          <w:szCs w:val="24"/>
          <w:lang w:val="en-US"/>
        </w:rPr>
        <w:t xml:space="preserve">J Mater Sci. 42 (2007) 1061–1095. </w:t>
      </w:r>
      <w:r w:rsidR="00BC035A">
        <w:fldChar w:fldCharType="begin"/>
      </w:r>
      <w:r w:rsidR="00BC035A" w:rsidRPr="002625F0">
        <w:rPr>
          <w:lang w:val="en-US"/>
          <w:rPrChange w:id="789" w:author="Fan, Qi" w:date="2024-09-06T09:05:00Z">
            <w:rPr/>
          </w:rPrChange>
        </w:rPr>
        <w:instrText xml:space="preserve"> HYPERLINK "https://doi.org/10.1007/s10853-006-1467-8" </w:instrText>
      </w:r>
      <w:r w:rsidR="00BC035A">
        <w:fldChar w:fldCharType="separate"/>
      </w:r>
      <w:r w:rsidR="00E90350" w:rsidRPr="00443AC3">
        <w:rPr>
          <w:rFonts w:ascii="Times New Roman" w:eastAsia="Times New Roman" w:hAnsi="Times New Roman" w:cs="Times New Roman"/>
          <w:sz w:val="24"/>
          <w:szCs w:val="24"/>
          <w:lang w:val="en-US"/>
        </w:rPr>
        <w:t>https://doi.org/10.1007/s10853-006-1467-8</w:t>
      </w:r>
      <w:r w:rsidR="00BC035A">
        <w:rPr>
          <w:rFonts w:ascii="Times New Roman" w:eastAsia="Times New Roman" w:hAnsi="Times New Roman" w:cs="Times New Roman"/>
          <w:sz w:val="24"/>
          <w:szCs w:val="24"/>
          <w:lang w:val="en-US"/>
        </w:rPr>
        <w:fldChar w:fldCharType="end"/>
      </w:r>
      <w:r w:rsidR="00826A45" w:rsidRPr="00443AC3">
        <w:rPr>
          <w:rFonts w:ascii="Times New Roman" w:eastAsia="Times New Roman" w:hAnsi="Times New Roman" w:cs="Times New Roman"/>
          <w:sz w:val="24"/>
          <w:szCs w:val="24"/>
          <w:lang w:val="en-US"/>
        </w:rPr>
        <w:t>.</w:t>
      </w:r>
    </w:p>
    <w:p w14:paraId="50C624C7" w14:textId="12AA010C" w:rsidR="00E90350"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41</w:t>
      </w:r>
      <w:r w:rsidRPr="002F0732">
        <w:rPr>
          <w:rFonts w:ascii="Times New Roman" w:eastAsia="Times New Roman" w:hAnsi="Times New Roman" w:cs="Times New Roman"/>
          <w:sz w:val="24"/>
          <w:szCs w:val="24"/>
          <w:lang w:val="en-US"/>
        </w:rPr>
        <w:t xml:space="preserve">] </w:t>
      </w:r>
      <w:r w:rsidR="00E90350" w:rsidRPr="00443AC3">
        <w:rPr>
          <w:rFonts w:ascii="Times New Roman" w:eastAsia="Times New Roman" w:hAnsi="Times New Roman" w:cs="Times New Roman"/>
          <w:sz w:val="24"/>
          <w:szCs w:val="24"/>
          <w:lang w:val="en-US"/>
        </w:rPr>
        <w:t>Zhao J, Liu Y, Sun WB, Zhang H. Amorphous calcium phosphate and its application in dentistry. Chem Cent J. 2011 Jul 8;5:40. doi: 10.1186/1752-153X-5-40. PMID: 21740535; PMCID: PMC3143077.</w:t>
      </w:r>
    </w:p>
    <w:p w14:paraId="23ABFEE8" w14:textId="1EF6D964" w:rsidR="00E90350"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42</w:t>
      </w:r>
      <w:r w:rsidRPr="002F0732">
        <w:rPr>
          <w:rFonts w:ascii="Times New Roman" w:eastAsia="Times New Roman" w:hAnsi="Times New Roman" w:cs="Times New Roman"/>
          <w:sz w:val="24"/>
          <w:szCs w:val="24"/>
          <w:lang w:val="en-US"/>
        </w:rPr>
        <w:t xml:space="preserve">] </w:t>
      </w:r>
      <w:r w:rsidR="00E90350" w:rsidRPr="00443AC3">
        <w:rPr>
          <w:rFonts w:ascii="Times New Roman" w:eastAsia="Times New Roman" w:hAnsi="Times New Roman" w:cs="Times New Roman"/>
          <w:sz w:val="24"/>
          <w:szCs w:val="24"/>
          <w:lang w:val="en-US"/>
        </w:rPr>
        <w:t>Ce Bian, Yiman Guo, Mengyao Zhu, Miao Liu, Xianju Xie, Michael D. Weir, Thomas W. Oates, Radi Masri, Hockin H.K. Xu, Ke Zhang, Yuxing Bai, Ning Zhang, New generation of orthodontic devices and materials with bioactive capacities to improve enamel demineralization, Journal of Dentistry, Volume 142, 2024, 104844, ISSN 0300-5712, https://doi.org/10.1016/j.jdent.2024.104844.</w:t>
      </w:r>
    </w:p>
    <w:p w14:paraId="67DB27DA" w14:textId="07B4E7EE" w:rsidR="00E90350"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43</w:t>
      </w:r>
      <w:r w:rsidRPr="002F0732">
        <w:rPr>
          <w:rFonts w:ascii="Times New Roman" w:eastAsia="Times New Roman" w:hAnsi="Times New Roman" w:cs="Times New Roman"/>
          <w:sz w:val="24"/>
          <w:szCs w:val="24"/>
          <w:lang w:val="en-US"/>
        </w:rPr>
        <w:t xml:space="preserve">] </w:t>
      </w:r>
      <w:r w:rsidR="0074492E" w:rsidRPr="00443AC3">
        <w:rPr>
          <w:rFonts w:ascii="Times New Roman" w:eastAsia="Times New Roman" w:hAnsi="Times New Roman" w:cs="Times New Roman"/>
          <w:sz w:val="24"/>
          <w:szCs w:val="24"/>
          <w:lang w:val="en-US"/>
        </w:rPr>
        <w:t>Feenstra TP, De Bruyn PL. Formation of Calcium Phosphates in Moderately Supersaturated Solutions. J Phys Chem. 1979;83:475–479. doi: 10.1021/j100467a010.</w:t>
      </w:r>
    </w:p>
    <w:p w14:paraId="5895E694" w14:textId="42325287" w:rsidR="0074492E"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44</w:t>
      </w:r>
      <w:r w:rsidRPr="002F0732">
        <w:rPr>
          <w:rFonts w:ascii="Times New Roman" w:eastAsia="Times New Roman" w:hAnsi="Times New Roman" w:cs="Times New Roman"/>
          <w:sz w:val="24"/>
          <w:szCs w:val="24"/>
          <w:lang w:val="en-US"/>
        </w:rPr>
        <w:t xml:space="preserve">] </w:t>
      </w:r>
      <w:r w:rsidR="0074492E" w:rsidRPr="00443AC3">
        <w:rPr>
          <w:rFonts w:ascii="Times New Roman" w:eastAsia="Times New Roman" w:hAnsi="Times New Roman" w:cs="Times New Roman"/>
          <w:sz w:val="24"/>
          <w:szCs w:val="24"/>
          <w:lang w:val="en-US"/>
        </w:rPr>
        <w:t>Dorozhkin SV. Amorphous calcium (ortho) phosphates. Acta Biomater. 2010;6:4457–4475. doi: 10.1016/j.actbio.2010.06.031.</w:t>
      </w:r>
    </w:p>
    <w:p w14:paraId="495B8DBE" w14:textId="1F94E04F" w:rsidR="0074492E"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45</w:t>
      </w:r>
      <w:r w:rsidRPr="002F0732">
        <w:rPr>
          <w:rFonts w:ascii="Times New Roman" w:eastAsia="Times New Roman" w:hAnsi="Times New Roman" w:cs="Times New Roman"/>
          <w:sz w:val="24"/>
          <w:szCs w:val="24"/>
          <w:lang w:val="en-US"/>
        </w:rPr>
        <w:t xml:space="preserve">] </w:t>
      </w:r>
      <w:r w:rsidR="0074492E" w:rsidRPr="00443AC3">
        <w:rPr>
          <w:rFonts w:ascii="Times New Roman" w:eastAsia="Times New Roman" w:hAnsi="Times New Roman" w:cs="Times New Roman"/>
          <w:sz w:val="24"/>
          <w:szCs w:val="24"/>
          <w:lang w:val="en-US"/>
        </w:rPr>
        <w:t>Harries JE, Hukins DW, Holt C, Hasnain SS. Conversion of Amorphous Calcium Phosphate into Hydroxyapatite. J Cryst Growth. 1987;84:563–570. doi: 10.1016/0022-0248(87)90046-7.</w:t>
      </w:r>
    </w:p>
    <w:p w14:paraId="73B742E3" w14:textId="2D6DF351" w:rsidR="00347FA3"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46</w:t>
      </w:r>
      <w:r w:rsidRPr="002F0732">
        <w:rPr>
          <w:rFonts w:ascii="Times New Roman" w:eastAsia="Times New Roman" w:hAnsi="Times New Roman" w:cs="Times New Roman"/>
          <w:sz w:val="24"/>
          <w:szCs w:val="24"/>
          <w:lang w:val="en-US"/>
        </w:rPr>
        <w:t xml:space="preserve">] </w:t>
      </w:r>
      <w:r w:rsidR="00347FA3" w:rsidRPr="00443AC3">
        <w:rPr>
          <w:rFonts w:ascii="Times New Roman" w:eastAsia="Times New Roman" w:hAnsi="Times New Roman" w:cs="Times New Roman"/>
          <w:sz w:val="24"/>
          <w:szCs w:val="24"/>
          <w:lang w:val="en-US"/>
        </w:rPr>
        <w:t>Boskey AL, Posner AS. Magnesium Stabilization of Amorphous Calcium Phosphate: A Kinetic Study. Mater Res Bull. 1974;9:907–916. doi: 10.1016/0025-5408(74)90169-X.</w:t>
      </w:r>
    </w:p>
    <w:p w14:paraId="2302662C" w14:textId="6E1C423D" w:rsidR="00347FA3"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47</w:t>
      </w:r>
      <w:r w:rsidRPr="002F0732">
        <w:rPr>
          <w:rFonts w:ascii="Times New Roman" w:eastAsia="Times New Roman" w:hAnsi="Times New Roman" w:cs="Times New Roman"/>
          <w:sz w:val="24"/>
          <w:szCs w:val="24"/>
          <w:lang w:val="en-US"/>
        </w:rPr>
        <w:t xml:space="preserve">] </w:t>
      </w:r>
      <w:r w:rsidR="00347FA3" w:rsidRPr="00443AC3">
        <w:rPr>
          <w:rFonts w:ascii="Times New Roman" w:eastAsia="Times New Roman" w:hAnsi="Times New Roman" w:cs="Times New Roman"/>
          <w:sz w:val="24"/>
          <w:szCs w:val="24"/>
          <w:lang w:val="en-US"/>
        </w:rPr>
        <w:t>Posner AS, Betts F, Blumenthal NC. Role of ATP and Mg in the stabilization of biological and synthetic amorphous calcium phosphates. Calcif Tissue Res. 1977;22:208–212.</w:t>
      </w:r>
    </w:p>
    <w:p w14:paraId="20AF1B44" w14:textId="4D2619DE" w:rsidR="00347FA3"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48</w:t>
      </w:r>
      <w:r w:rsidRPr="002F0732">
        <w:rPr>
          <w:rFonts w:ascii="Times New Roman" w:eastAsia="Times New Roman" w:hAnsi="Times New Roman" w:cs="Times New Roman"/>
          <w:sz w:val="24"/>
          <w:szCs w:val="24"/>
          <w:lang w:val="en-US"/>
        </w:rPr>
        <w:t xml:space="preserve">] </w:t>
      </w:r>
      <w:r w:rsidR="00347FA3" w:rsidRPr="00443AC3">
        <w:rPr>
          <w:rFonts w:ascii="Times New Roman" w:eastAsia="Times New Roman" w:hAnsi="Times New Roman" w:cs="Times New Roman"/>
          <w:sz w:val="24"/>
          <w:szCs w:val="24"/>
          <w:lang w:val="en-US"/>
        </w:rPr>
        <w:t>Li YB, Weng WJ. In vitro synthesis and characterization of amorphous calcium phosphates with various Ca/P atomic ratios. J Mater Sci Mater Med. 2007;18:2303–2308. doi: 10.1007/s10856-007-3132-4.</w:t>
      </w:r>
    </w:p>
    <w:p w14:paraId="4C882E82" w14:textId="49BB2F4B" w:rsidR="002A6E1E" w:rsidRPr="00443AC3" w:rsidRDefault="00131559" w:rsidP="00206D2D">
      <w:pPr>
        <w:rPr>
          <w:rFonts w:ascii="Times New Roman" w:eastAsia="Times New Roman" w:hAnsi="Times New Roman" w:cs="Times New Roman"/>
          <w:sz w:val="24"/>
          <w:szCs w:val="24"/>
          <w:lang w:val="en-US"/>
        </w:rPr>
      </w:pPr>
      <w:r w:rsidRPr="002625F0">
        <w:rPr>
          <w:rFonts w:ascii="Times New Roman" w:eastAsia="Times New Roman" w:hAnsi="Times New Roman" w:cs="Times New Roman"/>
          <w:sz w:val="24"/>
          <w:szCs w:val="24"/>
          <w:lang w:val="en-US"/>
          <w:rPrChange w:id="790" w:author="Fan, Qi" w:date="2024-09-06T09:05:00Z">
            <w:rPr>
              <w:rFonts w:ascii="Times New Roman" w:eastAsia="Times New Roman" w:hAnsi="Times New Roman" w:cs="Times New Roman"/>
              <w:sz w:val="24"/>
              <w:szCs w:val="24"/>
            </w:rPr>
          </w:rPrChange>
        </w:rPr>
        <w:t>[</w:t>
      </w:r>
      <w:r w:rsidR="00E61C2D" w:rsidRPr="002625F0">
        <w:rPr>
          <w:rFonts w:ascii="Times New Roman" w:eastAsia="Times New Roman" w:hAnsi="Times New Roman" w:cs="Times New Roman"/>
          <w:sz w:val="24"/>
          <w:szCs w:val="24"/>
          <w:lang w:val="en-US"/>
          <w:rPrChange w:id="791" w:author="Fan, Qi" w:date="2024-09-06T09:05:00Z">
            <w:rPr>
              <w:rFonts w:ascii="Times New Roman" w:eastAsia="Times New Roman" w:hAnsi="Times New Roman" w:cs="Times New Roman"/>
              <w:sz w:val="24"/>
              <w:szCs w:val="24"/>
            </w:rPr>
          </w:rPrChange>
        </w:rPr>
        <w:t>49</w:t>
      </w:r>
      <w:r w:rsidRPr="002625F0">
        <w:rPr>
          <w:rFonts w:ascii="Times New Roman" w:eastAsia="Times New Roman" w:hAnsi="Times New Roman" w:cs="Times New Roman"/>
          <w:sz w:val="24"/>
          <w:szCs w:val="24"/>
          <w:lang w:val="en-US"/>
          <w:rPrChange w:id="792" w:author="Fan, Qi" w:date="2024-09-06T09:05:00Z">
            <w:rPr>
              <w:rFonts w:ascii="Times New Roman" w:eastAsia="Times New Roman" w:hAnsi="Times New Roman" w:cs="Times New Roman"/>
              <w:sz w:val="24"/>
              <w:szCs w:val="24"/>
            </w:rPr>
          </w:rPrChange>
        </w:rPr>
        <w:t xml:space="preserve">] </w:t>
      </w:r>
      <w:r w:rsidR="002A6E1E" w:rsidRPr="002625F0">
        <w:rPr>
          <w:rFonts w:ascii="Times New Roman" w:eastAsia="Times New Roman" w:hAnsi="Times New Roman" w:cs="Times New Roman"/>
          <w:sz w:val="24"/>
          <w:szCs w:val="24"/>
          <w:lang w:val="en-US"/>
          <w:rPrChange w:id="793" w:author="Fan, Qi" w:date="2024-09-06T09:05:00Z">
            <w:rPr>
              <w:rFonts w:ascii="Times New Roman" w:eastAsia="Times New Roman" w:hAnsi="Times New Roman" w:cs="Times New Roman"/>
              <w:sz w:val="24"/>
              <w:szCs w:val="24"/>
            </w:rPr>
          </w:rPrChange>
        </w:rPr>
        <w:t xml:space="preserve">Lowenstam, Heinz Adolf, and Stephen Weiner. </w:t>
      </w:r>
      <w:r w:rsidR="002A6E1E" w:rsidRPr="00443AC3">
        <w:rPr>
          <w:rFonts w:ascii="Times New Roman" w:eastAsia="Times New Roman" w:hAnsi="Times New Roman" w:cs="Times New Roman"/>
          <w:sz w:val="24"/>
          <w:szCs w:val="24"/>
          <w:lang w:val="en-US"/>
        </w:rPr>
        <w:t>On biomineralization. Oxford University Press, USA, 1989.</w:t>
      </w:r>
    </w:p>
    <w:p w14:paraId="73E4D8F4" w14:textId="2D121B53" w:rsidR="00222B5D"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50</w:t>
      </w:r>
      <w:r w:rsidRPr="002F0732">
        <w:rPr>
          <w:rFonts w:ascii="Times New Roman" w:eastAsia="Times New Roman" w:hAnsi="Times New Roman" w:cs="Times New Roman"/>
          <w:sz w:val="24"/>
          <w:szCs w:val="24"/>
          <w:lang w:val="en-US"/>
        </w:rPr>
        <w:t xml:space="preserve">] </w:t>
      </w:r>
      <w:r w:rsidR="00222B5D" w:rsidRPr="00443AC3">
        <w:rPr>
          <w:rFonts w:ascii="Times New Roman" w:eastAsia="Times New Roman" w:hAnsi="Times New Roman" w:cs="Times New Roman"/>
          <w:sz w:val="24"/>
          <w:szCs w:val="24"/>
          <w:lang w:val="en-US"/>
        </w:rPr>
        <w:t>M. Katsikini, E. Proiou, N. Vouroutzis, F. Pinakidou, E.C. Paloura, D. Smirnov, M. Brzhezinskaya, S. Ves, Crystalline and amorphous calcium carbonate as structural components of the Calappa granulata exoskeleton, Journal of Structural Biology, Volume 211, Issue 3, 2020, 107557, ISSN 1047-8477, https://doi.org/10.1016/j.jsb.2020.107557.</w:t>
      </w:r>
    </w:p>
    <w:p w14:paraId="7C010AA5" w14:textId="2AAF1925" w:rsidR="000E7B20"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lastRenderedPageBreak/>
        <w:t>[</w:t>
      </w:r>
      <w:r w:rsidR="00E61C2D">
        <w:rPr>
          <w:rFonts w:ascii="Times New Roman" w:eastAsia="Times New Roman" w:hAnsi="Times New Roman" w:cs="Times New Roman"/>
          <w:sz w:val="24"/>
          <w:szCs w:val="24"/>
          <w:lang w:val="en-US"/>
        </w:rPr>
        <w:t>51</w:t>
      </w:r>
      <w:r w:rsidRPr="002F0732">
        <w:rPr>
          <w:rFonts w:ascii="Times New Roman" w:eastAsia="Times New Roman" w:hAnsi="Times New Roman" w:cs="Times New Roman"/>
          <w:sz w:val="24"/>
          <w:szCs w:val="24"/>
          <w:lang w:val="en-US"/>
        </w:rPr>
        <w:t xml:space="preserve">] </w:t>
      </w:r>
      <w:r w:rsidR="000E7B20" w:rsidRPr="00443AC3">
        <w:rPr>
          <w:rFonts w:ascii="Times New Roman" w:eastAsia="Times New Roman" w:hAnsi="Times New Roman" w:cs="Times New Roman"/>
          <w:sz w:val="24"/>
          <w:szCs w:val="24"/>
          <w:lang w:val="en-US"/>
        </w:rPr>
        <w:t>C. Shao, B. Jin, Z. Mu, H. Lu, Y. Zhao, Z. Wu, L. Yan, Z. Zhang, Y. Zhou, H. Pan, Z. Liu, R. Tang, Repair of tooth enamel by a biomimetic mineralization fron-tier ensuring epitaxial growth, Sci. Adv. 5 (2019). https://doi.org/10.1126/sciadv.aaw9569.</w:t>
      </w:r>
    </w:p>
    <w:p w14:paraId="63ACD19B" w14:textId="7F11C8F7" w:rsidR="000E7B20" w:rsidRPr="00443AC3" w:rsidRDefault="00131559" w:rsidP="00206D2D">
      <w:pPr>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rPr>
        <w:t>[</w:t>
      </w:r>
      <w:r w:rsidR="00E61C2D" w:rsidRPr="00443AC3">
        <w:rPr>
          <w:rFonts w:ascii="Times New Roman" w:eastAsia="Times New Roman" w:hAnsi="Times New Roman" w:cs="Times New Roman"/>
          <w:sz w:val="24"/>
          <w:szCs w:val="24"/>
        </w:rPr>
        <w:t>52</w:t>
      </w:r>
      <w:r w:rsidRPr="00443AC3">
        <w:rPr>
          <w:rFonts w:ascii="Times New Roman" w:eastAsia="Times New Roman" w:hAnsi="Times New Roman" w:cs="Times New Roman"/>
          <w:sz w:val="24"/>
          <w:szCs w:val="24"/>
        </w:rPr>
        <w:t xml:space="preserve">] </w:t>
      </w:r>
      <w:r w:rsidR="000E7B20" w:rsidRPr="00443AC3">
        <w:rPr>
          <w:rFonts w:ascii="Times New Roman" w:eastAsia="Times New Roman" w:hAnsi="Times New Roman" w:cs="Times New Roman"/>
          <w:sz w:val="24"/>
          <w:szCs w:val="24"/>
        </w:rPr>
        <w:t>Y. Yu, Y. He, Z. Mu, Y. Zhao, K. Kong, Z. Liu, R. Tang</w:t>
      </w:r>
      <w:r w:rsidR="00443AC3" w:rsidRPr="00443AC3">
        <w:rPr>
          <w:rFonts w:ascii="Times New Roman" w:eastAsia="Times New Roman" w:hAnsi="Times New Roman" w:cs="Times New Roman"/>
          <w:sz w:val="24"/>
          <w:szCs w:val="24"/>
        </w:rPr>
        <w:t xml:space="preserve">. </w:t>
      </w:r>
      <w:r w:rsidR="000E7B20" w:rsidRPr="00443AC3">
        <w:rPr>
          <w:rFonts w:ascii="Times New Roman" w:eastAsia="Times New Roman" w:hAnsi="Times New Roman" w:cs="Times New Roman"/>
          <w:sz w:val="24"/>
          <w:szCs w:val="24"/>
          <w:lang w:val="en-US"/>
        </w:rPr>
        <w:t>Biomimetic Mineralized Organic</w:t>
      </w:r>
      <w:r w:rsidR="000E7B20" w:rsidRPr="00443AC3">
        <w:rPr>
          <w:rFonts w:ascii="Times New Roman" w:eastAsia="Times New Roman" w:hAnsi="Times New Roman" w:cs="Times New Roman" w:hint="eastAsia"/>
          <w:sz w:val="24"/>
          <w:szCs w:val="24"/>
          <w:lang w:val="en-US"/>
        </w:rPr>
        <w:t>–</w:t>
      </w:r>
      <w:r w:rsidR="000E7B20" w:rsidRPr="00443AC3">
        <w:rPr>
          <w:rFonts w:ascii="Times New Roman" w:eastAsia="Times New Roman" w:hAnsi="Times New Roman" w:cs="Times New Roman"/>
          <w:sz w:val="24"/>
          <w:szCs w:val="24"/>
          <w:lang w:val="en-US"/>
        </w:rPr>
        <w:t>Inorganic Hybrid Macrofiber with Spider Silk</w:t>
      </w:r>
      <w:r w:rsidR="000E7B20" w:rsidRPr="00443AC3">
        <w:rPr>
          <w:rFonts w:ascii="Times New Roman" w:eastAsia="Times New Roman" w:hAnsi="Times New Roman" w:cs="Times New Roman" w:hint="eastAsia"/>
          <w:sz w:val="24"/>
          <w:szCs w:val="24"/>
          <w:lang w:val="en-US"/>
        </w:rPr>
        <w:t>‐</w:t>
      </w:r>
      <w:r w:rsidR="000E7B20" w:rsidRPr="00443AC3">
        <w:rPr>
          <w:rFonts w:ascii="Times New Roman" w:eastAsia="Times New Roman" w:hAnsi="Times New Roman" w:cs="Times New Roman"/>
          <w:sz w:val="24"/>
          <w:szCs w:val="24"/>
          <w:lang w:val="en-US"/>
        </w:rPr>
        <w:t>Like Supertoughness</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0E7B20" w:rsidRPr="00443AC3">
        <w:rPr>
          <w:rFonts w:ascii="Times New Roman" w:eastAsia="Times New Roman" w:hAnsi="Times New Roman" w:cs="Times New Roman"/>
          <w:sz w:val="24"/>
          <w:szCs w:val="24"/>
          <w:lang w:val="en-US"/>
        </w:rPr>
        <w:t xml:space="preserve">Adv. Funct. Mater. 30 (2020). </w:t>
      </w:r>
      <w:r w:rsidR="00BC035A">
        <w:fldChar w:fldCharType="begin"/>
      </w:r>
      <w:r w:rsidR="00BC035A" w:rsidRPr="002625F0">
        <w:rPr>
          <w:lang w:val="en-US"/>
          <w:rPrChange w:id="794" w:author="Fan, Qi" w:date="2024-09-06T09:05:00Z">
            <w:rPr/>
          </w:rPrChange>
        </w:rPr>
        <w:instrText xml:space="preserve"> HYPERLINK "https://doi.org/10.1002/adfm.201908556" </w:instrText>
      </w:r>
      <w:r w:rsidR="00BC035A">
        <w:fldChar w:fldCharType="separate"/>
      </w:r>
      <w:r w:rsidR="009E6AFC" w:rsidRPr="00443AC3">
        <w:rPr>
          <w:rFonts w:ascii="Times New Roman" w:eastAsia="Times New Roman" w:hAnsi="Times New Roman" w:cs="Times New Roman"/>
          <w:sz w:val="24"/>
          <w:szCs w:val="24"/>
          <w:lang w:val="en-US"/>
        </w:rPr>
        <w:t>https://doi.org/10.1002/adfm.201908556</w:t>
      </w:r>
      <w:r w:rsidR="00BC035A">
        <w:rPr>
          <w:rFonts w:ascii="Times New Roman" w:eastAsia="Times New Roman" w:hAnsi="Times New Roman" w:cs="Times New Roman"/>
          <w:sz w:val="24"/>
          <w:szCs w:val="24"/>
          <w:lang w:val="en-US"/>
        </w:rPr>
        <w:fldChar w:fldCharType="end"/>
      </w:r>
      <w:r w:rsidR="000E7B20" w:rsidRPr="00443AC3">
        <w:rPr>
          <w:rFonts w:ascii="Times New Roman" w:eastAsia="Times New Roman" w:hAnsi="Times New Roman" w:cs="Times New Roman"/>
          <w:sz w:val="24"/>
          <w:szCs w:val="24"/>
          <w:lang w:val="en-US"/>
        </w:rPr>
        <w:t>.</w:t>
      </w:r>
    </w:p>
    <w:p w14:paraId="41B1E07E" w14:textId="685796CD" w:rsidR="009E6AFC"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53</w:t>
      </w:r>
      <w:r w:rsidRPr="002F0732">
        <w:rPr>
          <w:rFonts w:ascii="Times New Roman" w:eastAsia="Times New Roman" w:hAnsi="Times New Roman" w:cs="Times New Roman"/>
          <w:sz w:val="24"/>
          <w:szCs w:val="24"/>
          <w:lang w:val="en-US"/>
        </w:rPr>
        <w:t xml:space="preserve">] </w:t>
      </w:r>
      <w:r w:rsidR="009E6AFC" w:rsidRPr="00443AC3">
        <w:rPr>
          <w:rFonts w:ascii="Times New Roman" w:eastAsia="Times New Roman" w:hAnsi="Times New Roman" w:cs="Times New Roman"/>
          <w:sz w:val="24"/>
          <w:szCs w:val="24"/>
          <w:lang w:val="en-US"/>
        </w:rPr>
        <w:t>M. J. Olszta, X. Cheng, S. S. Jee, R. Kumar, Y.-Y. Kim, M. J. Kaufman, E. P. Douglas, L. B. Gower, Bone structure and formation: A new perspective. Mater. Sci. Eng. R Rep. 58, 77–116 (2007).</w:t>
      </w:r>
    </w:p>
    <w:p w14:paraId="25FDDD1E" w14:textId="0341260B" w:rsidR="009E6AFC" w:rsidRPr="00443AC3" w:rsidRDefault="00131559" w:rsidP="00206D2D">
      <w:pPr>
        <w:rPr>
          <w:rFonts w:ascii="Times New Roman" w:eastAsia="Times New Roman" w:hAnsi="Times New Roman" w:cs="Times New Roman"/>
          <w:sz w:val="24"/>
          <w:szCs w:val="24"/>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54</w:t>
      </w:r>
      <w:r w:rsidRPr="002F0732">
        <w:rPr>
          <w:rFonts w:ascii="Times New Roman" w:eastAsia="Times New Roman" w:hAnsi="Times New Roman" w:cs="Times New Roman"/>
          <w:sz w:val="24"/>
          <w:szCs w:val="24"/>
          <w:lang w:val="en-US"/>
        </w:rPr>
        <w:t xml:space="preserve">] </w:t>
      </w:r>
      <w:r w:rsidR="009E6AFC" w:rsidRPr="00443AC3">
        <w:rPr>
          <w:rFonts w:ascii="Times New Roman" w:eastAsia="Times New Roman" w:hAnsi="Times New Roman" w:cs="Times New Roman"/>
          <w:sz w:val="24"/>
          <w:szCs w:val="24"/>
          <w:lang w:val="en-US"/>
        </w:rPr>
        <w:t xml:space="preserve">S. T. Sun, D. Gebauer, H. Cölfen, A general strategy for colloidal stable ultrasmall amorphous mineral clusters in organic solvents. </w:t>
      </w:r>
      <w:r w:rsidR="009E6AFC" w:rsidRPr="00443AC3">
        <w:rPr>
          <w:rFonts w:ascii="Times New Roman" w:eastAsia="Times New Roman" w:hAnsi="Times New Roman" w:cs="Times New Roman"/>
          <w:sz w:val="24"/>
          <w:szCs w:val="24"/>
        </w:rPr>
        <w:t>Chem. Sci. 8, 1400–1405 (2017).</w:t>
      </w:r>
    </w:p>
    <w:p w14:paraId="0DD1395D" w14:textId="755D393A" w:rsidR="00A53F25" w:rsidRPr="00443AC3" w:rsidRDefault="00131559" w:rsidP="00206D2D">
      <w:pPr>
        <w:rPr>
          <w:rFonts w:ascii="Times New Roman" w:eastAsia="Times New Roman" w:hAnsi="Times New Roman" w:cs="Times New Roman"/>
          <w:sz w:val="24"/>
          <w:szCs w:val="24"/>
        </w:rPr>
      </w:pPr>
      <w:r w:rsidRPr="00443AC3">
        <w:rPr>
          <w:rFonts w:ascii="Times New Roman" w:eastAsia="Times New Roman" w:hAnsi="Times New Roman" w:cs="Times New Roman"/>
          <w:sz w:val="24"/>
          <w:szCs w:val="24"/>
        </w:rPr>
        <w:t>[</w:t>
      </w:r>
      <w:r w:rsidR="00E61C2D">
        <w:rPr>
          <w:rFonts w:ascii="Times New Roman" w:eastAsia="Times New Roman" w:hAnsi="Times New Roman" w:cs="Times New Roman"/>
          <w:sz w:val="24"/>
          <w:szCs w:val="24"/>
        </w:rPr>
        <w:t>55</w:t>
      </w:r>
      <w:r w:rsidRPr="00443AC3">
        <w:rPr>
          <w:rFonts w:ascii="Times New Roman" w:eastAsia="Times New Roman" w:hAnsi="Times New Roman" w:cs="Times New Roman"/>
          <w:sz w:val="24"/>
          <w:szCs w:val="24"/>
        </w:rPr>
        <w:t xml:space="preserve">] </w:t>
      </w:r>
      <w:r w:rsidR="00A53F25" w:rsidRPr="00443AC3">
        <w:rPr>
          <w:rFonts w:ascii="Times New Roman" w:eastAsia="Times New Roman" w:hAnsi="Times New Roman" w:cs="Times New Roman"/>
          <w:sz w:val="24"/>
          <w:szCs w:val="24"/>
        </w:rPr>
        <w:t>Wolfgang F. Tegethoff: Calciumcarbonat Von der Kreidezeit ins 21. Jahrhundert. Springer-Verlag, 2013, ISBN 978-3-0348-8259-0, S. 3</w:t>
      </w:r>
      <w:r w:rsidR="00A556F6" w:rsidRPr="00443AC3">
        <w:rPr>
          <w:rFonts w:ascii="Times New Roman" w:eastAsia="Times New Roman" w:hAnsi="Times New Roman" w:cs="Times New Roman"/>
          <w:sz w:val="24"/>
          <w:szCs w:val="24"/>
        </w:rPr>
        <w:t>.</w:t>
      </w:r>
    </w:p>
    <w:p w14:paraId="4FCF810C" w14:textId="14695FFC" w:rsidR="00A53F25" w:rsidRPr="00443AC3" w:rsidRDefault="00131559" w:rsidP="00206D2D">
      <w:pPr>
        <w:rPr>
          <w:rFonts w:ascii="Times New Roman" w:eastAsia="Times New Roman" w:hAnsi="Times New Roman" w:cs="Times New Roman"/>
          <w:sz w:val="24"/>
          <w:szCs w:val="24"/>
        </w:rPr>
      </w:pPr>
      <w:r w:rsidRPr="00443AC3">
        <w:rPr>
          <w:rFonts w:ascii="Times New Roman" w:eastAsia="Times New Roman" w:hAnsi="Times New Roman" w:cs="Times New Roman"/>
          <w:sz w:val="24"/>
          <w:szCs w:val="24"/>
        </w:rPr>
        <w:t>[</w:t>
      </w:r>
      <w:r w:rsidR="00E61C2D">
        <w:rPr>
          <w:rFonts w:ascii="Times New Roman" w:eastAsia="Times New Roman" w:hAnsi="Times New Roman" w:cs="Times New Roman"/>
          <w:sz w:val="24"/>
          <w:szCs w:val="24"/>
        </w:rPr>
        <w:t>56</w:t>
      </w:r>
      <w:r w:rsidRPr="00443AC3">
        <w:rPr>
          <w:rFonts w:ascii="Times New Roman" w:eastAsia="Times New Roman" w:hAnsi="Times New Roman" w:cs="Times New Roman"/>
          <w:sz w:val="24"/>
          <w:szCs w:val="24"/>
        </w:rPr>
        <w:t xml:space="preserve">] </w:t>
      </w:r>
      <w:r w:rsidR="00A53F25" w:rsidRPr="00443AC3">
        <w:rPr>
          <w:rFonts w:ascii="Times New Roman" w:eastAsia="Times New Roman" w:hAnsi="Times New Roman" w:cs="Times New Roman"/>
          <w:sz w:val="24"/>
          <w:szCs w:val="24"/>
        </w:rPr>
        <w:t xml:space="preserve">Rodriguez-Navarro, Carlos &amp; Kudlacz, Krzysztof &amp; Cizer, Özlem &amp; Ruiz-Agudo, Encarnación. </w:t>
      </w:r>
      <w:r w:rsidR="00A53F25" w:rsidRPr="00443AC3">
        <w:rPr>
          <w:rFonts w:ascii="Times New Roman" w:eastAsia="Times New Roman" w:hAnsi="Times New Roman" w:cs="Times New Roman"/>
          <w:sz w:val="24"/>
          <w:szCs w:val="24"/>
          <w:lang w:val="en-US"/>
        </w:rPr>
        <w:t xml:space="preserve">(2014). Formation of amorphous calcium carbonate and its transformation into mesostructured calcite. </w:t>
      </w:r>
      <w:r w:rsidR="00A53F25" w:rsidRPr="00443AC3">
        <w:rPr>
          <w:rFonts w:ascii="Times New Roman" w:eastAsia="Times New Roman" w:hAnsi="Times New Roman" w:cs="Times New Roman"/>
          <w:sz w:val="24"/>
          <w:szCs w:val="24"/>
        </w:rPr>
        <w:t>CrystEngComm. 17. 10.1039/C4CE01562B.</w:t>
      </w:r>
    </w:p>
    <w:p w14:paraId="48C3C735" w14:textId="76047B19" w:rsidR="00A53F25" w:rsidRPr="00443AC3" w:rsidRDefault="00131559" w:rsidP="00206D2D">
      <w:pPr>
        <w:rPr>
          <w:rFonts w:ascii="Times New Roman" w:eastAsia="Times New Roman" w:hAnsi="Times New Roman" w:cs="Times New Roman"/>
          <w:sz w:val="24"/>
          <w:szCs w:val="24"/>
        </w:rPr>
      </w:pPr>
      <w:r w:rsidRPr="00443AC3">
        <w:rPr>
          <w:rFonts w:ascii="Times New Roman" w:eastAsia="Times New Roman" w:hAnsi="Times New Roman" w:cs="Times New Roman"/>
          <w:sz w:val="24"/>
          <w:szCs w:val="24"/>
        </w:rPr>
        <w:t>[</w:t>
      </w:r>
      <w:r w:rsidR="00E61C2D">
        <w:rPr>
          <w:rFonts w:ascii="Times New Roman" w:eastAsia="Times New Roman" w:hAnsi="Times New Roman" w:cs="Times New Roman"/>
          <w:sz w:val="24"/>
          <w:szCs w:val="24"/>
        </w:rPr>
        <w:t>57</w:t>
      </w:r>
      <w:r w:rsidRPr="00443AC3">
        <w:rPr>
          <w:rFonts w:ascii="Times New Roman" w:eastAsia="Times New Roman" w:hAnsi="Times New Roman" w:cs="Times New Roman"/>
          <w:sz w:val="24"/>
          <w:szCs w:val="24"/>
        </w:rPr>
        <w:t xml:space="preserve">] </w:t>
      </w:r>
      <w:r w:rsidR="00A53F25" w:rsidRPr="00443AC3">
        <w:rPr>
          <w:rFonts w:ascii="Times New Roman" w:eastAsia="Times New Roman" w:hAnsi="Times New Roman" w:cs="Times New Roman"/>
          <w:sz w:val="24"/>
          <w:szCs w:val="24"/>
        </w:rPr>
        <w:t>Markus Neumann: Synthese und Charakterisierung von Calciumcarbonat-Phasen und Calciumphosphat-basierter Knochenersatzmaterialien</w:t>
      </w:r>
      <w:r w:rsidR="00443AC3">
        <w:rPr>
          <w:rFonts w:ascii="Times New Roman" w:eastAsia="Times New Roman" w:hAnsi="Times New Roman" w:cs="Times New Roman"/>
          <w:sz w:val="24"/>
          <w:szCs w:val="24"/>
        </w:rPr>
        <w:t>.</w:t>
      </w:r>
      <w:r w:rsidR="00443AC3" w:rsidRPr="00443AC3">
        <w:rPr>
          <w:rFonts w:ascii="Times New Roman" w:eastAsia="Times New Roman" w:hAnsi="Times New Roman" w:cs="Times New Roman"/>
          <w:sz w:val="24"/>
          <w:szCs w:val="24"/>
        </w:rPr>
        <w:t xml:space="preserve"> </w:t>
      </w:r>
      <w:r w:rsidR="00A53F25" w:rsidRPr="00443AC3">
        <w:rPr>
          <w:rFonts w:ascii="Times New Roman" w:eastAsia="Times New Roman" w:hAnsi="Times New Roman" w:cs="Times New Roman"/>
          <w:sz w:val="24"/>
          <w:szCs w:val="24"/>
        </w:rPr>
        <w:t>Dissertation</w:t>
      </w:r>
      <w:r w:rsidR="00443AC3">
        <w:rPr>
          <w:rFonts w:ascii="Times New Roman" w:eastAsia="Times New Roman" w:hAnsi="Times New Roman" w:cs="Times New Roman"/>
          <w:sz w:val="24"/>
          <w:szCs w:val="24"/>
        </w:rPr>
        <w:t>.</w:t>
      </w:r>
      <w:r w:rsidR="00443AC3" w:rsidRPr="00443AC3">
        <w:rPr>
          <w:rFonts w:ascii="Times New Roman" w:eastAsia="Times New Roman" w:hAnsi="Times New Roman" w:cs="Times New Roman"/>
          <w:sz w:val="24"/>
          <w:szCs w:val="24"/>
        </w:rPr>
        <w:t xml:space="preserve"> </w:t>
      </w:r>
      <w:r w:rsidR="00A53F25" w:rsidRPr="00443AC3">
        <w:rPr>
          <w:rFonts w:ascii="Times New Roman" w:eastAsia="Times New Roman" w:hAnsi="Times New Roman" w:cs="Times New Roman"/>
          <w:sz w:val="24"/>
          <w:szCs w:val="24"/>
        </w:rPr>
        <w:t>Uni Duisburg-Essen</w:t>
      </w:r>
      <w:r w:rsidR="00443AC3">
        <w:rPr>
          <w:rFonts w:ascii="Times New Roman" w:eastAsia="Times New Roman" w:hAnsi="Times New Roman" w:cs="Times New Roman"/>
          <w:sz w:val="24"/>
          <w:szCs w:val="24"/>
        </w:rPr>
        <w:t>.</w:t>
      </w:r>
      <w:r w:rsidR="00443AC3" w:rsidRPr="00443AC3">
        <w:rPr>
          <w:rFonts w:ascii="Times New Roman" w:eastAsia="Times New Roman" w:hAnsi="Times New Roman" w:cs="Times New Roman"/>
          <w:sz w:val="24"/>
          <w:szCs w:val="24"/>
        </w:rPr>
        <w:t xml:space="preserve"> </w:t>
      </w:r>
      <w:r w:rsidR="00A53F25" w:rsidRPr="00443AC3">
        <w:rPr>
          <w:rFonts w:ascii="Times New Roman" w:eastAsia="Times New Roman" w:hAnsi="Times New Roman" w:cs="Times New Roman"/>
          <w:sz w:val="24"/>
          <w:szCs w:val="24"/>
        </w:rPr>
        <w:t>abgerufen am 1. Januar 2016.</w:t>
      </w:r>
    </w:p>
    <w:p w14:paraId="707DCA59" w14:textId="24F35DF4" w:rsidR="00A53F25" w:rsidRPr="00443AC3" w:rsidRDefault="00131559" w:rsidP="00206D2D">
      <w:pPr>
        <w:rPr>
          <w:rFonts w:ascii="Times New Roman" w:eastAsia="Times New Roman" w:hAnsi="Times New Roman" w:cs="Times New Roman"/>
          <w:sz w:val="24"/>
          <w:szCs w:val="24"/>
        </w:rPr>
      </w:pPr>
      <w:r w:rsidRPr="00443AC3">
        <w:rPr>
          <w:rFonts w:ascii="Times New Roman" w:eastAsia="Times New Roman" w:hAnsi="Times New Roman" w:cs="Times New Roman"/>
          <w:sz w:val="24"/>
          <w:szCs w:val="24"/>
        </w:rPr>
        <w:t>[</w:t>
      </w:r>
      <w:r w:rsidR="00E61C2D">
        <w:rPr>
          <w:rFonts w:ascii="Times New Roman" w:eastAsia="Times New Roman" w:hAnsi="Times New Roman" w:cs="Times New Roman"/>
          <w:sz w:val="24"/>
          <w:szCs w:val="24"/>
        </w:rPr>
        <w:t>58</w:t>
      </w:r>
      <w:r w:rsidRPr="00443AC3">
        <w:rPr>
          <w:rFonts w:ascii="Times New Roman" w:eastAsia="Times New Roman" w:hAnsi="Times New Roman" w:cs="Times New Roman"/>
          <w:sz w:val="24"/>
          <w:szCs w:val="24"/>
        </w:rPr>
        <w:t xml:space="preserve">] </w:t>
      </w:r>
      <w:r w:rsidR="00A53F25" w:rsidRPr="00443AC3">
        <w:rPr>
          <w:rFonts w:ascii="Times New Roman" w:eastAsia="Times New Roman" w:hAnsi="Times New Roman" w:cs="Times New Roman"/>
          <w:sz w:val="24"/>
          <w:szCs w:val="24"/>
        </w:rPr>
        <w:t>Holger Nebel, Dissertation, Kontrollierte Fällung von CaCO3 in einem modular aufgebauten Kristallisationsreaktor, 2008, urn:nbn:de:hbz:465-20081222-080244-7.</w:t>
      </w:r>
    </w:p>
    <w:p w14:paraId="6D0C776B" w14:textId="01DBBE9D" w:rsidR="00A53F25" w:rsidRPr="00443AC3" w:rsidRDefault="00131559" w:rsidP="00206D2D">
      <w:pPr>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rPr>
        <w:t>[</w:t>
      </w:r>
      <w:r w:rsidR="00E61C2D" w:rsidRPr="00443AC3">
        <w:rPr>
          <w:rFonts w:ascii="Times New Roman" w:eastAsia="Times New Roman" w:hAnsi="Times New Roman" w:cs="Times New Roman"/>
          <w:sz w:val="24"/>
          <w:szCs w:val="24"/>
        </w:rPr>
        <w:t>59</w:t>
      </w:r>
      <w:r w:rsidRPr="00443AC3">
        <w:rPr>
          <w:rFonts w:ascii="Times New Roman" w:eastAsia="Times New Roman" w:hAnsi="Times New Roman" w:cs="Times New Roman"/>
          <w:sz w:val="24"/>
          <w:szCs w:val="24"/>
        </w:rPr>
        <w:t xml:space="preserve">] </w:t>
      </w:r>
      <w:r w:rsidR="00A53F25" w:rsidRPr="00443AC3">
        <w:rPr>
          <w:rFonts w:ascii="Times New Roman" w:eastAsia="Times New Roman" w:hAnsi="Times New Roman" w:cs="Times New Roman"/>
          <w:sz w:val="24"/>
          <w:szCs w:val="24"/>
        </w:rPr>
        <w:t>Zsombor Molnár, István Dódony, Mihály Pósfai</w:t>
      </w:r>
      <w:r w:rsidR="00443AC3" w:rsidRPr="00443AC3">
        <w:rPr>
          <w:rFonts w:ascii="Times New Roman" w:eastAsia="Times New Roman" w:hAnsi="Times New Roman" w:cs="Times New Roman"/>
          <w:sz w:val="24"/>
          <w:szCs w:val="24"/>
        </w:rPr>
        <w:t xml:space="preserve">. </w:t>
      </w:r>
      <w:r w:rsidR="00A53F25" w:rsidRPr="00443AC3">
        <w:rPr>
          <w:rFonts w:ascii="Times New Roman" w:eastAsia="Times New Roman" w:hAnsi="Times New Roman" w:cs="Times New Roman"/>
          <w:sz w:val="24"/>
          <w:szCs w:val="24"/>
          <w:lang w:val="en-US"/>
        </w:rPr>
        <w:t>Transformation of amorphous calcium carbonate in the presence of magnesium, phosphate, and mineral surfaces</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A53F25" w:rsidRPr="00443AC3">
        <w:rPr>
          <w:rFonts w:ascii="Times New Roman" w:eastAsia="Times New Roman" w:hAnsi="Times New Roman" w:cs="Times New Roman"/>
          <w:sz w:val="24"/>
          <w:szCs w:val="24"/>
          <w:lang w:val="en-US"/>
        </w:rPr>
        <w:t>Geochimica et Cosmochimica Acta</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A53F25" w:rsidRPr="00443AC3">
        <w:rPr>
          <w:rFonts w:ascii="Times New Roman" w:eastAsia="Times New Roman" w:hAnsi="Times New Roman" w:cs="Times New Roman"/>
          <w:sz w:val="24"/>
          <w:szCs w:val="24"/>
          <w:lang w:val="en-US"/>
        </w:rPr>
        <w:t>Volume 345, 2023, Pages 90-101</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A53F25" w:rsidRPr="00443AC3">
        <w:rPr>
          <w:rFonts w:ascii="Times New Roman" w:eastAsia="Times New Roman" w:hAnsi="Times New Roman" w:cs="Times New Roman"/>
          <w:sz w:val="24"/>
          <w:szCs w:val="24"/>
          <w:lang w:val="en-US"/>
        </w:rPr>
        <w:t>ISSN 0016-7037</w:t>
      </w:r>
      <w:r w:rsidR="00443AC3">
        <w:rPr>
          <w:rFonts w:ascii="Times New Roman" w:eastAsia="Times New Roman" w:hAnsi="Times New Roman" w:cs="Times New Roman"/>
          <w:sz w:val="24"/>
          <w:szCs w:val="24"/>
          <w:lang w:val="en-US"/>
        </w:rPr>
        <w:t>.</w:t>
      </w:r>
      <w:r w:rsidR="00443AC3" w:rsidRPr="00443AC3">
        <w:rPr>
          <w:rFonts w:ascii="Times New Roman" w:eastAsia="Times New Roman" w:hAnsi="Times New Roman" w:cs="Times New Roman"/>
          <w:sz w:val="24"/>
          <w:szCs w:val="24"/>
          <w:lang w:val="en-US"/>
        </w:rPr>
        <w:t xml:space="preserve"> </w:t>
      </w:r>
      <w:r w:rsidR="00BC035A">
        <w:fldChar w:fldCharType="begin"/>
      </w:r>
      <w:r w:rsidR="00BC035A" w:rsidRPr="002625F0">
        <w:rPr>
          <w:lang w:val="en-US"/>
          <w:rPrChange w:id="795" w:author="Fan, Qi" w:date="2024-09-06T09:05:00Z">
            <w:rPr/>
          </w:rPrChange>
        </w:rPr>
        <w:instrText xml:space="preserve"> HYPERLINK "https://doi.org/10.1016/j.gca.2023.01.028" </w:instrText>
      </w:r>
      <w:r w:rsidR="00BC035A">
        <w:fldChar w:fldCharType="separate"/>
      </w:r>
      <w:r w:rsidR="00A53F25" w:rsidRPr="00443AC3">
        <w:rPr>
          <w:rFonts w:ascii="Times New Roman" w:eastAsia="Times New Roman" w:hAnsi="Times New Roman" w:cs="Times New Roman"/>
          <w:sz w:val="24"/>
          <w:szCs w:val="24"/>
          <w:lang w:val="en-US"/>
        </w:rPr>
        <w:t>https://doi.org/10.1016/j.gca.2023.01.028</w:t>
      </w:r>
      <w:r w:rsidR="00BC035A">
        <w:rPr>
          <w:rFonts w:ascii="Times New Roman" w:eastAsia="Times New Roman" w:hAnsi="Times New Roman" w:cs="Times New Roman"/>
          <w:sz w:val="24"/>
          <w:szCs w:val="24"/>
          <w:lang w:val="en-US"/>
        </w:rPr>
        <w:fldChar w:fldCharType="end"/>
      </w:r>
      <w:r w:rsidR="00A53F25" w:rsidRPr="00443AC3">
        <w:rPr>
          <w:rFonts w:ascii="Times New Roman" w:eastAsia="Times New Roman" w:hAnsi="Times New Roman" w:cs="Times New Roman"/>
          <w:sz w:val="24"/>
          <w:szCs w:val="24"/>
          <w:lang w:val="en-US"/>
        </w:rPr>
        <w:t>.</w:t>
      </w:r>
    </w:p>
    <w:p w14:paraId="6245B25F" w14:textId="662C3F4F" w:rsidR="00A53F25"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60</w:t>
      </w:r>
      <w:r w:rsidRPr="002F0732">
        <w:rPr>
          <w:rFonts w:ascii="Times New Roman" w:eastAsia="Times New Roman" w:hAnsi="Times New Roman" w:cs="Times New Roman"/>
          <w:sz w:val="24"/>
          <w:szCs w:val="24"/>
          <w:lang w:val="en-US"/>
        </w:rPr>
        <w:t xml:space="preserve">] </w:t>
      </w:r>
      <w:r w:rsidR="00E22359" w:rsidRPr="00443AC3">
        <w:rPr>
          <w:rFonts w:ascii="Times New Roman" w:eastAsia="Times New Roman" w:hAnsi="Times New Roman" w:cs="Times New Roman"/>
          <w:sz w:val="24"/>
          <w:szCs w:val="24"/>
          <w:lang w:val="en-US"/>
        </w:rPr>
        <w:t>K. Ishikawa, K. Hayashi Carbonate apatite artificial bone Sci. Technol. Adv. Mater., 22 (1) (2021), pp. 683-694, 10.1080/14686996.2021.1947120</w:t>
      </w:r>
    </w:p>
    <w:p w14:paraId="5B6ECE4C" w14:textId="4A85B555" w:rsidR="00A53F25"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61</w:t>
      </w:r>
      <w:r w:rsidRPr="002F0732">
        <w:rPr>
          <w:rFonts w:ascii="Times New Roman" w:eastAsia="Times New Roman" w:hAnsi="Times New Roman" w:cs="Times New Roman"/>
          <w:sz w:val="24"/>
          <w:szCs w:val="24"/>
          <w:lang w:val="en-US"/>
        </w:rPr>
        <w:t xml:space="preserve">] </w:t>
      </w:r>
      <w:r w:rsidR="00E22359" w:rsidRPr="00443AC3">
        <w:rPr>
          <w:rFonts w:ascii="Times New Roman" w:eastAsia="Times New Roman" w:hAnsi="Times New Roman" w:cs="Times New Roman"/>
          <w:sz w:val="24"/>
          <w:szCs w:val="24"/>
          <w:lang w:val="en-US"/>
        </w:rPr>
        <w:t>C.J.S. Ibsen, D. Chernyshov, H. Birkedal Apatite formation from amorphous calcium phosphate and mixed amorphous calcium phosphate/amorphous calcium carbonate Eur. J. Chem., 22 (35) (2016), pp. 12347-12357, 10.1002/chem.201601280.</w:t>
      </w:r>
    </w:p>
    <w:p w14:paraId="55D13B66" w14:textId="068A637C" w:rsidR="00A53F25" w:rsidRPr="00443AC3" w:rsidRDefault="00131559" w:rsidP="00206D2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62</w:t>
      </w:r>
      <w:r w:rsidRPr="002F0732">
        <w:rPr>
          <w:rFonts w:ascii="Times New Roman" w:eastAsia="Times New Roman" w:hAnsi="Times New Roman" w:cs="Times New Roman"/>
          <w:sz w:val="24"/>
          <w:szCs w:val="24"/>
          <w:lang w:val="en-US"/>
        </w:rPr>
        <w:t xml:space="preserve">] </w:t>
      </w:r>
      <w:r w:rsidR="00E22359" w:rsidRPr="00443AC3">
        <w:rPr>
          <w:rFonts w:ascii="Times New Roman" w:eastAsia="Times New Roman" w:hAnsi="Times New Roman" w:cs="Times New Roman"/>
          <w:sz w:val="24"/>
          <w:szCs w:val="24"/>
          <w:lang w:val="en-US"/>
        </w:rPr>
        <w:t>C. Combes, C. Rey Amorphous calcium phosphates: synthesis, properties and uses in biomaterials Acta Biomater., 6 (2010), pp. 3362-3378, 10.1016/j.actbio.2010.02.017.</w:t>
      </w:r>
    </w:p>
    <w:p w14:paraId="502E4965" w14:textId="46AD352D" w:rsidR="008919C5" w:rsidRPr="00443AC3" w:rsidRDefault="00131559" w:rsidP="008919C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63</w:t>
      </w:r>
      <w:r w:rsidRPr="002F0732">
        <w:rPr>
          <w:rFonts w:ascii="Times New Roman" w:eastAsia="Times New Roman" w:hAnsi="Times New Roman" w:cs="Times New Roman"/>
          <w:sz w:val="24"/>
          <w:szCs w:val="24"/>
          <w:lang w:val="en-US"/>
        </w:rPr>
        <w:t xml:space="preserve">] </w:t>
      </w:r>
      <w:r w:rsidR="008919C5" w:rsidRPr="00443AC3">
        <w:rPr>
          <w:rFonts w:ascii="Times New Roman" w:eastAsia="Times New Roman" w:hAnsi="Times New Roman" w:cs="Times New Roman"/>
          <w:sz w:val="24"/>
          <w:szCs w:val="24"/>
          <w:lang w:val="en-US"/>
        </w:rPr>
        <w:t>Chow E.K.-H., Ho D. AUTHOR FULL NAMES: Chow, Edward Kai-Hua (56657179500); Ho, Dean (35272071300) 56657179500; 35272071300 Cancer nanomedicine: From drug delivery to imaging (2013) Science Translational Medicine, 5 (216), art. no. 216rv4, Cited 412 times. DOI: 10.1126/scitranslmed.3005872.</w:t>
      </w:r>
    </w:p>
    <w:p w14:paraId="03C66993" w14:textId="7DDDE206" w:rsidR="008919C5" w:rsidRPr="00443AC3" w:rsidRDefault="00131559" w:rsidP="008919C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64</w:t>
      </w:r>
      <w:r w:rsidRPr="002F0732">
        <w:rPr>
          <w:rFonts w:ascii="Times New Roman" w:eastAsia="Times New Roman" w:hAnsi="Times New Roman" w:cs="Times New Roman"/>
          <w:sz w:val="24"/>
          <w:szCs w:val="24"/>
          <w:lang w:val="en-US"/>
        </w:rPr>
        <w:t xml:space="preserve">] </w:t>
      </w:r>
      <w:r w:rsidR="008919C5" w:rsidRPr="00443AC3">
        <w:rPr>
          <w:rFonts w:ascii="Times New Roman" w:eastAsia="Times New Roman" w:hAnsi="Times New Roman" w:cs="Times New Roman"/>
          <w:sz w:val="24"/>
          <w:szCs w:val="24"/>
          <w:lang w:val="en-US"/>
        </w:rPr>
        <w:t xml:space="preserve">Orit Ecker Cohen, Sara Neuman, Yehudit Natan, Almog Levy, Yigal Dov Blum, Shimon Amselem, Danny Bavli, Yossi Ben, Amorphous calcium carbonate enhances osteogenic differentiation and myotube formation of human bone marrow derived mesenchymal stem cells and primary skeletal muscle cells under microgravity conditions, Life Sciences in Space </w:t>
      </w:r>
      <w:r w:rsidR="008919C5" w:rsidRPr="00443AC3">
        <w:rPr>
          <w:rFonts w:ascii="Times New Roman" w:eastAsia="Times New Roman" w:hAnsi="Times New Roman" w:cs="Times New Roman"/>
          <w:sz w:val="24"/>
          <w:szCs w:val="24"/>
          <w:lang w:val="en-US"/>
        </w:rPr>
        <w:lastRenderedPageBreak/>
        <w:t>Research, Volume 41, 2024, Pages 146-157, ISSN 2214-5524, https://doi.org/10.1016/j.lssr.2024.02.007.</w:t>
      </w:r>
    </w:p>
    <w:p w14:paraId="73ADDD33" w14:textId="443508D9" w:rsidR="008919C5" w:rsidRPr="00443AC3" w:rsidRDefault="00131559" w:rsidP="008919C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65</w:t>
      </w:r>
      <w:r w:rsidRPr="002F0732">
        <w:rPr>
          <w:rFonts w:ascii="Times New Roman" w:eastAsia="Times New Roman" w:hAnsi="Times New Roman" w:cs="Times New Roman"/>
          <w:sz w:val="24"/>
          <w:szCs w:val="24"/>
          <w:lang w:val="en-US"/>
        </w:rPr>
        <w:t xml:space="preserve">] </w:t>
      </w:r>
      <w:r w:rsidR="00F91EC1" w:rsidRPr="00443AC3">
        <w:rPr>
          <w:rFonts w:ascii="Times New Roman" w:eastAsia="Times New Roman" w:hAnsi="Times New Roman" w:cs="Times New Roman"/>
          <w:sz w:val="24"/>
          <w:szCs w:val="24"/>
          <w:lang w:val="en-US"/>
        </w:rPr>
        <w:t>Yoreo, James J. De; Gilbert, Pupa U. P. A.; Sommerdijk, Nico A. J. M.; Penn, R. Lee; Whitelam, Stephen; Joester, Derk; Zhang, Hengzhong; Rimer, Jeffrey D.; Navrotsky, Alexandra (2015-07-31). "Crystallization by particle attachment in synthetic, biogenic, and geologic environments". Science. 349 (6247): aaa6760. doi:10.1126/science.aaa6760. ISSN 0036-8075. PMID 26228157. S2CID 14742194.</w:t>
      </w:r>
    </w:p>
    <w:p w14:paraId="157F52D2" w14:textId="64ECF176" w:rsidR="008919C5" w:rsidRPr="00443AC3" w:rsidRDefault="00131559" w:rsidP="008919C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66</w:t>
      </w:r>
      <w:r w:rsidRPr="002F0732">
        <w:rPr>
          <w:rFonts w:ascii="Times New Roman" w:eastAsia="Times New Roman" w:hAnsi="Times New Roman" w:cs="Times New Roman"/>
          <w:sz w:val="24"/>
          <w:szCs w:val="24"/>
          <w:lang w:val="en-US"/>
        </w:rPr>
        <w:t xml:space="preserve">] </w:t>
      </w:r>
      <w:r w:rsidR="00FB5500" w:rsidRPr="00443AC3">
        <w:rPr>
          <w:rFonts w:ascii="Times New Roman" w:eastAsia="Times New Roman" w:hAnsi="Times New Roman" w:cs="Times New Roman"/>
          <w:sz w:val="24"/>
          <w:szCs w:val="24"/>
          <w:lang w:val="en-US"/>
        </w:rPr>
        <w:t>Blue, Christina R.; Rimstidt, J. Donald; Dove, Patricia M. (2013-01-01). "A Mixed Flow Reactor Method to Synthesize Amorphous Calcium Carbonate Under Controlled Chemical Conditions". Research Methods in Biomineralization Science. Methods in Enzymology. Vol. 532. pp. 557–568. doi:10.1016/B978-0-12-416617-2.00023-0. ISBN 9780124166172. PMID 24188782.</w:t>
      </w:r>
    </w:p>
    <w:p w14:paraId="14D12746" w14:textId="70F8346D" w:rsidR="00FB5500" w:rsidRPr="00443AC3" w:rsidRDefault="00131559" w:rsidP="008919C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67</w:t>
      </w:r>
      <w:r w:rsidRPr="002F0732">
        <w:rPr>
          <w:rFonts w:ascii="Times New Roman" w:eastAsia="Times New Roman" w:hAnsi="Times New Roman" w:cs="Times New Roman"/>
          <w:sz w:val="24"/>
          <w:szCs w:val="24"/>
          <w:lang w:val="en-US"/>
        </w:rPr>
        <w:t xml:space="preserve">] </w:t>
      </w:r>
      <w:r w:rsidR="00FB5500" w:rsidRPr="00443AC3">
        <w:rPr>
          <w:rFonts w:ascii="Times New Roman" w:eastAsia="Times New Roman" w:hAnsi="Times New Roman" w:cs="Times New Roman"/>
          <w:sz w:val="24"/>
          <w:szCs w:val="24"/>
          <w:lang w:val="en-US"/>
        </w:rPr>
        <w:t>Cobourne, G.; Mountjoy, G.; Rodriguez-Blanco, J.D.; Benning, L.G.; Hannon, A.C.; Plaisier, J.R. (2014). "Neutron and X-ray Diffraction and Empirical Potential Structure Refinement Modelling of Magnesium Stabilised Amorphous Calcium Carbonate". Journal of Non-Crystalline Solids. 401: 154–158. Bibcode:2014JNCS..401..154C. doi:10.1016/j.jnoncrysol.2013.12.023. hdl:2262/89859.</w:t>
      </w:r>
    </w:p>
    <w:p w14:paraId="7391208C" w14:textId="7D001D66" w:rsidR="00FB5500" w:rsidRPr="00443AC3" w:rsidRDefault="00131559" w:rsidP="008919C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68</w:t>
      </w:r>
      <w:r w:rsidRPr="002F0732">
        <w:rPr>
          <w:rFonts w:ascii="Times New Roman" w:eastAsia="Times New Roman" w:hAnsi="Times New Roman" w:cs="Times New Roman"/>
          <w:sz w:val="24"/>
          <w:szCs w:val="24"/>
          <w:lang w:val="en-US"/>
        </w:rPr>
        <w:t xml:space="preserve">] </w:t>
      </w:r>
      <w:r w:rsidR="00FB5500" w:rsidRPr="00443AC3">
        <w:rPr>
          <w:rFonts w:ascii="Times New Roman" w:eastAsia="Times New Roman" w:hAnsi="Times New Roman" w:cs="Times New Roman"/>
          <w:sz w:val="24"/>
          <w:szCs w:val="24"/>
          <w:lang w:val="en-US"/>
        </w:rPr>
        <w:t xml:space="preserve">Liu, Z., Shao, C., Jin, B. et al. Crosslinking ionic oligomers as conformable precursors to calcium carbonate. Nature 574, 394–398 (2019). </w:t>
      </w:r>
      <w:r w:rsidR="00BC035A">
        <w:fldChar w:fldCharType="begin"/>
      </w:r>
      <w:r w:rsidR="00BC035A" w:rsidRPr="002625F0">
        <w:rPr>
          <w:lang w:val="en-US"/>
          <w:rPrChange w:id="796" w:author="Fan, Qi" w:date="2024-09-06T09:05:00Z">
            <w:rPr/>
          </w:rPrChange>
        </w:rPr>
        <w:instrText xml:space="preserve"> HYPERLINK "https://doi.org/10.1038/s41586-019-1645-x" </w:instrText>
      </w:r>
      <w:r w:rsidR="00BC035A">
        <w:fldChar w:fldCharType="separate"/>
      </w:r>
      <w:r w:rsidR="006769BC" w:rsidRPr="00443AC3">
        <w:rPr>
          <w:rFonts w:ascii="Times New Roman" w:eastAsia="Times New Roman" w:hAnsi="Times New Roman" w:cs="Times New Roman"/>
          <w:sz w:val="24"/>
          <w:szCs w:val="24"/>
          <w:lang w:val="en-US"/>
        </w:rPr>
        <w:t>https://doi.org/10.1038/s41586-019-1645-x</w:t>
      </w:r>
      <w:r w:rsidR="00BC035A">
        <w:rPr>
          <w:rFonts w:ascii="Times New Roman" w:eastAsia="Times New Roman" w:hAnsi="Times New Roman" w:cs="Times New Roman"/>
          <w:sz w:val="24"/>
          <w:szCs w:val="24"/>
          <w:lang w:val="en-US"/>
        </w:rPr>
        <w:fldChar w:fldCharType="end"/>
      </w:r>
      <w:r w:rsidR="00FB5500" w:rsidRPr="00443AC3">
        <w:rPr>
          <w:rFonts w:ascii="Times New Roman" w:eastAsia="Times New Roman" w:hAnsi="Times New Roman" w:cs="Times New Roman"/>
          <w:sz w:val="24"/>
          <w:szCs w:val="24"/>
          <w:lang w:val="en-US"/>
        </w:rPr>
        <w:t>.</w:t>
      </w:r>
    </w:p>
    <w:p w14:paraId="7C8589D0" w14:textId="0874D02A" w:rsidR="006769BC" w:rsidRPr="00443AC3" w:rsidRDefault="00131559" w:rsidP="006769BC">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69</w:t>
      </w:r>
      <w:r w:rsidRPr="002F0732">
        <w:rPr>
          <w:rFonts w:ascii="Times New Roman" w:eastAsia="Times New Roman" w:hAnsi="Times New Roman" w:cs="Times New Roman"/>
          <w:sz w:val="24"/>
          <w:szCs w:val="24"/>
          <w:lang w:val="en-US"/>
        </w:rPr>
        <w:t xml:space="preserve">] </w:t>
      </w:r>
      <w:r w:rsidR="006769BC" w:rsidRPr="00443AC3">
        <w:rPr>
          <w:rFonts w:ascii="Times New Roman" w:eastAsia="Times New Roman" w:hAnsi="Times New Roman" w:cs="Times New Roman"/>
          <w:sz w:val="24"/>
          <w:szCs w:val="24"/>
          <w:lang w:val="en-US"/>
        </w:rPr>
        <w:t>M.L. Smith, J.N. Bruhn, J.B. Anderson.The fungus Armillaria bulbosa is among the largest and oldest living organisms Nature, 356 (1992), pp. 428-431.</w:t>
      </w:r>
    </w:p>
    <w:p w14:paraId="44E1B59C" w14:textId="5255A7A0" w:rsidR="006769BC" w:rsidRPr="00443AC3" w:rsidRDefault="00131559" w:rsidP="00605135">
      <w:pPr>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rPr>
        <w:t>[</w:t>
      </w:r>
      <w:r w:rsidR="00E61C2D">
        <w:rPr>
          <w:rFonts w:ascii="Times New Roman" w:eastAsia="Times New Roman" w:hAnsi="Times New Roman" w:cs="Times New Roman"/>
          <w:sz w:val="24"/>
          <w:szCs w:val="24"/>
        </w:rPr>
        <w:t>70</w:t>
      </w:r>
      <w:r w:rsidRPr="00443AC3">
        <w:rPr>
          <w:rFonts w:ascii="Times New Roman" w:eastAsia="Times New Roman" w:hAnsi="Times New Roman" w:cs="Times New Roman"/>
          <w:sz w:val="24"/>
          <w:szCs w:val="24"/>
        </w:rPr>
        <w:t xml:space="preserve">] </w:t>
      </w:r>
      <w:r w:rsidR="00605135" w:rsidRPr="00443AC3">
        <w:rPr>
          <w:rFonts w:ascii="Times New Roman" w:eastAsia="Times New Roman" w:hAnsi="Times New Roman" w:cs="Times New Roman"/>
          <w:sz w:val="24"/>
          <w:szCs w:val="24"/>
        </w:rPr>
        <w:t xml:space="preserve">G. Vidal-Diez de Ulzurrun, J.M. Baetens, J. van den Bulcke, B. De Baets. </w:t>
      </w:r>
      <w:r w:rsidR="00605135" w:rsidRPr="00443AC3">
        <w:rPr>
          <w:rFonts w:ascii="Times New Roman" w:eastAsia="Times New Roman" w:hAnsi="Times New Roman" w:cs="Times New Roman"/>
          <w:sz w:val="24"/>
          <w:szCs w:val="24"/>
          <w:lang w:val="en-US"/>
        </w:rPr>
        <w:t>Modelling three-dimensional fungal growth in response to environmental stimuli. J. Theor. Biol., 414 (2017), pp. 35-49.</w:t>
      </w:r>
    </w:p>
    <w:p w14:paraId="758E2074" w14:textId="3B0C8B1A" w:rsidR="00222B5D" w:rsidRPr="00443AC3" w:rsidRDefault="00131559" w:rsidP="00222B5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71</w:t>
      </w:r>
      <w:r w:rsidRPr="002F0732">
        <w:rPr>
          <w:rFonts w:ascii="Times New Roman" w:eastAsia="Times New Roman" w:hAnsi="Times New Roman" w:cs="Times New Roman"/>
          <w:sz w:val="24"/>
          <w:szCs w:val="24"/>
          <w:lang w:val="en-US"/>
        </w:rPr>
        <w:t xml:space="preserve">] </w:t>
      </w:r>
      <w:r w:rsidR="00222B5D" w:rsidRPr="00443AC3">
        <w:rPr>
          <w:rFonts w:ascii="Times New Roman" w:eastAsia="Times New Roman" w:hAnsi="Times New Roman" w:cs="Times New Roman"/>
          <w:sz w:val="24"/>
          <w:szCs w:val="24"/>
          <w:lang w:val="en-US"/>
        </w:rPr>
        <w:t>G. Vidal-Diez de Ulzurrun, J. M. Baetens, J. Van den Bulcke, und B. De Baets, „Modelling three-dimensional fungal growth in response to environmental stimuli“, J. Theor. Biol., Bd. 414, S. 35–49, Feb. 2017, doi: 10.1016/j.jtbi.2016.11.020.</w:t>
      </w:r>
    </w:p>
    <w:p w14:paraId="38DDE357" w14:textId="6B414673" w:rsidR="00222B5D" w:rsidRPr="00443AC3" w:rsidRDefault="00131559" w:rsidP="00222B5D">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72</w:t>
      </w:r>
      <w:r w:rsidRPr="002F0732">
        <w:rPr>
          <w:rFonts w:ascii="Times New Roman" w:eastAsia="Times New Roman" w:hAnsi="Times New Roman" w:cs="Times New Roman"/>
          <w:sz w:val="24"/>
          <w:szCs w:val="24"/>
          <w:lang w:val="en-US"/>
        </w:rPr>
        <w:t xml:space="preserve">] </w:t>
      </w:r>
      <w:r w:rsidR="00222B5D" w:rsidRPr="00443AC3">
        <w:rPr>
          <w:rFonts w:ascii="Times New Roman" w:eastAsia="Times New Roman" w:hAnsi="Times New Roman" w:cs="Times New Roman"/>
          <w:sz w:val="24"/>
          <w:szCs w:val="24"/>
          <w:lang w:val="en-US"/>
        </w:rPr>
        <w:t>van Leeuwe, T.M.; Arentshorst, M.; Forn-Cuní, G.; Geoffrion, N.; Tsang, A.; Delvigne, F.; Meijer, A.H.; Ram, A.F.J.; Punt, P.J. Deletion of the Aspergillus niger Pro-Protein Processing Protease Gene kexB Results in a pH-Dependent Morphological Transition during Submerged Cultivations and Increases Cell Wall Chitin Content. Microorganisms 2020, 8, 1918. https://doi.org/10.3390/microorganisms8121918</w:t>
      </w:r>
    </w:p>
    <w:p w14:paraId="7572F328" w14:textId="42389A18" w:rsidR="00605135" w:rsidRPr="00443AC3" w:rsidRDefault="00131559" w:rsidP="00032A73">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73</w:t>
      </w:r>
      <w:r w:rsidRPr="002F0732">
        <w:rPr>
          <w:rFonts w:ascii="Times New Roman" w:eastAsia="Times New Roman" w:hAnsi="Times New Roman" w:cs="Times New Roman"/>
          <w:sz w:val="24"/>
          <w:szCs w:val="24"/>
          <w:lang w:val="en-US"/>
        </w:rPr>
        <w:t xml:space="preserve">] </w:t>
      </w:r>
      <w:r w:rsidR="00032A73" w:rsidRPr="00443AC3">
        <w:rPr>
          <w:rFonts w:ascii="Times New Roman" w:eastAsia="Times New Roman" w:hAnsi="Times New Roman" w:cs="Times New Roman"/>
          <w:sz w:val="24"/>
          <w:szCs w:val="24"/>
          <w:lang w:val="en-US"/>
        </w:rPr>
        <w:t>I. R. Johnston. The composition of the cell wall of aspergillus niger. The Biochemical journal, 96(3):651–658, 1965. ISSN 0264-6021. doi: 10.1042/bj0960651.</w:t>
      </w:r>
    </w:p>
    <w:p w14:paraId="6BE745A3" w14:textId="107C6F5A" w:rsidR="00605135" w:rsidRPr="00443AC3" w:rsidRDefault="00131559" w:rsidP="00032A73">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74</w:t>
      </w:r>
      <w:r w:rsidRPr="002F0732">
        <w:rPr>
          <w:rFonts w:ascii="Times New Roman" w:eastAsia="Times New Roman" w:hAnsi="Times New Roman" w:cs="Times New Roman"/>
          <w:sz w:val="24"/>
          <w:szCs w:val="24"/>
          <w:lang w:val="en-US"/>
        </w:rPr>
        <w:t xml:space="preserve">] </w:t>
      </w:r>
      <w:r w:rsidR="00032A73" w:rsidRPr="00443AC3">
        <w:rPr>
          <w:rFonts w:ascii="Times New Roman" w:eastAsia="Times New Roman" w:hAnsi="Times New Roman" w:cs="Times New Roman"/>
          <w:sz w:val="24"/>
          <w:szCs w:val="24"/>
          <w:lang w:val="en-US"/>
        </w:rPr>
        <w:t>K. N. Madhusudhan. Extraction and characterization of chitin and chitosan from aspergillus niger, synthesis of silver-chitosan nanocomposites and evaluation of their antimicrobial potential. JOURNAL OF ADVANCES IN BIOTECHNOLOGY, 6(3): 939–945, 2017. doi: 10.24297/jbt.v6i3.6598.</w:t>
      </w:r>
    </w:p>
    <w:p w14:paraId="264DC1BD" w14:textId="10C88100" w:rsidR="00605135" w:rsidRPr="00443AC3" w:rsidRDefault="00131559" w:rsidP="0060513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75</w:t>
      </w:r>
      <w:r w:rsidRPr="002F0732">
        <w:rPr>
          <w:rFonts w:ascii="Times New Roman" w:eastAsia="Times New Roman" w:hAnsi="Times New Roman" w:cs="Times New Roman"/>
          <w:sz w:val="24"/>
          <w:szCs w:val="24"/>
          <w:lang w:val="en-US"/>
        </w:rPr>
        <w:t xml:space="preserve">] </w:t>
      </w:r>
      <w:r w:rsidR="00032A73" w:rsidRPr="00443AC3">
        <w:rPr>
          <w:rFonts w:ascii="Times New Roman" w:eastAsia="Times New Roman" w:hAnsi="Times New Roman" w:cs="Times New Roman"/>
          <w:sz w:val="24"/>
          <w:szCs w:val="24"/>
          <w:lang w:val="en-US"/>
        </w:rPr>
        <w:t>Yury A. Skorik, Alexander V. Pestov, and Yury G. Yatluk. Evaluation of various chitin-glucan derivatives from aspergillus niger as transition metal adsorbents. Bioresource technology, 101(6):1769–1775, 2010. doi: 10.1016/j.biortech.2009.10.033.</w:t>
      </w:r>
    </w:p>
    <w:p w14:paraId="4EF46D58" w14:textId="7709A467" w:rsidR="00B404E9" w:rsidRPr="00443AC3" w:rsidRDefault="00131559" w:rsidP="0060513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lastRenderedPageBreak/>
        <w:t>[</w:t>
      </w:r>
      <w:r w:rsidR="00E61C2D">
        <w:rPr>
          <w:rFonts w:ascii="Times New Roman" w:eastAsia="Times New Roman" w:hAnsi="Times New Roman" w:cs="Times New Roman"/>
          <w:sz w:val="24"/>
          <w:szCs w:val="24"/>
          <w:lang w:val="en-US"/>
        </w:rPr>
        <w:t>76</w:t>
      </w:r>
      <w:r w:rsidRPr="002F0732">
        <w:rPr>
          <w:rFonts w:ascii="Times New Roman" w:eastAsia="Times New Roman" w:hAnsi="Times New Roman" w:cs="Times New Roman"/>
          <w:sz w:val="24"/>
          <w:szCs w:val="24"/>
          <w:lang w:val="en-US"/>
        </w:rPr>
        <w:t xml:space="preserve">] </w:t>
      </w:r>
      <w:r w:rsidR="00B404E9" w:rsidRPr="00443AC3">
        <w:rPr>
          <w:rFonts w:ascii="Times New Roman" w:eastAsia="Times New Roman" w:hAnsi="Times New Roman" w:cs="Times New Roman"/>
          <w:sz w:val="24"/>
          <w:szCs w:val="24"/>
          <w:lang w:val="en-US"/>
        </w:rPr>
        <w:t>Fernando Alvarez-Vasquez, Carlos Gonzalez-Alcon, and N´estor Torres. Metabolism of citric acid production by aspergillus niger: Model definition, steady-state analysis and constrained optimization of citric acid production rate. Biotechnology and bioengineering, 70:82–108, 11 2000. doi: 10.1002/1097-0290(20001005)70:1&lt;82::AIDBIT10&gt; 3.0.CO;2-V.</w:t>
      </w:r>
    </w:p>
    <w:p w14:paraId="5591CF90" w14:textId="47F50797" w:rsidR="00B404E9" w:rsidRPr="00443AC3" w:rsidRDefault="00131559" w:rsidP="0060513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77</w:t>
      </w:r>
      <w:r w:rsidRPr="002F0732">
        <w:rPr>
          <w:rFonts w:ascii="Times New Roman" w:eastAsia="Times New Roman" w:hAnsi="Times New Roman" w:cs="Times New Roman"/>
          <w:sz w:val="24"/>
          <w:szCs w:val="24"/>
          <w:lang w:val="en-US"/>
        </w:rPr>
        <w:t xml:space="preserve">] </w:t>
      </w:r>
      <w:r w:rsidR="00B404E9" w:rsidRPr="00443AC3">
        <w:rPr>
          <w:rFonts w:ascii="Times New Roman" w:eastAsia="Times New Roman" w:hAnsi="Times New Roman" w:cs="Times New Roman"/>
          <w:sz w:val="24"/>
          <w:szCs w:val="24"/>
          <w:lang w:val="en-US"/>
        </w:rPr>
        <w:t>Levente Karaffa and Christian P. Kubicek. Aspergillus niger citric acid accumulation: do we understand this well working black box? Applied microbiology and biotechnology, 61(3):189–196, 2003. ISSN 0175-7598. doi: 10.1007/s00253-002-1201-7.</w:t>
      </w:r>
    </w:p>
    <w:p w14:paraId="1F6AE754" w14:textId="1E311595" w:rsidR="00B404E9" w:rsidRPr="00443AC3" w:rsidRDefault="00131559" w:rsidP="00605135">
      <w:pPr>
        <w:rPr>
          <w:rFonts w:ascii="Times New Roman" w:eastAsia="Times New Roman" w:hAnsi="Times New Roman" w:cs="Times New Roman"/>
          <w:sz w:val="24"/>
          <w:szCs w:val="24"/>
          <w:lang w:val="en-US"/>
        </w:rPr>
      </w:pPr>
      <w:r w:rsidRPr="002F0732">
        <w:rPr>
          <w:rFonts w:ascii="Times New Roman" w:eastAsia="Times New Roman" w:hAnsi="Times New Roman" w:cs="Times New Roman"/>
          <w:sz w:val="24"/>
          <w:szCs w:val="24"/>
          <w:lang w:val="en-US"/>
        </w:rPr>
        <w:t>[</w:t>
      </w:r>
      <w:r w:rsidR="00E61C2D">
        <w:rPr>
          <w:rFonts w:ascii="Times New Roman" w:eastAsia="Times New Roman" w:hAnsi="Times New Roman" w:cs="Times New Roman"/>
          <w:sz w:val="24"/>
          <w:szCs w:val="24"/>
          <w:lang w:val="en-US"/>
        </w:rPr>
        <w:t>78</w:t>
      </w:r>
      <w:r w:rsidRPr="002F0732">
        <w:rPr>
          <w:rFonts w:ascii="Times New Roman" w:eastAsia="Times New Roman" w:hAnsi="Times New Roman" w:cs="Times New Roman"/>
          <w:sz w:val="24"/>
          <w:szCs w:val="24"/>
          <w:lang w:val="en-US"/>
        </w:rPr>
        <w:t xml:space="preserve">] </w:t>
      </w:r>
      <w:r w:rsidR="00B404E9" w:rsidRPr="00443AC3">
        <w:rPr>
          <w:rFonts w:ascii="Times New Roman" w:eastAsia="Times New Roman" w:hAnsi="Times New Roman" w:cs="Times New Roman"/>
          <w:sz w:val="24"/>
          <w:szCs w:val="24"/>
          <w:lang w:val="en-US"/>
        </w:rPr>
        <w:t>Timothy C. Cairns, Corrado Nai, and Vera Meyer. How a fungus shapes biotechnology: 100 years of aspergillus niger research. Fungal biology and biotechnology, 5:13, 2018. doi: 10.1186/s40694-018-0054-5.</w:t>
      </w:r>
    </w:p>
    <w:p w14:paraId="2BA20E96" w14:textId="5C15B3EB" w:rsidR="00B404E9" w:rsidRPr="00443AC3" w:rsidRDefault="00131559" w:rsidP="00605135">
      <w:pPr>
        <w:rPr>
          <w:rFonts w:ascii="Times New Roman" w:eastAsia="Times New Roman" w:hAnsi="Times New Roman" w:cs="Times New Roman"/>
          <w:sz w:val="24"/>
          <w:szCs w:val="24"/>
          <w:lang w:val="en-US"/>
        </w:rPr>
      </w:pPr>
      <w:r w:rsidRPr="002625F0">
        <w:rPr>
          <w:rFonts w:ascii="Times New Roman" w:eastAsia="Times New Roman" w:hAnsi="Times New Roman" w:cs="Times New Roman"/>
          <w:sz w:val="24"/>
          <w:szCs w:val="24"/>
          <w:lang w:val="en-US"/>
          <w:rPrChange w:id="797" w:author="Fan, Qi" w:date="2024-09-06T09:05:00Z">
            <w:rPr>
              <w:rFonts w:ascii="Times New Roman" w:eastAsia="Times New Roman" w:hAnsi="Times New Roman" w:cs="Times New Roman"/>
              <w:sz w:val="24"/>
              <w:szCs w:val="24"/>
            </w:rPr>
          </w:rPrChange>
        </w:rPr>
        <w:t>[</w:t>
      </w:r>
      <w:r w:rsidR="00E61C2D" w:rsidRPr="002625F0">
        <w:rPr>
          <w:rFonts w:ascii="Times New Roman" w:eastAsia="Times New Roman" w:hAnsi="Times New Roman" w:cs="Times New Roman"/>
          <w:sz w:val="24"/>
          <w:szCs w:val="24"/>
          <w:lang w:val="en-US"/>
          <w:rPrChange w:id="798" w:author="Fan, Qi" w:date="2024-09-06T09:05:00Z">
            <w:rPr>
              <w:rFonts w:ascii="Times New Roman" w:eastAsia="Times New Roman" w:hAnsi="Times New Roman" w:cs="Times New Roman"/>
              <w:sz w:val="24"/>
              <w:szCs w:val="24"/>
            </w:rPr>
          </w:rPrChange>
        </w:rPr>
        <w:t>79</w:t>
      </w:r>
      <w:r w:rsidRPr="002625F0">
        <w:rPr>
          <w:rFonts w:ascii="Times New Roman" w:eastAsia="Times New Roman" w:hAnsi="Times New Roman" w:cs="Times New Roman"/>
          <w:sz w:val="24"/>
          <w:szCs w:val="24"/>
          <w:lang w:val="en-US"/>
          <w:rPrChange w:id="799" w:author="Fan, Qi" w:date="2024-09-06T09:05:00Z">
            <w:rPr>
              <w:rFonts w:ascii="Times New Roman" w:eastAsia="Times New Roman" w:hAnsi="Times New Roman" w:cs="Times New Roman"/>
              <w:sz w:val="24"/>
              <w:szCs w:val="24"/>
            </w:rPr>
          </w:rPrChange>
        </w:rPr>
        <w:t xml:space="preserve">] </w:t>
      </w:r>
      <w:r w:rsidR="00B404E9" w:rsidRPr="002625F0">
        <w:rPr>
          <w:rFonts w:ascii="Times New Roman" w:eastAsia="Times New Roman" w:hAnsi="Times New Roman" w:cs="Times New Roman"/>
          <w:sz w:val="24"/>
          <w:szCs w:val="24"/>
          <w:lang w:val="en-US"/>
          <w:rPrChange w:id="800" w:author="Fan, Qi" w:date="2024-09-06T09:05:00Z">
            <w:rPr>
              <w:rFonts w:ascii="Times New Roman" w:eastAsia="Times New Roman" w:hAnsi="Times New Roman" w:cs="Times New Roman"/>
              <w:sz w:val="24"/>
              <w:szCs w:val="24"/>
            </w:rPr>
          </w:rPrChange>
        </w:rPr>
        <w:t xml:space="preserve">Mao S, Liu Y, Yang J, Ma X, Zeng F, Zhang Z, et al. </w:t>
      </w:r>
      <w:r w:rsidR="00B404E9" w:rsidRPr="00443AC3">
        <w:rPr>
          <w:rFonts w:ascii="Times New Roman" w:eastAsia="Times New Roman" w:hAnsi="Times New Roman" w:cs="Times New Roman"/>
          <w:sz w:val="24"/>
          <w:szCs w:val="24"/>
          <w:lang w:val="en-US"/>
        </w:rPr>
        <w:t>(July 2019). "Cloning, expression and characterization of a novel fructosyltransferase from Aspergillus niger and its application in the synthesis of fructooligosaccharides". RSC Advances. 9 (41): 23856–23863. Bibcode:2019RSCAd...923856M. doi:10.1039/C9RA02520K. PMC 9069702. PMID 35530578.</w:t>
      </w:r>
    </w:p>
    <w:p w14:paraId="6E000408" w14:textId="77777777" w:rsidR="00443AC3" w:rsidRPr="00443AC3" w:rsidRDefault="00443AC3" w:rsidP="00443AC3">
      <w:pPr>
        <w:pStyle w:val="NormalWeb"/>
        <w:rPr>
          <w:lang w:val="en-US"/>
        </w:rPr>
      </w:pPr>
      <w:r w:rsidRPr="00443AC3">
        <w:rPr>
          <w:lang w:val="en-US"/>
        </w:rPr>
        <w:t>[80] Channab BE, El Idrissi A, Essamlali Y, Zahouily M. Nanocellulose: Structure, modification, biodegradation and applications in agriculture as slow/controlled release fertilizer, superabsorbent, and crop protection: A review. J Environ Manage. 2024;352:119928. doi: 10.1016/j.jenvman.2023.119928.</w:t>
      </w:r>
    </w:p>
    <w:p w14:paraId="11A7902F" w14:textId="77777777" w:rsidR="00443AC3" w:rsidRPr="00443AC3" w:rsidRDefault="00443AC3" w:rsidP="00443AC3">
      <w:pPr>
        <w:pStyle w:val="NormalWeb"/>
        <w:rPr>
          <w:lang w:val="en-US"/>
        </w:rPr>
      </w:pPr>
      <w:r w:rsidRPr="00443AC3">
        <w:rPr>
          <w:lang w:val="en-US"/>
        </w:rPr>
        <w:t>[81] Ansell MP, Mwaikambo LY. The structure of cotton and other plant fibres. In: Handbook of Textile Fibre Structure. Elsevier; 2009. p. 62-94. doi: 10.1533/9781845697310.1.62.</w:t>
      </w:r>
    </w:p>
    <w:p w14:paraId="6453167E" w14:textId="77777777" w:rsidR="00443AC3" w:rsidRPr="00443AC3" w:rsidRDefault="00443AC3" w:rsidP="00443AC3">
      <w:pPr>
        <w:pStyle w:val="NormalWeb"/>
        <w:rPr>
          <w:lang w:val="en-US"/>
        </w:rPr>
      </w:pPr>
      <w:r w:rsidRPr="00443AC3">
        <w:rPr>
          <w:lang w:val="en-US"/>
        </w:rPr>
        <w:t>[82] Wiles JL, Vergano PJ, Barron FH, Bunn JM, Testin RF. Water Vapor Transmission Rates and Sorption Behavior of Chitosan Films. J Food Sci. 2000;65(7):1175-9. doi: 10.1111/j.1365-2621.2000.tb10261.x.</w:t>
      </w:r>
    </w:p>
    <w:p w14:paraId="6292BB2F" w14:textId="77777777" w:rsidR="00443AC3" w:rsidRDefault="00443AC3" w:rsidP="00443AC3">
      <w:pPr>
        <w:pStyle w:val="NormalWeb"/>
      </w:pPr>
      <w:r w:rsidRPr="00443AC3">
        <w:rPr>
          <w:lang w:val="en-US"/>
        </w:rPr>
        <w:t xml:space="preserve">[83] Hynninen V, Patrakka J, Nonappa. Methylcellulose–Cellulose Nanocrystal Composites for Optomechanically Tunable Hydrogels and Fibers. </w:t>
      </w:r>
      <w:r>
        <w:t>Materials (Basel). 2021;14(18):5137. doi: 10.3390/ma14185137.</w:t>
      </w:r>
    </w:p>
    <w:p w14:paraId="3223EAFE" w14:textId="77777777" w:rsidR="00443AC3" w:rsidRPr="00443AC3" w:rsidRDefault="00443AC3" w:rsidP="00443AC3">
      <w:pPr>
        <w:pStyle w:val="NormalWeb"/>
        <w:rPr>
          <w:lang w:val="en-US"/>
        </w:rPr>
      </w:pPr>
      <w:r>
        <w:t xml:space="preserve">[84] Lahiji RR, Xu X, Reifenberger R, Raman A, Rudie A, Moon RJ. </w:t>
      </w:r>
      <w:r w:rsidRPr="00443AC3">
        <w:rPr>
          <w:lang w:val="en-US"/>
        </w:rPr>
        <w:t>Atomic Force Microscopy Characterization of Cellulose Nanocrystals. Langmuir. 2010;26(6):4480-8. doi: 10.1021/la903111j.</w:t>
      </w:r>
    </w:p>
    <w:p w14:paraId="26FAE1D9" w14:textId="77777777" w:rsidR="00443AC3" w:rsidRPr="00443AC3" w:rsidRDefault="00443AC3" w:rsidP="00443AC3">
      <w:pPr>
        <w:pStyle w:val="NormalWeb"/>
        <w:rPr>
          <w:lang w:val="en-US"/>
        </w:rPr>
      </w:pPr>
      <w:r w:rsidRPr="00443AC3">
        <w:rPr>
          <w:lang w:val="en-US"/>
        </w:rPr>
        <w:t>[85] Peng BL, Dhar N, Liu HL, Tam KC. Chemistry and applications of nanocrystalline cellulose and its derivatives: A nanotechnology perspective. Can J Chem Eng. 2011;89(5):1191-206. doi: 10.1002/cjce.20554.</w:t>
      </w:r>
    </w:p>
    <w:p w14:paraId="01B717EE" w14:textId="77777777" w:rsidR="00443AC3" w:rsidRPr="00443AC3" w:rsidRDefault="00443AC3" w:rsidP="00443AC3">
      <w:pPr>
        <w:pStyle w:val="NormalWeb"/>
        <w:rPr>
          <w:lang w:val="en-US"/>
        </w:rPr>
      </w:pPr>
      <w:r w:rsidRPr="00443AC3">
        <w:rPr>
          <w:lang w:val="en-US"/>
        </w:rPr>
        <w:t>[86] Zhang X, Ni H, Xu X, Li L, Kang H, Li D. Recent Advancements in the Synthesis, Functionalization, and Utilization of Cellulose Nanocrystals. Resources Chemicals and Materials. 2024. doi: 10.1016/j.recm.2024.05.003.</w:t>
      </w:r>
    </w:p>
    <w:p w14:paraId="681DAD9F" w14:textId="77777777" w:rsidR="00443AC3" w:rsidRPr="00443AC3" w:rsidRDefault="00443AC3" w:rsidP="00443AC3">
      <w:pPr>
        <w:pStyle w:val="NormalWeb"/>
        <w:rPr>
          <w:lang w:val="en-US"/>
        </w:rPr>
      </w:pPr>
      <w:r w:rsidRPr="00443AC3">
        <w:rPr>
          <w:lang w:val="en-US"/>
        </w:rPr>
        <w:t>[87] Hu C, Li Z. A review on the mechanical properties of cement-based materials measured by nanoindentation. Constr Build Mater. 2015;90:80-90. doi: 10.1016/j.conbuildmat.2015.05.008.</w:t>
      </w:r>
    </w:p>
    <w:p w14:paraId="559A9464" w14:textId="77777777" w:rsidR="00443AC3" w:rsidRPr="00443AC3" w:rsidRDefault="00443AC3" w:rsidP="00443AC3">
      <w:pPr>
        <w:pStyle w:val="NormalWeb"/>
        <w:rPr>
          <w:lang w:val="en-US"/>
        </w:rPr>
      </w:pPr>
      <w:r w:rsidRPr="00443AC3">
        <w:rPr>
          <w:lang w:val="en-US"/>
        </w:rPr>
        <w:lastRenderedPageBreak/>
        <w:t>[88] Mokhtari A, Tala-Ighil N, Masmoudi YA. Nanoindentation to Determine Young’s Modulus for Thermoplastic Polymers. J Mater Eng Perform. 2022;31:2715-22. doi: 10.1007/s11665-021-06386-9.</w:t>
      </w:r>
    </w:p>
    <w:p w14:paraId="263B92D3" w14:textId="77777777" w:rsidR="00443AC3" w:rsidRPr="00443AC3" w:rsidRDefault="00443AC3" w:rsidP="00443AC3">
      <w:pPr>
        <w:pStyle w:val="NormalWeb"/>
        <w:rPr>
          <w:lang w:val="en-US"/>
        </w:rPr>
      </w:pPr>
      <w:r w:rsidRPr="00443AC3">
        <w:rPr>
          <w:lang w:val="en-US"/>
        </w:rPr>
        <w:t>[89] Bhushan B, Li X. Nanomechanical characterisation of solid surfaces and thin films. Int Mater Rev. 2003;48(3):125-64. doi: 10.1179/095066003225010227.</w:t>
      </w:r>
    </w:p>
    <w:p w14:paraId="567C81F7" w14:textId="77777777" w:rsidR="00443AC3" w:rsidRPr="00443AC3" w:rsidRDefault="00443AC3" w:rsidP="00443AC3">
      <w:pPr>
        <w:pStyle w:val="NormalWeb"/>
        <w:rPr>
          <w:lang w:val="en-US"/>
        </w:rPr>
      </w:pPr>
      <w:r w:rsidRPr="00443AC3">
        <w:rPr>
          <w:lang w:val="en-US"/>
        </w:rPr>
        <w:t>[90] Wang H, Zhu L, Xu B. Principle and methods of nanoindentation test. In: Wang H, Zhu L, Xu B, editors. Residual Stresses and Nanoindentation Testing of Films and Coatings. Singapore: Springer; 2018. p. 21-36. doi: 10.1007/978-981-10-7841-5_2.</w:t>
      </w:r>
    </w:p>
    <w:p w14:paraId="0192CE5B" w14:textId="77777777" w:rsidR="00443AC3" w:rsidRPr="002625F0" w:rsidRDefault="00443AC3" w:rsidP="00443AC3">
      <w:pPr>
        <w:pStyle w:val="NormalWeb"/>
        <w:rPr>
          <w:lang w:val="en-US"/>
          <w:rPrChange w:id="801" w:author="Fan, Qi" w:date="2024-09-06T09:05:00Z">
            <w:rPr/>
          </w:rPrChange>
        </w:rPr>
      </w:pPr>
      <w:r w:rsidRPr="00443AC3">
        <w:rPr>
          <w:lang w:val="en-US"/>
        </w:rPr>
        <w:t xml:space="preserve">[91] Esmaeili N, Alves JL, Teodosiu C. Simulation of Vickers Micro-Indentation Tests on Dual-Phase Steel utilizing VCAD-based Software. </w:t>
      </w:r>
      <w:r w:rsidRPr="002625F0">
        <w:rPr>
          <w:lang w:val="en-US"/>
          <w:rPrChange w:id="802" w:author="Fan, Qi" w:date="2024-09-06T09:05:00Z">
            <w:rPr/>
          </w:rPrChange>
        </w:rPr>
        <w:t>2009.</w:t>
      </w:r>
    </w:p>
    <w:p w14:paraId="78032291" w14:textId="77777777" w:rsidR="00443AC3" w:rsidRPr="00443AC3" w:rsidRDefault="00443AC3" w:rsidP="00443AC3">
      <w:pPr>
        <w:pStyle w:val="NormalWeb"/>
        <w:rPr>
          <w:lang w:val="en-US"/>
        </w:rPr>
      </w:pPr>
      <w:r w:rsidRPr="00443AC3">
        <w:rPr>
          <w:lang w:val="en-US"/>
        </w:rPr>
        <w:t>[92] Ladani L, Harvey E, Choudhury SF, Taylor CR. Effect of varying test parameters on elastic–plastic properties extracted by nanoindentation tests. Exp Mech. 2013;53(8):1299-309. doi: 10.1007/s11340-013-9732-7.</w:t>
      </w:r>
    </w:p>
    <w:p w14:paraId="2B5206A5" w14:textId="77777777" w:rsidR="00443AC3" w:rsidRPr="00443AC3" w:rsidRDefault="00443AC3" w:rsidP="00443AC3">
      <w:pPr>
        <w:pStyle w:val="NormalWeb"/>
        <w:rPr>
          <w:lang w:val="en-US"/>
        </w:rPr>
      </w:pPr>
      <w:r w:rsidRPr="00443AC3">
        <w:rPr>
          <w:lang w:val="en-US"/>
        </w:rPr>
        <w:t>[93] Xu W, Tang Z, Xie Y, Long G, Luo Z, Kai M, et al. Recent advances and insights in nanoindentation technique in the characterization of cement-based materials. J Build Eng. 2023;80:108022. doi: 10.1016/j.jobe.2023.108022.</w:t>
      </w:r>
    </w:p>
    <w:p w14:paraId="04D5B19A" w14:textId="77777777" w:rsidR="00443AC3" w:rsidRPr="00443AC3" w:rsidRDefault="00443AC3" w:rsidP="00443AC3">
      <w:pPr>
        <w:pStyle w:val="NormalWeb"/>
        <w:rPr>
          <w:lang w:val="en-US"/>
        </w:rPr>
      </w:pPr>
      <w:r w:rsidRPr="00443AC3">
        <w:rPr>
          <w:lang w:val="en-US"/>
        </w:rPr>
        <w:t>[94] Lu Y, Li Y, Wu Y, Luo S, Jin Y, Zhang G. Characterization of Shale Softening by Large Volume-Based Nanoindentation. Rock Mech Rock Eng. 2020;53:451-64. doi: 10.1007/s00603-019-01981-8.</w:t>
      </w:r>
    </w:p>
    <w:p w14:paraId="150B0344" w14:textId="77777777" w:rsidR="00443AC3" w:rsidRPr="00443AC3" w:rsidRDefault="00443AC3" w:rsidP="00443AC3">
      <w:pPr>
        <w:pStyle w:val="NormalWeb"/>
        <w:rPr>
          <w:lang w:val="en-US"/>
        </w:rPr>
      </w:pPr>
      <w:r w:rsidRPr="00443AC3">
        <w:rPr>
          <w:lang w:val="en-US"/>
        </w:rPr>
        <w:t>[95] Klapálek P, Prošek Z, Jíra A, Melzerová L. Evaluation of micromechanical properties of carbon fiber fabric using nanoindentation. Acta Polytech CTU Proc. 2017;13:66. doi: 10.14311/APP.2017.13.0066.</w:t>
      </w:r>
    </w:p>
    <w:p w14:paraId="62890285" w14:textId="77777777" w:rsidR="00443AC3" w:rsidRPr="00443AC3" w:rsidRDefault="00443AC3" w:rsidP="00443AC3">
      <w:pPr>
        <w:pStyle w:val="NormalWeb"/>
        <w:rPr>
          <w:lang w:val="en-US"/>
        </w:rPr>
      </w:pPr>
      <w:r w:rsidRPr="00443AC3">
        <w:rPr>
          <w:lang w:val="en-US"/>
        </w:rPr>
        <w:t>[96] Sneddon IN. The relation between load and penetration in the axisymmetric Boussinesq problem for a punch of arbitrary profile. Int J Eng Sci. 1965;3:47.</w:t>
      </w:r>
    </w:p>
    <w:p w14:paraId="3D3298B6" w14:textId="77777777" w:rsidR="00443AC3" w:rsidRPr="00443AC3" w:rsidRDefault="00443AC3" w:rsidP="00443AC3">
      <w:pPr>
        <w:pStyle w:val="NormalWeb"/>
        <w:rPr>
          <w:lang w:val="en-US"/>
        </w:rPr>
      </w:pPr>
      <w:r w:rsidRPr="00443AC3">
        <w:rPr>
          <w:lang w:val="en-US"/>
        </w:rPr>
        <w:t>[97] Oliver WC, Pharr GM. Measurement of Hardness and Elastic Modulus by Instrumented Indentation: Advances in Understanding and Refinements to Methodology. J Mater Res. 2004;19:3.</w:t>
      </w:r>
    </w:p>
    <w:p w14:paraId="59194346" w14:textId="77777777" w:rsidR="00443AC3" w:rsidRPr="00443AC3" w:rsidRDefault="00443AC3" w:rsidP="00443AC3">
      <w:pPr>
        <w:pStyle w:val="NormalWeb"/>
        <w:rPr>
          <w:lang w:val="en-US"/>
        </w:rPr>
      </w:pPr>
      <w:r w:rsidRPr="00443AC3">
        <w:rPr>
          <w:lang w:val="en-US"/>
        </w:rPr>
        <w:t>[98] Zhang Q. Multi-scale instrumented indentation of hydrogels. In: Li H, Silberschmidt V, editors. The Mechanics of Hydrogels. Elsevier; 2022. p. 91-118. doi: 10.1016/B978-0-08-102862-9.00001-4.</w:t>
      </w:r>
    </w:p>
    <w:p w14:paraId="3936C75F" w14:textId="77777777" w:rsidR="00443AC3" w:rsidRPr="00443AC3" w:rsidRDefault="00443AC3" w:rsidP="00443AC3">
      <w:pPr>
        <w:pStyle w:val="NormalWeb"/>
        <w:rPr>
          <w:lang w:val="en-US"/>
        </w:rPr>
      </w:pPr>
      <w:r w:rsidRPr="00443AC3">
        <w:rPr>
          <w:lang w:val="en-US"/>
        </w:rPr>
        <w:t>[99] Ramamurty U, Jang JI. Nanoindentation for probing the mechanical behavior of molecular crystals–a review of the technique and how to use it. CrystEngComm. 2014;16(1):12-23. doi: 10.1039/C3CE41266K.</w:t>
      </w:r>
    </w:p>
    <w:p w14:paraId="058B536B" w14:textId="77777777" w:rsidR="00443AC3" w:rsidRPr="00443AC3" w:rsidRDefault="00443AC3" w:rsidP="00443AC3">
      <w:pPr>
        <w:pStyle w:val="NormalWeb"/>
        <w:rPr>
          <w:lang w:val="en-US"/>
          <w:rPrChange w:id="803" w:author="Fan, Qi" w:date="2024-09-06T03:07:00Z">
            <w:rPr/>
          </w:rPrChange>
        </w:rPr>
      </w:pPr>
      <w:r w:rsidRPr="00443AC3">
        <w:rPr>
          <w:lang w:val="en-US"/>
        </w:rPr>
        <w:t xml:space="preserve">[100] Wang H, Zhu L, Xu B. Principle and methods of nanoindentation test. In: Wang H, Zhu L, Xu B, editors. Residual Stresses and Nanoindentation Testing of Films and Coatings. </w:t>
      </w:r>
      <w:r w:rsidRPr="00443AC3">
        <w:rPr>
          <w:lang w:val="en-US"/>
          <w:rPrChange w:id="804" w:author="Fan, Qi" w:date="2024-09-06T03:07:00Z">
            <w:rPr/>
          </w:rPrChange>
        </w:rPr>
        <w:t>Singapore: Springer; 2018. p. 21-36. doi: 10.1007/978-981-10-7841-5_2.</w:t>
      </w:r>
    </w:p>
    <w:p w14:paraId="5DB61695"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lastRenderedPageBreak/>
        <w:t>[101] Wilde HR, Wehrstedt A. Martens hardness hm — an international accepted designation for “hardness under test force”. Materialwiss Werkstofftech. 2000;31:937-40. doi: 10.1002/1521-4052(200010)31:103.0.CO;2-1.</w:t>
      </w:r>
    </w:p>
    <w:p w14:paraId="2D8D3F73"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[102] Briscoe BJ, Fiori L, Pelillo E. Nano-indentation of polymeric surfaces. J Phys D Appl Phys. 1998;31:2395. doi: 10.1088/0022-3727/31/19/002.</w:t>
      </w:r>
    </w:p>
    <w:p w14:paraId="1EC7F925"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[103] Fischer-Cripps AC. The IBIS handbook of nanoindentation. Forestville, NSW: Fischer-Cripps Laboratories; 2009.</w:t>
      </w:r>
    </w:p>
    <w:p w14:paraId="78ADB629"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[104] Haneef M, Ceseracciu L, Canale C, Bayer IS, Heredia-Guerrero JA, Athanassiou A. Advanced materials from fungal mycelium: fabrication and tuning of physical properties. Sci Rep. 2017;7:41292. doi: 10.1016/j.bej.2008.10.006.</w:t>
      </w:r>
    </w:p>
    <w:p w14:paraId="3B324C2A"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[105] Ramírez Tapias YA, Di Monte MV, Peltzer MA, Salvay AG. Bacterial cellulose films production by Kombucha symbiotic community cultured on different herbal infusions. Food Chem. 2022;372:131346. doi: 10.1016/j.foodchem.2021.131346.</w:t>
      </w:r>
    </w:p>
    <w:p w14:paraId="17C3BD47" w14:textId="019491A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[106] Forfang K, Zimmermann B, Kosa G, Kohler A, Shapaval V. FTIR spectroscopy for evaluation and monitoring of lipid extraction efficiency for oleaginous fungi. PLoS One. 2017;12. doi: 10.1371/journal.pone.0170611.</w:t>
      </w:r>
    </w:p>
    <w:p w14:paraId="4B40FB9F"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[107] Saif FA, Yaseen SA, Alameen AS, Mane SB, Undre PB. Identification and characterization of Aspergillus species of fruit rot fungi using microscopy, FT-IR, Raman and UV-Vis spectroscopy. Spectrochim Acta A Mol Biomol Spectrosc. 2021;246:119010. doi: 10.1016/j.saa.2020.119010.</w:t>
      </w:r>
    </w:p>
    <w:p w14:paraId="1701F0C2"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[108] Cai CX, Xu J, Deng NF, Dong XW, Tang H, Liang Y, et al. A novel approach of utilization of the fungal conidia biomass to remove heavy metals from the aqueous solution through immobilization. Sci Rep. 2016;6:36546. doi: 10.1038/srep36546.</w:t>
      </w:r>
    </w:p>
    <w:p w14:paraId="407E0ED4"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[109] Dzurendova S, Zimmermann B, Kohler A, Tafintseva V, Slany O, Certik M. Microcultivation and FTIR spectroscopy-based screening revealed a nutrient-induced coproduction of high-value metabolites in oleaginous Mucoromycota fungi. PLoS One. 2020;15(6)</w:t>
      </w:r>
    </w:p>
    <w:p w14:paraId="3F0BB860" w14:textId="77777777" w:rsidR="00443AC3" w:rsidRPr="00443AC3" w:rsidRDefault="00443AC3" w:rsidP="00443AC3">
      <w:pPr>
        <w:spacing w:after="0"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 doi: 10.1371/journal.pone.0234870.</w:t>
      </w:r>
    </w:p>
    <w:p w14:paraId="3FAD2127"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[110] Lecellier A, Gaydou V, Mounier J, Hermet A, Castrec L, Barbier G, et al. Implementation of an FTIR spectral library of 486 filamentous fungi strains for rapid identification of molds. Food Microbiol. 2015;45(Pt A):126-34. doi: 10.1016/j.fm.2014.01.002.</w:t>
      </w:r>
    </w:p>
    <w:p w14:paraId="6FDDACAE"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[111] Meenu M, Xu B. Application of vibrational spectroscopy for classification, authentication and quality analysis of mushroom: a concise review. Food Chem. 2019;289:545-57. doi: 10.1016/j.foodchem.2019.03.091.</w:t>
      </w:r>
    </w:p>
    <w:p w14:paraId="26369569"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[112] Kalra R, Conlan XA, Goel M. Fungi as a potential source of pigments: harnessing filamentous fungi. Front Chem. 2020;8:369. doi: 10.3389/fchem.2020.00369.</w:t>
      </w:r>
    </w:p>
    <w:p w14:paraId="170E9CE9"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lastRenderedPageBreak/>
        <w:t>[113] Sanchez-Díaz MR, Lazarte MS, Moavro A, et al. Naturally multicomponent materials obtained from filamentous fungi: impact of different cell rupture treatment on film properties. J Polym Environ. 2023;31:2347-63. doi: 10.1007/s10924-023-02766-5.</w:t>
      </w:r>
    </w:p>
    <w:p w14:paraId="26A6603A"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[114] Šimonovicová A, Takácová A, Šimkovic I, Nosalj S. Experimental treatment of hazardous ash waste by microbial consortium Aspergillus niger and Chlorella sp.: decrease of the Ni content and identification of adsorption sites by Fourier-transform infrared spectroscopy. Front Microbiol. 2021;12:792987. doi: 10.3389/fmicb.2021.792987.</w:t>
      </w:r>
    </w:p>
    <w:p w14:paraId="57C652C8"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[115] Haneef M, Ceseracciu L, Canale C, Bayer IS, Heredia-Guerrero JA, Athanassiou A. Advanced materials from fungal mycelium: fabrication and tuning of physical properties. Sci Rep. 2017;7:41292. doi: 10.1038/srep41292.</w:t>
      </w:r>
    </w:p>
    <w:p w14:paraId="6E62A7F5"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[116] Kosa G, Zimmermann B, Kohler A, Ekeberg D, Afseth NK, Mounier J, et al. High-throughput screening of Mucoromycota fungi for production of low- and high-value lipids. Biotechnol Biofuels. 2018;11:66. doi: 10.1186/s13068-018-1070-7.</w:t>
      </w:r>
    </w:p>
    <w:p w14:paraId="59D25205"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Change w:id="805" w:author="Fan, Qi" w:date="2024-09-06T03:07:00Z">
            <w:rPr>
              <w:rFonts w:ascii="Times New Roman" w:eastAsia="Times New Roman" w:hAnsi="Times New Roman" w:cs="Times New Roman"/>
              <w:sz w:val="24"/>
              <w:szCs w:val="24"/>
            </w:rPr>
          </w:rPrChange>
        </w:rPr>
      </w:pPr>
      <w:r w:rsidRPr="00443AC3">
        <w:rPr>
          <w:rFonts w:ascii="Times New Roman" w:eastAsia="Times New Roman" w:hAnsi="Times New Roman" w:cs="Times New Roman"/>
          <w:sz w:val="24"/>
          <w:szCs w:val="24"/>
          <w:lang w:val="en-US"/>
        </w:rPr>
        <w:t xml:space="preserve">[117] Baeva E, Bleha R, Lavrova E, Sushytskyi L, Čopíková J, Jablonsky I, et al. Polysaccharides from basidiocarps of cultivating mushroom Pleurotus ostreatus: isolation and structural characterization. </w:t>
      </w:r>
      <w:r w:rsidRPr="00443AC3">
        <w:rPr>
          <w:rFonts w:ascii="Times New Roman" w:eastAsia="Times New Roman" w:hAnsi="Times New Roman" w:cs="Times New Roman"/>
          <w:sz w:val="24"/>
          <w:szCs w:val="24"/>
          <w:lang w:val="en-US"/>
          <w:rPrChange w:id="806" w:author="Fan, Qi" w:date="2024-09-06T03:07:00Z">
            <w:rPr>
              <w:rFonts w:ascii="Times New Roman" w:eastAsia="Times New Roman" w:hAnsi="Times New Roman" w:cs="Times New Roman"/>
              <w:sz w:val="24"/>
              <w:szCs w:val="24"/>
            </w:rPr>
          </w:rPrChange>
        </w:rPr>
        <w:t>Molecules. 2019;24:2740. doi: 10.3390/molecules24152740.</w:t>
      </w:r>
    </w:p>
    <w:p w14:paraId="74A178EF"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[118] Danyliv O, Strach M, Nechyporchuk O, Nypelö T, Martinelli A. Self-standing, robust membranes made of cellulose nanocrystals (CNCs) and a protic ionic liquid: toward sustainable electrolytes for fuel cells. ACS Appl Energy Mater. 2021;4(7):6474-85. doi: 10.1021/acsaem.1c00452.</w:t>
      </w:r>
    </w:p>
    <w:p w14:paraId="71A950F9"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
      </w:pPr>
      <w:r w:rsidRPr="00443AC3">
        <w:rPr>
          <w:rFonts w:ascii="Times New Roman" w:eastAsia="Times New Roman" w:hAnsi="Times New Roman" w:cs="Times New Roman"/>
          <w:sz w:val="24"/>
          <w:szCs w:val="24"/>
          <w:lang w:val="en-US"/>
        </w:rPr>
        <w:t>[119] Olympio KPK, Huila MFG, de Almeida Baldini Cardoso C, et al. Can in vivo surface dental enamel microbiopsies be used to measure remote lead exposure? Environ Sci Pollut Res. 2018;25:9322-9. doi: 10.1007/s11356-017-0988-9.</w:t>
      </w:r>
    </w:p>
    <w:p w14:paraId="07944CE2" w14:textId="77777777" w:rsidR="00443AC3" w:rsidRPr="00443AC3" w:rsidRDefault="00443AC3" w:rsidP="00443AC3">
      <w:pPr>
        <w:spacing w:before="100" w:beforeAutospacing="1" w:after="100" w:afterAutospacing="1" w:line="240" w:lineRule="auto"/>
        <w:rPr>
          <w:rFonts w:ascii="Times New Roman" w:eastAsia="Times New Roman" w:hAnsi="Times New Roman" w:cs="Times New Roman"/>
          <w:sz w:val="24"/>
          <w:szCs w:val="24"/>
          <w:lang w:val="en-US"/>
          <w:rPrChange w:id="807" w:author="Fan, Qi" w:date="2024-09-06T03:07:00Z">
            <w:rPr>
              <w:rFonts w:ascii="Times New Roman" w:eastAsia="Times New Roman" w:hAnsi="Times New Roman" w:cs="Times New Roman"/>
              <w:sz w:val="24"/>
              <w:szCs w:val="24"/>
            </w:rPr>
          </w:rPrChange>
        </w:rPr>
      </w:pPr>
      <w:r w:rsidRPr="00443AC3">
        <w:rPr>
          <w:rFonts w:ascii="Times New Roman" w:eastAsia="Times New Roman" w:hAnsi="Times New Roman" w:cs="Times New Roman"/>
          <w:sz w:val="24"/>
          <w:szCs w:val="24"/>
          <w:lang w:val="en-US"/>
        </w:rPr>
        <w:t xml:space="preserve">[120] Juárez-Méndez ME, Palma-Ramírez D, Brachetti-Sibaja SB, et al. CNCs extraction from single-use cups: effects of grafting it onto MMA monomer. </w:t>
      </w:r>
      <w:r w:rsidRPr="00443AC3">
        <w:rPr>
          <w:rFonts w:ascii="Times New Roman" w:eastAsia="Times New Roman" w:hAnsi="Times New Roman" w:cs="Times New Roman"/>
          <w:sz w:val="24"/>
          <w:szCs w:val="24"/>
          <w:lang w:val="en-US"/>
          <w:rPrChange w:id="808" w:author="Fan, Qi" w:date="2024-09-06T03:07:00Z">
            <w:rPr>
              <w:rFonts w:ascii="Times New Roman" w:eastAsia="Times New Roman" w:hAnsi="Times New Roman" w:cs="Times New Roman"/>
              <w:sz w:val="24"/>
              <w:szCs w:val="24"/>
            </w:rPr>
          </w:rPrChange>
        </w:rPr>
        <w:t>J Chem Technol Biotechnol. 2023;98:1847-62. doi: 10.1002/jctb.7360.</w:t>
      </w:r>
    </w:p>
    <w:p w14:paraId="5C53D6F4" w14:textId="77777777" w:rsidR="00443AC3" w:rsidRPr="00443AC3" w:rsidRDefault="00443AC3" w:rsidP="00443AC3">
      <w:pPr>
        <w:pStyle w:val="NormalWeb"/>
        <w:rPr>
          <w:lang w:val="en-US"/>
        </w:rPr>
      </w:pPr>
      <w:r w:rsidRPr="00443AC3">
        <w:rPr>
          <w:lang w:val="en-US"/>
        </w:rPr>
        <w:t>[121] Schofield PF, Knight KS, van der Houwen JAM, Valsami-Jones E. The role of hydrogen bonding in the thermal expansion and dehydration of brushite, di-calcium phosphate dihydrate. Phys Chem Minerals. 2004;31:606-24. doi: 10.1007/s00269-004-0419-6.</w:t>
      </w:r>
    </w:p>
    <w:p w14:paraId="176A2ACE" w14:textId="77777777" w:rsidR="00443AC3" w:rsidRPr="00443AC3" w:rsidRDefault="00443AC3" w:rsidP="00443AC3">
      <w:pPr>
        <w:pStyle w:val="NormalWeb"/>
        <w:rPr>
          <w:lang w:val="en-US"/>
        </w:rPr>
      </w:pPr>
      <w:r w:rsidRPr="00443AC3">
        <w:rPr>
          <w:lang w:val="en-US"/>
        </w:rPr>
        <w:t>[122] Brown WE, Smith JP, Lehr JR, Frazier AW. Octacalcium phosphate and hydroxyapatite: crystallographic and chemical relations between octacalcium phosphate and hydroxyapatite. Nature. 1962;196:1050-5. doi: 10.1038/1961050a0.</w:t>
      </w:r>
    </w:p>
    <w:p w14:paraId="5EF8E458" w14:textId="77777777" w:rsidR="00443AC3" w:rsidRPr="00443AC3" w:rsidRDefault="00443AC3" w:rsidP="00443AC3">
      <w:pPr>
        <w:pStyle w:val="NormalWeb"/>
        <w:rPr>
          <w:lang w:val="en-US"/>
        </w:rPr>
      </w:pPr>
      <w:r w:rsidRPr="00443AC3">
        <w:rPr>
          <w:lang w:val="en-US"/>
        </w:rPr>
        <w:t>[123] Rafeek AD, Choi G, Evans LA. Controlled synthesis of dicalcium phosphate dihydrate (DCPD) from metastable solutions: insights into pathogenic calcification. J Mater Sci Mater Med. 2021;32:142. doi: 10.1007/s10856-021-06617-4.</w:t>
      </w:r>
    </w:p>
    <w:p w14:paraId="0D5CF710" w14:textId="77777777" w:rsidR="00443AC3" w:rsidRPr="00443AC3" w:rsidRDefault="00443AC3" w:rsidP="00443AC3">
      <w:pPr>
        <w:pStyle w:val="NormalWeb"/>
        <w:rPr>
          <w:lang w:val="en-US"/>
        </w:rPr>
      </w:pPr>
      <w:r w:rsidRPr="00443AC3">
        <w:rPr>
          <w:lang w:val="en-US"/>
        </w:rPr>
        <w:t>[124] Murata M, Hino J, Kabir MA, Yokozeki K, Sakamoto M, Nakajima T, et al. Osteoinduction in novel micropores of partially dissolved and precipitated hydroxyapatite block in scalp of young rats. Materials (Basel). 2021;14:196. doi: 10.3390/ma14010196.</w:t>
      </w:r>
    </w:p>
    <w:p w14:paraId="427ED44A" w14:textId="77777777" w:rsidR="00443AC3" w:rsidRPr="00443AC3" w:rsidRDefault="00443AC3" w:rsidP="00443AC3">
      <w:pPr>
        <w:pStyle w:val="NormalWeb"/>
        <w:rPr>
          <w:lang w:val="en-US"/>
        </w:rPr>
      </w:pPr>
      <w:r w:rsidRPr="00443AC3">
        <w:rPr>
          <w:lang w:val="en-US"/>
        </w:rPr>
        <w:lastRenderedPageBreak/>
        <w:t>[125] DeCarlo TM. Characterizing coral skeleton mineralogy with Raman spectroscopy. Nat Commun. 2018;9:5325. doi: 10.1038/s41467-018-07601-3.</w:t>
      </w:r>
    </w:p>
    <w:p w14:paraId="16A2EC8F" w14:textId="77777777" w:rsidR="00443AC3" w:rsidRPr="00443AC3" w:rsidRDefault="00443AC3" w:rsidP="00443AC3">
      <w:pPr>
        <w:pStyle w:val="NormalWeb"/>
        <w:rPr>
          <w:lang w:val="en-US"/>
        </w:rPr>
      </w:pPr>
      <w:r w:rsidRPr="00443AC3">
        <w:rPr>
          <w:lang w:val="en-US"/>
        </w:rPr>
        <w:t>[126] Dandeu A, Humbert B, Carteret C, Muhr H, Plasari E, Bossoutrot JM. Raman spectroscopy–a powerful tool for the quantitative determination of the composition of polymorph mixtures: application to CaCO3 polymorph mixtures. Chem Eng Technol. 2006;29:221-5. doi: 10.1002/ceat.200500318.</w:t>
      </w:r>
    </w:p>
    <w:p w14:paraId="0359DCFB" w14:textId="77777777" w:rsidR="00443AC3" w:rsidRDefault="00443AC3" w:rsidP="00443AC3">
      <w:pPr>
        <w:pStyle w:val="NormalWeb"/>
      </w:pPr>
      <w:r w:rsidRPr="00443AC3">
        <w:rPr>
          <w:lang w:val="en-US"/>
        </w:rPr>
        <w:t xml:space="preserve">[127] De La Pierre M, Andrè E, Maschio L, Kuo I-W, Rega N, Ugliengo P, et al. The Raman spectrum of CaCO3 polymorphs calcite and aragonite: a combined experimental and computational study. </w:t>
      </w:r>
      <w:r>
        <w:t>J Chem Phys. 2014;140:164509. doi: 10.1063/1.4870339.</w:t>
      </w:r>
    </w:p>
    <w:p w14:paraId="1990C9BA" w14:textId="5F2DCC20" w:rsidR="00843D88" w:rsidRPr="00131559" w:rsidDel="00443AC3" w:rsidRDefault="00843D88" w:rsidP="00843D88">
      <w:pPr>
        <w:rPr>
          <w:del w:id="809" w:author="Fan, Qi" w:date="2024-09-06T03:05:00Z"/>
          <w:rFonts w:ascii="Times New Roman" w:eastAsia="Times New Roman" w:hAnsi="Times New Roman" w:cs="Times New Roman"/>
          <w:sz w:val="24"/>
          <w:szCs w:val="24"/>
          <w:lang w:val="en-US"/>
          <w:rPrChange w:id="810" w:author="Fan, Qi" w:date="2024-09-06T02:01:00Z">
            <w:rPr>
              <w:del w:id="811" w:author="Fan, Qi" w:date="2024-09-06T03:05:00Z"/>
              <w:lang w:val="en-US"/>
            </w:rPr>
          </w:rPrChange>
        </w:rPr>
      </w:pPr>
      <w:del w:id="812" w:author="Fan, Qi" w:date="2024-09-06T02:50:00Z">
        <w:r w:rsidRPr="00131559" w:rsidDel="00E61C2D">
          <w:rPr>
            <w:rFonts w:ascii="Times New Roman" w:eastAsia="Times New Roman" w:hAnsi="Times New Roman" w:cs="Times New Roman"/>
            <w:sz w:val="24"/>
            <w:szCs w:val="24"/>
            <w:lang w:val="en-US"/>
            <w:rPrChange w:id="813" w:author="Fan, Qi" w:date="2024-09-06T02:01:00Z">
              <w:rPr>
                <w:lang w:val="en-US"/>
              </w:rPr>
            </w:rPrChange>
          </w:rPr>
          <w:delText xml:space="preserve">137. </w:delText>
        </w:r>
      </w:del>
      <w:del w:id="814" w:author="Fan, Qi" w:date="2024-09-06T03:05:00Z">
        <w:r w:rsidRPr="00131559" w:rsidDel="00443AC3">
          <w:rPr>
            <w:rFonts w:ascii="Times New Roman" w:eastAsia="Times New Roman" w:hAnsi="Times New Roman" w:cs="Times New Roman"/>
            <w:sz w:val="24"/>
            <w:szCs w:val="24"/>
            <w:lang w:val="en-US"/>
            <w:rPrChange w:id="815" w:author="Fan, Qi" w:date="2024-09-06T02:01:00Z">
              <w:rPr>
                <w:lang w:val="en-US"/>
              </w:rPr>
            </w:rPrChange>
          </w:rPr>
          <w:delText xml:space="preserve">P.F. Schofield, K.S. Knight, J.A.M. van der Houwen, E. Valsami-Jones, The role of hydrogen bonding in the thermal expansion and dehydration of brushite, di-calcium phosphate dihydrate, Phys Chem Minerals. 31 (2004) 606–624. https://doi.org/10.1007/s00269-004-0419-6. </w:delText>
        </w:r>
      </w:del>
    </w:p>
    <w:p w14:paraId="6297B63E" w14:textId="6A985192" w:rsidR="00843D88" w:rsidRPr="00131559" w:rsidDel="00443AC3" w:rsidRDefault="00843D88" w:rsidP="00843D88">
      <w:pPr>
        <w:rPr>
          <w:del w:id="816" w:author="Fan, Qi" w:date="2024-09-06T03:05:00Z"/>
          <w:rFonts w:ascii="Times New Roman" w:eastAsia="Times New Roman" w:hAnsi="Times New Roman" w:cs="Times New Roman"/>
          <w:sz w:val="24"/>
          <w:szCs w:val="24"/>
          <w:lang w:val="en-US"/>
          <w:rPrChange w:id="817" w:author="Fan, Qi" w:date="2024-09-06T02:01:00Z">
            <w:rPr>
              <w:del w:id="818" w:author="Fan, Qi" w:date="2024-09-06T03:05:00Z"/>
              <w:lang w:val="en-US"/>
            </w:rPr>
          </w:rPrChange>
        </w:rPr>
      </w:pPr>
      <w:del w:id="819" w:author="Fan, Qi" w:date="2024-09-06T02:50:00Z">
        <w:r w:rsidRPr="00131559" w:rsidDel="00E61C2D">
          <w:rPr>
            <w:rFonts w:ascii="Times New Roman" w:eastAsia="Times New Roman" w:hAnsi="Times New Roman" w:cs="Times New Roman"/>
            <w:sz w:val="24"/>
            <w:szCs w:val="24"/>
            <w:lang w:val="en-US"/>
            <w:rPrChange w:id="820" w:author="Fan, Qi" w:date="2024-09-06T02:01:00Z">
              <w:rPr>
                <w:lang w:val="en-US"/>
              </w:rPr>
            </w:rPrChange>
          </w:rPr>
          <w:delText xml:space="preserve">138. </w:delText>
        </w:r>
      </w:del>
      <w:del w:id="821" w:author="Fan, Qi" w:date="2024-09-06T03:05:00Z">
        <w:r w:rsidRPr="00131559" w:rsidDel="00443AC3">
          <w:rPr>
            <w:rFonts w:ascii="Times New Roman" w:eastAsia="Times New Roman" w:hAnsi="Times New Roman" w:cs="Times New Roman"/>
            <w:sz w:val="24"/>
            <w:szCs w:val="24"/>
            <w:lang w:val="en-US"/>
            <w:rPrChange w:id="822" w:author="Fan, Qi" w:date="2024-09-06T02:01:00Z">
              <w:rPr>
                <w:lang w:val="en-US"/>
              </w:rPr>
            </w:rPrChange>
          </w:rPr>
          <w:delText>W.E. Brown, J.P. Smith, J.R. Lehr, A.W. Frazier, Octacalcium Phosphate and Hydroxyapatite: Crystallographic and Chemical Relations between Octacalcium Phosphate and Hydroxyapatite, Nature. 196 (1962) 1050–1055. https://doi.org/10.1038/1961050a0.</w:delText>
        </w:r>
      </w:del>
    </w:p>
    <w:p w14:paraId="713741E9" w14:textId="2B5E12A8" w:rsidR="00843D88" w:rsidRPr="00131559" w:rsidDel="00443AC3" w:rsidRDefault="00843D88" w:rsidP="00843D88">
      <w:pPr>
        <w:rPr>
          <w:del w:id="823" w:author="Fan, Qi" w:date="2024-09-06T03:05:00Z"/>
          <w:rFonts w:ascii="Times New Roman" w:eastAsia="Times New Roman" w:hAnsi="Times New Roman" w:cs="Times New Roman"/>
          <w:sz w:val="24"/>
          <w:szCs w:val="24"/>
          <w:lang w:val="en-US"/>
          <w:rPrChange w:id="824" w:author="Fan, Qi" w:date="2024-09-06T02:01:00Z">
            <w:rPr>
              <w:del w:id="825" w:author="Fan, Qi" w:date="2024-09-06T03:05:00Z"/>
              <w:lang w:val="en-US"/>
            </w:rPr>
          </w:rPrChange>
        </w:rPr>
      </w:pPr>
      <w:del w:id="826" w:author="Fan, Qi" w:date="2024-09-06T02:50:00Z">
        <w:r w:rsidRPr="00131559" w:rsidDel="00E61C2D">
          <w:rPr>
            <w:rFonts w:ascii="Times New Roman" w:eastAsia="Times New Roman" w:hAnsi="Times New Roman" w:cs="Times New Roman"/>
            <w:sz w:val="24"/>
            <w:szCs w:val="24"/>
            <w:lang w:val="en-US"/>
            <w:rPrChange w:id="827" w:author="Fan, Qi" w:date="2024-09-06T02:01:00Z">
              <w:rPr>
                <w:lang w:val="en-US"/>
              </w:rPr>
            </w:rPrChange>
          </w:rPr>
          <w:delText xml:space="preserve">139. </w:delText>
        </w:r>
      </w:del>
      <w:del w:id="828" w:author="Fan, Qi" w:date="2024-09-06T03:05:00Z">
        <w:r w:rsidRPr="00131559" w:rsidDel="00443AC3">
          <w:rPr>
            <w:rFonts w:ascii="Times New Roman" w:eastAsia="Times New Roman" w:hAnsi="Times New Roman" w:cs="Times New Roman"/>
            <w:sz w:val="24"/>
            <w:szCs w:val="24"/>
            <w:lang w:val="en-US"/>
            <w:rPrChange w:id="829" w:author="Fan, Qi" w:date="2024-09-06T02:01:00Z">
              <w:rPr>
                <w:lang w:val="en-US"/>
              </w:rPr>
            </w:rPrChange>
          </w:rPr>
          <w:delText>Rafeek, A.D., Choi, G. &amp; Evans, L.A. Controlled synthesis of dicalcium phosphate dihydrate (DCPD) from metastable solutions: insights into pathogenic calcification. J Mater Sci: Mater Med 32, 142 (2021). https://doi.org/10.1007/s10856-021-06617-4</w:delText>
        </w:r>
      </w:del>
    </w:p>
    <w:p w14:paraId="6FE87C3B" w14:textId="61FE9747" w:rsidR="00843D88" w:rsidRPr="00131559" w:rsidDel="00443AC3" w:rsidRDefault="00843D88" w:rsidP="00843D88">
      <w:pPr>
        <w:rPr>
          <w:del w:id="830" w:author="Fan, Qi" w:date="2024-09-06T03:05:00Z"/>
          <w:rFonts w:ascii="Times New Roman" w:eastAsia="Times New Roman" w:hAnsi="Times New Roman" w:cs="Times New Roman"/>
          <w:sz w:val="24"/>
          <w:szCs w:val="24"/>
          <w:lang w:val="en-US"/>
          <w:rPrChange w:id="831" w:author="Fan, Qi" w:date="2024-09-06T02:01:00Z">
            <w:rPr>
              <w:del w:id="832" w:author="Fan, Qi" w:date="2024-09-06T03:05:00Z"/>
              <w:lang w:val="en-US"/>
            </w:rPr>
          </w:rPrChange>
        </w:rPr>
      </w:pPr>
      <w:del w:id="833" w:author="Fan, Qi" w:date="2024-09-06T02:50:00Z">
        <w:r w:rsidRPr="00131559" w:rsidDel="00E61C2D">
          <w:rPr>
            <w:rFonts w:ascii="Times New Roman" w:eastAsia="Times New Roman" w:hAnsi="Times New Roman" w:cs="Times New Roman"/>
            <w:sz w:val="24"/>
            <w:szCs w:val="24"/>
            <w:lang w:val="en-US"/>
            <w:rPrChange w:id="834" w:author="Fan, Qi" w:date="2024-09-06T02:01:00Z">
              <w:rPr>
                <w:lang w:val="en-US"/>
              </w:rPr>
            </w:rPrChange>
          </w:rPr>
          <w:delText xml:space="preserve">140. </w:delText>
        </w:r>
      </w:del>
      <w:del w:id="835" w:author="Fan, Qi" w:date="2024-09-06T03:05:00Z">
        <w:r w:rsidR="00AF2ABF" w:rsidRPr="00131559" w:rsidDel="00443AC3">
          <w:rPr>
            <w:rFonts w:ascii="Times New Roman" w:eastAsia="Times New Roman" w:hAnsi="Times New Roman" w:cs="Times New Roman"/>
            <w:sz w:val="24"/>
            <w:szCs w:val="24"/>
            <w:lang w:val="en-US"/>
            <w:rPrChange w:id="836" w:author="Fan, Qi" w:date="2024-09-06T02:01:00Z">
              <w:rPr>
                <w:lang w:val="en-US"/>
              </w:rPr>
            </w:rPrChange>
          </w:rPr>
          <w:delText>Murata, M.; Hino, J.; Kabir, M.A.; Yokozeki, K.; Sakamoto, M.; Nakajima, T.; Akazawa, T. Osteoinduction in Novel Micropores of Partially Dissolved and Precipitated Hydroxyapatite Block in Scalp of Young Rats. Materials 2021, 14, 196. https://doi.org/10.3390/ma14010196</w:delText>
        </w:r>
        <w:r w:rsidRPr="00131559" w:rsidDel="00443AC3">
          <w:rPr>
            <w:rFonts w:ascii="Times New Roman" w:eastAsia="Times New Roman" w:hAnsi="Times New Roman" w:cs="Times New Roman"/>
            <w:sz w:val="24"/>
            <w:szCs w:val="24"/>
            <w:lang w:val="en-US"/>
            <w:rPrChange w:id="837" w:author="Fan, Qi" w:date="2024-09-06T02:01:00Z">
              <w:rPr>
                <w:lang w:val="en-US"/>
              </w:rPr>
            </w:rPrChange>
          </w:rPr>
          <w:delText>.</w:delText>
        </w:r>
      </w:del>
    </w:p>
    <w:p w14:paraId="44F2D58D" w14:textId="069A4FCD" w:rsidR="00843D88" w:rsidRPr="0089770C" w:rsidDel="00443AC3" w:rsidRDefault="00843D88" w:rsidP="00843D88">
      <w:pPr>
        <w:rPr>
          <w:del w:id="838" w:author="Fan, Qi" w:date="2024-09-06T03:05:00Z"/>
          <w:rFonts w:ascii="Times New Roman" w:eastAsia="Times New Roman" w:hAnsi="Times New Roman" w:cs="Times New Roman"/>
          <w:sz w:val="24"/>
          <w:szCs w:val="24"/>
          <w:rPrChange w:id="839" w:author="Fan, Qi" w:date="2024-09-06T02:11:00Z">
            <w:rPr>
              <w:del w:id="840" w:author="Fan, Qi" w:date="2024-09-06T03:05:00Z"/>
            </w:rPr>
          </w:rPrChange>
        </w:rPr>
      </w:pPr>
      <w:del w:id="841" w:author="Fan, Qi" w:date="2024-09-06T02:50:00Z">
        <w:r w:rsidRPr="00131559" w:rsidDel="00E61C2D">
          <w:rPr>
            <w:rFonts w:ascii="Times New Roman" w:eastAsia="Times New Roman" w:hAnsi="Times New Roman" w:cs="Times New Roman"/>
            <w:sz w:val="24"/>
            <w:szCs w:val="24"/>
            <w:lang w:val="en-US"/>
            <w:rPrChange w:id="842" w:author="Fan, Qi" w:date="2024-09-06T02:01:00Z">
              <w:rPr>
                <w:lang w:val="en-US"/>
              </w:rPr>
            </w:rPrChange>
          </w:rPr>
          <w:delText xml:space="preserve">141. </w:delText>
        </w:r>
      </w:del>
      <w:del w:id="843" w:author="Fan, Qi" w:date="2024-09-06T03:05:00Z">
        <w:r w:rsidRPr="00131559" w:rsidDel="00443AC3">
          <w:rPr>
            <w:rFonts w:ascii="Times New Roman" w:eastAsia="Times New Roman" w:hAnsi="Times New Roman" w:cs="Times New Roman"/>
            <w:sz w:val="24"/>
            <w:szCs w:val="24"/>
            <w:lang w:val="en-US"/>
            <w:rPrChange w:id="844" w:author="Fan, Qi" w:date="2024-09-06T02:01:00Z">
              <w:rPr>
                <w:lang w:val="en-US"/>
              </w:rPr>
            </w:rPrChange>
          </w:rPr>
          <w:delText xml:space="preserve">DeCarlo, T.M. Characterizing coral skeleton mineralogy with Raman spectroscopy. </w:delText>
        </w:r>
        <w:r w:rsidRPr="0089770C" w:rsidDel="00443AC3">
          <w:rPr>
            <w:rFonts w:ascii="Times New Roman" w:eastAsia="Times New Roman" w:hAnsi="Times New Roman" w:cs="Times New Roman"/>
            <w:sz w:val="24"/>
            <w:szCs w:val="24"/>
            <w:rPrChange w:id="845" w:author="Fan, Qi" w:date="2024-09-06T02:11:00Z">
              <w:rPr/>
            </w:rPrChange>
          </w:rPr>
          <w:delText>Nat Commun 9, 5325 (2018). https://doi.org/10.1038/s41467-018-07601-3</w:delText>
        </w:r>
      </w:del>
    </w:p>
    <w:p w14:paraId="32F74E47" w14:textId="47CEDFCD" w:rsidR="00843D88" w:rsidRPr="00131559" w:rsidDel="00443AC3" w:rsidRDefault="00843D88" w:rsidP="00843D88">
      <w:pPr>
        <w:rPr>
          <w:del w:id="846" w:author="Fan, Qi" w:date="2024-09-06T03:05:00Z"/>
          <w:rFonts w:ascii="Times New Roman" w:eastAsia="Times New Roman" w:hAnsi="Times New Roman" w:cs="Times New Roman"/>
          <w:sz w:val="24"/>
          <w:szCs w:val="24"/>
          <w:lang w:val="en-US"/>
          <w:rPrChange w:id="847" w:author="Fan, Qi" w:date="2024-09-06T02:01:00Z">
            <w:rPr>
              <w:del w:id="848" w:author="Fan, Qi" w:date="2024-09-06T03:05:00Z"/>
              <w:lang w:val="en-US"/>
            </w:rPr>
          </w:rPrChange>
        </w:rPr>
      </w:pPr>
      <w:del w:id="849" w:author="Fan, Qi" w:date="2024-09-06T02:50:00Z">
        <w:r w:rsidRPr="0089770C" w:rsidDel="00E61C2D">
          <w:rPr>
            <w:rFonts w:ascii="Times New Roman" w:eastAsia="Times New Roman" w:hAnsi="Times New Roman" w:cs="Times New Roman"/>
            <w:sz w:val="24"/>
            <w:szCs w:val="24"/>
            <w:rPrChange w:id="850" w:author="Fan, Qi" w:date="2024-09-06T02:11:00Z">
              <w:rPr/>
            </w:rPrChange>
          </w:rPr>
          <w:delText xml:space="preserve">142. </w:delText>
        </w:r>
      </w:del>
      <w:del w:id="851" w:author="Fan, Qi" w:date="2024-09-06T03:05:00Z">
        <w:r w:rsidRPr="0089770C" w:rsidDel="00443AC3">
          <w:rPr>
            <w:rFonts w:ascii="Times New Roman" w:eastAsia="Times New Roman" w:hAnsi="Times New Roman" w:cs="Times New Roman"/>
            <w:sz w:val="24"/>
            <w:szCs w:val="24"/>
            <w:rPrChange w:id="852" w:author="Fan, Qi" w:date="2024-09-06T02:11:00Z">
              <w:rPr/>
            </w:rPrChange>
          </w:rPr>
          <w:delText xml:space="preserve">Dandeu, A. et al. </w:delText>
        </w:r>
        <w:r w:rsidRPr="00131559" w:rsidDel="00443AC3">
          <w:rPr>
            <w:rFonts w:ascii="Times New Roman" w:eastAsia="Times New Roman" w:hAnsi="Times New Roman" w:cs="Times New Roman"/>
            <w:sz w:val="24"/>
            <w:szCs w:val="24"/>
            <w:lang w:val="en-US"/>
            <w:rPrChange w:id="853" w:author="Fan, Qi" w:date="2024-09-06T02:01:00Z">
              <w:rPr>
                <w:lang w:val="en-US"/>
              </w:rPr>
            </w:rPrChange>
          </w:rPr>
          <w:delText>Raman Spectroscopy–A Powerful Tool for the Quantitative Determination of the Composition of Polymorph Mixtures: Application to CaCO3 Polymorph Mixtures. Chem. Eng. Technol. 29, 221–225 (2006).</w:delText>
        </w:r>
      </w:del>
    </w:p>
    <w:p w14:paraId="5482BB48" w14:textId="6E7D597D" w:rsidR="00843D88" w:rsidRPr="0089770C" w:rsidDel="00E61C2D" w:rsidRDefault="00843D88" w:rsidP="00843D88">
      <w:pPr>
        <w:rPr>
          <w:del w:id="854" w:author="Fan, Qi" w:date="2024-09-06T02:52:00Z"/>
          <w:rFonts w:ascii="Times New Roman" w:eastAsia="Times New Roman" w:hAnsi="Times New Roman" w:cs="Times New Roman"/>
          <w:sz w:val="24"/>
          <w:szCs w:val="24"/>
          <w:rPrChange w:id="855" w:author="Fan, Qi" w:date="2024-09-06T02:11:00Z">
            <w:rPr>
              <w:del w:id="856" w:author="Fan, Qi" w:date="2024-09-06T02:52:00Z"/>
            </w:rPr>
          </w:rPrChange>
        </w:rPr>
      </w:pPr>
      <w:del w:id="857" w:author="Fan, Qi" w:date="2024-09-06T02:50:00Z">
        <w:r w:rsidRPr="00E61C2D" w:rsidDel="00E61C2D">
          <w:rPr>
            <w:rFonts w:ascii="Times New Roman" w:eastAsia="Times New Roman" w:hAnsi="Times New Roman" w:cs="Times New Roman"/>
            <w:sz w:val="24"/>
            <w:szCs w:val="24"/>
            <w:rPrChange w:id="858" w:author="Fan, Qi" w:date="2024-09-06T02:50:00Z">
              <w:rPr>
                <w:lang w:val="en-US"/>
              </w:rPr>
            </w:rPrChange>
          </w:rPr>
          <w:delText xml:space="preserve">143. </w:delText>
        </w:r>
      </w:del>
      <w:del w:id="859" w:author="Fan, Qi" w:date="2024-09-06T03:05:00Z">
        <w:r w:rsidRPr="00E61C2D" w:rsidDel="00443AC3">
          <w:rPr>
            <w:rFonts w:ascii="Times New Roman" w:eastAsia="Times New Roman" w:hAnsi="Times New Roman" w:cs="Times New Roman"/>
            <w:sz w:val="24"/>
            <w:szCs w:val="24"/>
            <w:rPrChange w:id="860" w:author="Fan, Qi" w:date="2024-09-06T02:50:00Z">
              <w:rPr>
                <w:lang w:val="en-US"/>
              </w:rPr>
            </w:rPrChange>
          </w:rPr>
          <w:delText xml:space="preserve">De La Pierre, M. et al. </w:delText>
        </w:r>
        <w:r w:rsidRPr="00131559" w:rsidDel="00443AC3">
          <w:rPr>
            <w:rFonts w:ascii="Times New Roman" w:eastAsia="Times New Roman" w:hAnsi="Times New Roman" w:cs="Times New Roman"/>
            <w:sz w:val="24"/>
            <w:szCs w:val="24"/>
            <w:lang w:val="en-US"/>
            <w:rPrChange w:id="861" w:author="Fan, Qi" w:date="2024-09-06T02:01:00Z">
              <w:rPr>
                <w:lang w:val="en-US"/>
              </w:rPr>
            </w:rPrChange>
          </w:rPr>
          <w:delText xml:space="preserve">The Raman spectrum of CaCO3 polymorphs calcite and aragonite: A combined experimental and computational study. </w:delText>
        </w:r>
        <w:r w:rsidRPr="0089770C" w:rsidDel="00443AC3">
          <w:rPr>
            <w:rFonts w:ascii="Times New Roman" w:eastAsia="Times New Roman" w:hAnsi="Times New Roman" w:cs="Times New Roman"/>
            <w:sz w:val="24"/>
            <w:szCs w:val="24"/>
            <w:rPrChange w:id="862" w:author="Fan, Qi" w:date="2024-09-06T02:11:00Z">
              <w:rPr/>
            </w:rPrChange>
          </w:rPr>
          <w:delText>J. Chem. Phys. 140, 164509 (2014).</w:delText>
        </w:r>
      </w:del>
    </w:p>
    <w:p w14:paraId="3657898E" w14:textId="411AFD2A" w:rsidR="00843D88" w:rsidRPr="00131559" w:rsidDel="00E61C2D" w:rsidRDefault="00843D88" w:rsidP="00843D88">
      <w:pPr>
        <w:rPr>
          <w:del w:id="863" w:author="Fan, Qi" w:date="2024-09-06T02:52:00Z"/>
          <w:rFonts w:ascii="Times New Roman" w:eastAsia="Times New Roman" w:hAnsi="Times New Roman" w:cs="Times New Roman"/>
          <w:sz w:val="24"/>
          <w:szCs w:val="24"/>
          <w:lang w:val="en-US"/>
          <w:rPrChange w:id="864" w:author="Fan, Qi" w:date="2024-09-06T02:01:00Z">
            <w:rPr>
              <w:del w:id="865" w:author="Fan, Qi" w:date="2024-09-06T02:52:00Z"/>
              <w:lang w:val="en-US"/>
            </w:rPr>
          </w:rPrChange>
        </w:rPr>
      </w:pPr>
      <w:del w:id="866" w:author="Fan, Qi" w:date="2024-09-06T02:50:00Z">
        <w:r w:rsidRPr="0089770C" w:rsidDel="00E61C2D">
          <w:rPr>
            <w:rFonts w:ascii="Times New Roman" w:eastAsia="Times New Roman" w:hAnsi="Times New Roman" w:cs="Times New Roman"/>
            <w:sz w:val="24"/>
            <w:szCs w:val="24"/>
            <w:rPrChange w:id="867" w:author="Fan, Qi" w:date="2024-09-06T02:11:00Z">
              <w:rPr/>
            </w:rPrChange>
          </w:rPr>
          <w:delText xml:space="preserve">144. </w:delText>
        </w:r>
      </w:del>
      <w:del w:id="868" w:author="Fan, Qi" w:date="2024-09-06T02:52:00Z">
        <w:r w:rsidRPr="0089770C" w:rsidDel="00E61C2D">
          <w:rPr>
            <w:rFonts w:ascii="Times New Roman" w:eastAsia="Times New Roman" w:hAnsi="Times New Roman" w:cs="Times New Roman"/>
            <w:sz w:val="24"/>
            <w:szCs w:val="24"/>
            <w:rPrChange w:id="869" w:author="Fan, Qi" w:date="2024-09-06T02:11:00Z">
              <w:rPr/>
            </w:rPrChange>
          </w:rPr>
          <w:delText xml:space="preserve">Zhang, X., Guo, J., Wu, S. et al. </w:delText>
        </w:r>
        <w:r w:rsidRPr="00131559" w:rsidDel="00E61C2D">
          <w:rPr>
            <w:rFonts w:ascii="Times New Roman" w:eastAsia="Times New Roman" w:hAnsi="Times New Roman" w:cs="Times New Roman"/>
            <w:sz w:val="24"/>
            <w:szCs w:val="24"/>
            <w:lang w:val="en-US"/>
            <w:rPrChange w:id="870" w:author="Fan, Qi" w:date="2024-09-06T02:01:00Z">
              <w:rPr>
                <w:lang w:val="en-US"/>
              </w:rPr>
            </w:rPrChange>
          </w:rPr>
          <w:delText>Divalent heavy metals and uranyl cations incorporated in calcite change its dissolution process. Sci Rep 10, 16864 (2020). https://doi.org/10.1038/s41598-020-73555-6</w:delText>
        </w:r>
      </w:del>
    </w:p>
    <w:p w14:paraId="536F505D" w14:textId="19E23AE4" w:rsidR="0035665E" w:rsidRPr="00131559" w:rsidDel="00E61C2D" w:rsidRDefault="00843D88" w:rsidP="00843D88">
      <w:pPr>
        <w:rPr>
          <w:del w:id="871" w:author="Fan, Qi" w:date="2024-09-06T02:52:00Z"/>
          <w:rFonts w:ascii="Times New Roman" w:eastAsia="Times New Roman" w:hAnsi="Times New Roman" w:cs="Times New Roman"/>
          <w:sz w:val="24"/>
          <w:szCs w:val="24"/>
          <w:lang w:val="en-US"/>
          <w:rPrChange w:id="872" w:author="Fan, Qi" w:date="2024-09-06T02:01:00Z">
            <w:rPr>
              <w:del w:id="873" w:author="Fan, Qi" w:date="2024-09-06T02:52:00Z"/>
              <w:lang w:val="en-US"/>
            </w:rPr>
          </w:rPrChange>
        </w:rPr>
      </w:pPr>
      <w:del w:id="874" w:author="Fan, Qi" w:date="2024-09-06T02:50:00Z">
        <w:r w:rsidRPr="00131559" w:rsidDel="00E61C2D">
          <w:rPr>
            <w:rFonts w:ascii="Times New Roman" w:eastAsia="Times New Roman" w:hAnsi="Times New Roman" w:cs="Times New Roman"/>
            <w:sz w:val="24"/>
            <w:szCs w:val="24"/>
            <w:lang w:val="en-US"/>
            <w:rPrChange w:id="875" w:author="Fan, Qi" w:date="2024-09-06T02:01:00Z">
              <w:rPr>
                <w:lang w:val="en-US"/>
              </w:rPr>
            </w:rPrChange>
          </w:rPr>
          <w:delText xml:space="preserve">145. </w:delText>
        </w:r>
      </w:del>
      <w:del w:id="876" w:author="Fan, Qi" w:date="2024-09-06T02:52:00Z">
        <w:r w:rsidRPr="00131559" w:rsidDel="00E61C2D">
          <w:rPr>
            <w:rFonts w:ascii="Times New Roman" w:eastAsia="Times New Roman" w:hAnsi="Times New Roman" w:cs="Times New Roman"/>
            <w:sz w:val="24"/>
            <w:szCs w:val="24"/>
            <w:lang w:val="en-US"/>
            <w:rPrChange w:id="877" w:author="Fan, Qi" w:date="2024-09-06T02:01:00Z">
              <w:rPr>
                <w:lang w:val="en-US"/>
              </w:rPr>
            </w:rPrChange>
          </w:rPr>
          <w:delText xml:space="preserve">Greer, H.F.; Zhou, W.; Guo, L. Reversed Crystal Growth of Calcite in Naturally Occurring Travertine Crust. Crystals 2017, 7, 36. </w:delText>
        </w:r>
        <w:r w:rsidR="00D06886" w:rsidRPr="00131559" w:rsidDel="00E61C2D">
          <w:rPr>
            <w:rFonts w:ascii="Times New Roman" w:eastAsia="Times New Roman" w:hAnsi="Times New Roman" w:cs="Times New Roman"/>
            <w:sz w:val="24"/>
            <w:szCs w:val="24"/>
            <w:lang w:val="en-US"/>
            <w:rPrChange w:id="878" w:author="Fan, Qi" w:date="2024-09-06T02:01:00Z">
              <w:rPr/>
            </w:rPrChange>
          </w:rPr>
          <w:fldChar w:fldCharType="begin"/>
        </w:r>
        <w:r w:rsidR="00D06886" w:rsidRPr="00131559" w:rsidDel="00E61C2D">
          <w:rPr>
            <w:rFonts w:ascii="Times New Roman" w:eastAsia="Times New Roman" w:hAnsi="Times New Roman" w:cs="Times New Roman"/>
            <w:sz w:val="24"/>
            <w:szCs w:val="24"/>
            <w:lang w:val="en-US"/>
            <w:rPrChange w:id="879" w:author="Fan, Qi" w:date="2024-09-06T02:01:00Z">
              <w:rPr>
                <w:lang w:val="en-US"/>
              </w:rPr>
            </w:rPrChange>
          </w:rPr>
          <w:delInstrText xml:space="preserve"> HYPERLINK "https://doi.org/10.3390/cryst7020036" </w:delInstrText>
        </w:r>
        <w:r w:rsidR="00D06886" w:rsidRPr="00131559" w:rsidDel="00E61C2D">
          <w:rPr>
            <w:rFonts w:ascii="Times New Roman" w:eastAsia="Times New Roman" w:hAnsi="Times New Roman" w:cs="Times New Roman"/>
            <w:sz w:val="24"/>
            <w:szCs w:val="24"/>
            <w:rPrChange w:id="880" w:author="Fan, Qi" w:date="2024-09-06T02:01:00Z">
              <w:rPr>
                <w:rStyle w:val="Hyperlink"/>
                <w:lang w:val="en-US"/>
              </w:rPr>
            </w:rPrChange>
          </w:rPr>
          <w:fldChar w:fldCharType="separate"/>
        </w:r>
        <w:r w:rsidR="008E20B7" w:rsidRPr="00416BDE" w:rsidDel="00E61C2D">
          <w:rPr>
            <w:rFonts w:ascii="Times New Roman" w:eastAsia="Times New Roman" w:hAnsi="Times New Roman" w:cs="Times New Roman"/>
            <w:sz w:val="24"/>
            <w:szCs w:val="24"/>
            <w:rPrChange w:id="881" w:author="Fan, Qi" w:date="2024-09-06T02:41:00Z">
              <w:rPr>
                <w:rStyle w:val="Hyperlink"/>
                <w:lang w:val="en-US"/>
              </w:rPr>
            </w:rPrChange>
          </w:rPr>
          <w:delText>https://doi.org/10.3390/cryst7020036</w:delText>
        </w:r>
        <w:r w:rsidR="00D06886" w:rsidRPr="00131559" w:rsidDel="00E61C2D">
          <w:rPr>
            <w:rFonts w:ascii="Times New Roman" w:eastAsia="Times New Roman" w:hAnsi="Times New Roman" w:cs="Times New Roman"/>
            <w:sz w:val="24"/>
            <w:szCs w:val="24"/>
            <w:rPrChange w:id="882" w:author="Fan, Qi" w:date="2024-09-06T02:01:00Z">
              <w:rPr>
                <w:rStyle w:val="Hyperlink"/>
                <w:lang w:val="en-US"/>
              </w:rPr>
            </w:rPrChange>
          </w:rPr>
          <w:fldChar w:fldCharType="end"/>
        </w:r>
      </w:del>
    </w:p>
    <w:p w14:paraId="051E3028" w14:textId="2B6F8967" w:rsidR="008E20B7" w:rsidRPr="00131559" w:rsidDel="00E61C2D" w:rsidRDefault="00510B71" w:rsidP="00843D88">
      <w:pPr>
        <w:rPr>
          <w:del w:id="883" w:author="Fan, Qi" w:date="2024-09-06T02:52:00Z"/>
          <w:rFonts w:ascii="Times New Roman" w:eastAsia="Times New Roman" w:hAnsi="Times New Roman" w:cs="Times New Roman"/>
          <w:sz w:val="24"/>
          <w:szCs w:val="24"/>
          <w:lang w:val="en-US"/>
          <w:rPrChange w:id="884" w:author="Fan, Qi" w:date="2024-09-06T02:01:00Z">
            <w:rPr>
              <w:del w:id="885" w:author="Fan, Qi" w:date="2024-09-06T02:52:00Z"/>
              <w:lang w:val="en-US"/>
            </w:rPr>
          </w:rPrChange>
        </w:rPr>
      </w:pPr>
      <w:del w:id="886" w:author="Fan, Qi" w:date="2024-09-06T02:52:00Z">
        <w:r w:rsidRPr="00131559" w:rsidDel="00E61C2D">
          <w:rPr>
            <w:rFonts w:ascii="Times New Roman" w:eastAsia="Times New Roman" w:hAnsi="Times New Roman" w:cs="Times New Roman"/>
            <w:sz w:val="24"/>
            <w:szCs w:val="24"/>
            <w:lang w:val="en-US"/>
            <w:rPrChange w:id="887" w:author="Fan, Qi" w:date="2024-09-06T02:01:00Z">
              <w:rPr>
                <w:lang w:val="en-US"/>
              </w:rPr>
            </w:rPrChange>
          </w:rPr>
          <w:delText>146. Crystal Structure, Polymorphism, and Anisotropic Thermal Expansion of α-Ca(CH3COO)2 Sebastian Bette, Gerhard Eggert, Sebastian Emmerling, Martin Etter, Thomas Schleid, and Robert E. Dinnebier Crystal Growth &amp; Design 2020 20 (8), 5346-5355 DOI: 10.1021/acs.cgd.0c00563</w:delText>
        </w:r>
      </w:del>
    </w:p>
    <w:p w14:paraId="56872DCF" w14:textId="5B7DBBDB" w:rsidR="002E1AA9" w:rsidDel="0089770C" w:rsidRDefault="002E1AA9" w:rsidP="0089770C">
      <w:pPr>
        <w:rPr>
          <w:del w:id="888" w:author="Fan, Qi" w:date="2024-09-06T02:16:00Z"/>
          <w:rFonts w:ascii="Times New Roman" w:eastAsia="Times New Roman" w:hAnsi="Times New Roman" w:cs="Times New Roman"/>
          <w:sz w:val="24"/>
          <w:szCs w:val="24"/>
          <w:lang w:val="en-US"/>
        </w:rPr>
      </w:pPr>
      <w:del w:id="889" w:author="Fan, Qi" w:date="2024-09-06T02:52:00Z">
        <w:r w:rsidRPr="0089770C" w:rsidDel="00E61C2D">
          <w:rPr>
            <w:rFonts w:ascii="Times New Roman" w:eastAsia="Times New Roman" w:hAnsi="Times New Roman" w:cs="Times New Roman"/>
            <w:sz w:val="24"/>
            <w:szCs w:val="24"/>
            <w:rPrChange w:id="890" w:author="Fan, Qi" w:date="2024-09-06T02:11:00Z">
              <w:rPr/>
            </w:rPrChange>
          </w:rPr>
          <w:delText xml:space="preserve">147. Kamitakahara, M., Asahara, K., &amp; Matsubara, H. (2022). </w:delText>
        </w:r>
        <w:r w:rsidRPr="00131559" w:rsidDel="00E61C2D">
          <w:rPr>
            <w:rFonts w:ascii="Times New Roman" w:eastAsia="Times New Roman" w:hAnsi="Times New Roman" w:cs="Times New Roman"/>
            <w:sz w:val="24"/>
            <w:szCs w:val="24"/>
            <w:lang w:val="en-US"/>
            <w:rPrChange w:id="891" w:author="Fan, Qi" w:date="2024-09-06T02:01:00Z">
              <w:rPr>
                <w:lang w:val="en-US"/>
              </w:rPr>
            </w:rPrChange>
          </w:rPr>
          <w:delText xml:space="preserve">Calcium phosphate cements comprising spherical porous calcium phosphate granules: synthesis, structure, and properties. </w:delText>
        </w:r>
        <w:r w:rsidRPr="00131559" w:rsidDel="00E61C2D">
          <w:rPr>
            <w:rFonts w:ascii="Times New Roman" w:eastAsia="Times New Roman" w:hAnsi="Times New Roman" w:cs="Times New Roman"/>
            <w:sz w:val="24"/>
            <w:szCs w:val="24"/>
            <w:lang w:val="en-US"/>
            <w:rPrChange w:id="892" w:author="Fan, Qi" w:date="2024-09-06T02:01:00Z">
              <w:rPr/>
            </w:rPrChange>
          </w:rPr>
          <w:delText xml:space="preserve">Journal of Asian Ceramic Societies, 10(4), 731–738. </w:delText>
        </w:r>
      </w:del>
    </w:p>
    <w:p w14:paraId="70080DAC" w14:textId="40C430AB" w:rsidR="0089770C" w:rsidDel="0089770C" w:rsidRDefault="0035665E">
      <w:pPr>
        <w:pStyle w:val="EndNoteBibliography"/>
        <w:rPr>
          <w:del w:id="893" w:author="Fan, Qi" w:date="2024-09-06T02:16:00Z"/>
          <w:lang w:val="en-US"/>
        </w:rPr>
        <w:pPrChange w:id="894" w:author="Fan, Qi" w:date="2024-09-06T02:16:00Z">
          <w:pPr>
            <w:pStyle w:val="Heading1"/>
            <w:ind w:left="0" w:firstLine="0"/>
            <w:jc w:val="left"/>
          </w:pPr>
        </w:pPrChange>
      </w:pPr>
      <w:del w:id="895" w:author="Fan, Qi" w:date="2024-09-06T02:30:00Z">
        <w:r w:rsidDel="0035665E">
          <w:rPr>
            <w:rFonts w:ascii="Times New Roman" w:eastAsia="Times New Roman" w:hAnsi="Times New Roman" w:cs="Times New Roman"/>
            <w:sz w:val="24"/>
            <w:szCs w:val="24"/>
            <w:lang w:val="en-US"/>
          </w:rPr>
          <w:fldChar w:fldCharType="begin">
            <w:fldData xml:space="preserve">PEVuZE5vdGU+PENpdGU+PEF1dGhvcj5Nb3JnYW48L0F1dGhvcj48WWVhcj4yMDE4PC9ZZWFyPjxS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</w:fldData>
          </w:fldChar>
        </w:r>
        <w:r w:rsidDel="0035665E">
          <w:rPr>
            <w:rFonts w:ascii="Times New Roman" w:eastAsia="Times New Roman" w:hAnsi="Times New Roman" w:cs="Times New Roman"/>
            <w:sz w:val="24"/>
            <w:szCs w:val="24"/>
            <w:lang w:val="en-US"/>
          </w:rPr>
          <w:delInstrText xml:space="preserve"> ADDIN EN.CITE </w:delInstrText>
        </w:r>
        <w:r w:rsidDel="0035665E">
          <w:rPr>
            <w:rFonts w:ascii="Times New Roman" w:eastAsia="Times New Roman" w:hAnsi="Times New Roman" w:cs="Times New Roman"/>
            <w:sz w:val="24"/>
            <w:szCs w:val="24"/>
            <w:lang w:val="en-US"/>
          </w:rPr>
          <w:fldChar w:fldCharType="begin">
            <w:fldData xml:space="preserve">PEVuZE5vdGU+PENpdGU+PEF1dGhvcj5Nb3JnYW48L0F1dGhvcj48WWVhcj4yMDE4PC9ZZWFyPjxS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</w:fldData>
          </w:fldChar>
        </w:r>
        <w:r w:rsidDel="0035665E">
          <w:rPr>
            <w:rFonts w:ascii="Times New Roman" w:eastAsia="Times New Roman" w:hAnsi="Times New Roman" w:cs="Times New Roman"/>
            <w:sz w:val="24"/>
            <w:szCs w:val="24"/>
            <w:lang w:val="en-US"/>
          </w:rPr>
          <w:delInstrText xml:space="preserve"> ADDIN EN.CITE.DATA </w:delInstrText>
        </w:r>
        <w:r w:rsidDel="0035665E">
          <w:rPr>
            <w:rFonts w:ascii="Times New Roman" w:eastAsia="Times New Roman" w:hAnsi="Times New Roman" w:cs="Times New Roman"/>
            <w:sz w:val="24"/>
            <w:szCs w:val="24"/>
            <w:lang w:val="en-US"/>
          </w:rPr>
        </w:r>
        <w:r w:rsidDel="0035665E">
          <w:rPr>
            <w:rFonts w:ascii="Times New Roman" w:eastAsia="Times New Roman" w:hAnsi="Times New Roman" w:cs="Times New Roman"/>
            <w:sz w:val="24"/>
            <w:szCs w:val="24"/>
            <w:lang w:val="en-US"/>
          </w:rPr>
          <w:fldChar w:fldCharType="end"/>
        </w:r>
        <w:r w:rsidDel="0035665E">
          <w:rPr>
            <w:rFonts w:ascii="Times New Roman" w:eastAsia="Times New Roman" w:hAnsi="Times New Roman" w:cs="Times New Roman"/>
            <w:sz w:val="24"/>
            <w:szCs w:val="24"/>
            <w:lang w:val="en-US"/>
          </w:rPr>
        </w:r>
        <w:r w:rsidDel="0035665E">
          <w:rPr>
            <w:rFonts w:ascii="Times New Roman" w:eastAsia="Times New Roman" w:hAnsi="Times New Roman" w:cs="Times New Roman"/>
            <w:sz w:val="24"/>
            <w:szCs w:val="24"/>
            <w:lang w:val="en-US"/>
          </w:rPr>
          <w:fldChar w:fldCharType="separate"/>
        </w:r>
        <w:r w:rsidDel="0035665E">
          <w:rPr>
            <w:rFonts w:ascii="Times New Roman" w:eastAsia="Times New Roman" w:hAnsi="Times New Roman" w:cs="Times New Roman"/>
            <w:sz w:val="24"/>
            <w:szCs w:val="24"/>
            <w:lang w:val="en-US"/>
          </w:rPr>
          <w:delText>(Morgan, Unnikrisnan and Hussein 2018)</w:delText>
        </w:r>
        <w:r w:rsidDel="0035665E">
          <w:rPr>
            <w:rFonts w:ascii="Times New Roman" w:eastAsia="Times New Roman" w:hAnsi="Times New Roman" w:cs="Times New Roman"/>
            <w:sz w:val="24"/>
            <w:szCs w:val="24"/>
            <w:lang w:val="en-US"/>
          </w:rPr>
          <w:fldChar w:fldCharType="end"/>
        </w:r>
      </w:del>
      <w:del w:id="896" w:author="Fan, Qi" w:date="2024-09-06T02:21:00Z">
        <w:r w:rsidR="0089770C" w:rsidDel="0089770C">
          <w:rPr>
            <w:rFonts w:ascii="Times New Roman" w:eastAsia="Times New Roman" w:hAnsi="Times New Roman" w:cs="Times New Roman"/>
            <w:sz w:val="24"/>
            <w:szCs w:val="24"/>
            <w:lang w:val="en-US"/>
          </w:rPr>
          <w:fldChar w:fldCharType="begin">
            <w:fldData xml:space="preserve">PEVuZE5vdGU+PENpdGU+PEF1dGhvcj5Nb3JnYW48L0F1dGhvcj48WWVhcj4yMDE4PC9ZZWFyPjxS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</w:fldData>
          </w:fldChar>
        </w:r>
        <w:r w:rsidR="0089770C" w:rsidDel="0089770C">
          <w:rPr>
            <w:rFonts w:ascii="Times New Roman" w:eastAsia="Times New Roman" w:hAnsi="Times New Roman" w:cs="Times New Roman"/>
            <w:sz w:val="24"/>
            <w:szCs w:val="24"/>
            <w:lang w:val="en-US"/>
          </w:rPr>
          <w:delInstrText xml:space="preserve"> ADDIN EN.CITE </w:delInstrText>
        </w:r>
        <w:r w:rsidR="0089770C" w:rsidDel="0089770C">
          <w:rPr>
            <w:rFonts w:ascii="Times New Roman" w:eastAsia="Times New Roman" w:hAnsi="Times New Roman" w:cs="Times New Roman"/>
            <w:sz w:val="24"/>
            <w:szCs w:val="24"/>
            <w:lang w:val="en-US"/>
          </w:rPr>
          <w:fldChar w:fldCharType="begin">
            <w:fldData xml:space="preserve">PEVuZE5vdGU+PENpdGU+PEF1dGhvcj5Nb3JnYW48L0F1dGhvcj48WWVhcj4yMDE4PC9ZZWFyPjxS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</w:fldData>
          </w:fldChar>
        </w:r>
        <w:r w:rsidR="0089770C" w:rsidDel="0089770C">
          <w:rPr>
            <w:rFonts w:ascii="Times New Roman" w:eastAsia="Times New Roman" w:hAnsi="Times New Roman" w:cs="Times New Roman"/>
            <w:sz w:val="24"/>
            <w:szCs w:val="24"/>
            <w:lang w:val="en-US"/>
          </w:rPr>
          <w:delInstrText xml:space="preserve"> ADDIN EN.CITE.DATA </w:delInstrText>
        </w:r>
        <w:r w:rsidR="0089770C" w:rsidDel="0089770C">
          <w:rPr>
            <w:rFonts w:ascii="Times New Roman" w:eastAsia="Times New Roman" w:hAnsi="Times New Roman" w:cs="Times New Roman"/>
            <w:sz w:val="24"/>
            <w:szCs w:val="24"/>
            <w:lang w:val="en-US"/>
          </w:rPr>
        </w:r>
        <w:r w:rsidR="0089770C" w:rsidDel="0089770C">
          <w:rPr>
            <w:rFonts w:ascii="Times New Roman" w:eastAsia="Times New Roman" w:hAnsi="Times New Roman" w:cs="Times New Roman"/>
            <w:sz w:val="24"/>
            <w:szCs w:val="24"/>
            <w:lang w:val="en-US"/>
          </w:rPr>
          <w:fldChar w:fldCharType="end"/>
        </w:r>
        <w:r w:rsidR="0089770C" w:rsidDel="0089770C">
          <w:rPr>
            <w:rFonts w:ascii="Times New Roman" w:eastAsia="Times New Roman" w:hAnsi="Times New Roman" w:cs="Times New Roman"/>
            <w:sz w:val="24"/>
            <w:szCs w:val="24"/>
            <w:lang w:val="en-US"/>
          </w:rPr>
        </w:r>
        <w:r w:rsidR="0089770C" w:rsidDel="0089770C">
          <w:rPr>
            <w:rFonts w:ascii="Times New Roman" w:eastAsia="Times New Roman" w:hAnsi="Times New Roman" w:cs="Times New Roman"/>
            <w:sz w:val="24"/>
            <w:szCs w:val="24"/>
            <w:lang w:val="en-US"/>
          </w:rPr>
          <w:fldChar w:fldCharType="separate"/>
        </w:r>
        <w:r w:rsidR="0089770C" w:rsidDel="0089770C">
          <w:rPr>
            <w:rFonts w:ascii="Times New Roman" w:eastAsia="Times New Roman" w:hAnsi="Times New Roman" w:cs="Times New Roman"/>
            <w:sz w:val="24"/>
            <w:szCs w:val="24"/>
            <w:lang w:val="en-US"/>
          </w:rPr>
          <w:delText>(Morgan, Unnikrisnan and Hussein 2018)</w:delText>
        </w:r>
        <w:r w:rsidR="0089770C" w:rsidDel="0089770C">
          <w:rPr>
            <w:rFonts w:ascii="Times New Roman" w:eastAsia="Times New Roman" w:hAnsi="Times New Roman" w:cs="Times New Roman"/>
            <w:sz w:val="24"/>
            <w:szCs w:val="24"/>
            <w:lang w:val="en-US"/>
          </w:rPr>
          <w:fldChar w:fldCharType="end"/>
        </w:r>
      </w:del>
      <w:bookmarkStart w:id="897" w:name="_Toc176464949"/>
      <w:bookmarkEnd w:id="781"/>
      <w:commentRangeStart w:id="898"/>
      <w:del w:id="899" w:author="Fan, Qi" w:date="2024-09-06T02:16:00Z">
        <w:r w:rsidR="008E20B7" w:rsidRPr="008E20B7" w:rsidDel="0089770C">
          <w:rPr>
            <w:lang w:val="en-US"/>
          </w:rPr>
          <w:delText>Appendix</w:delText>
        </w:r>
        <w:commentRangeEnd w:id="898"/>
        <w:r w:rsidR="00877FF0" w:rsidDel="0089770C">
          <w:rPr>
            <w:rStyle w:val="CommentReference"/>
            <w:rFonts w:asciiTheme="minorHAnsi" w:hAnsiTheme="minorHAnsi" w:cstheme="minorBidi"/>
          </w:rPr>
          <w:commentReference w:id="898"/>
        </w:r>
        <w:bookmarkEnd w:id="897"/>
      </w:del>
    </w:p>
    <w:p w14:paraId="50C68023" w14:textId="77777777" w:rsidR="0089770C" w:rsidDel="0089770C" w:rsidRDefault="0089770C">
      <w:pPr>
        <w:pStyle w:val="EndNoteBibliography"/>
        <w:rPr>
          <w:del w:id="900" w:author="Fan, Qi" w:date="2024-09-06T02:16:00Z"/>
          <w:lang w:val="en-US"/>
        </w:rPr>
        <w:pPrChange w:id="901" w:author="Fan, Qi" w:date="2024-09-06T02:16:00Z">
          <w:pPr>
            <w:pStyle w:val="Heading1"/>
            <w:ind w:left="0" w:firstLine="0"/>
            <w:jc w:val="left"/>
          </w:pPr>
        </w:pPrChange>
      </w:pPr>
    </w:p>
    <w:p w14:paraId="05C7DBEF" w14:textId="2306FEB1" w:rsidR="0089770C" w:rsidRPr="0089770C" w:rsidDel="0089770C" w:rsidRDefault="0089770C">
      <w:pPr>
        <w:pStyle w:val="EndNoteBibliography"/>
        <w:rPr>
          <w:del w:id="902" w:author="Fan, Qi" w:date="2024-09-06T02:16:00Z"/>
        </w:rPr>
      </w:pPr>
      <w:del w:id="903" w:author="Fan, Qi" w:date="2024-09-06T02:16:00Z">
        <w:r w:rsidDel="0089770C">
          <w:rPr>
            <w:lang w:val="en-US"/>
          </w:rPr>
          <w:fldChar w:fldCharType="begin"/>
        </w:r>
        <w:r w:rsidDel="0089770C">
          <w:rPr>
            <w:lang w:val="en-US"/>
          </w:rPr>
          <w:delInstrText xml:space="preserve"> ADDIN EN.REFLIST </w:delInstrText>
        </w:r>
        <w:r w:rsidDel="0089770C">
          <w:rPr>
            <w:lang w:val="en-US"/>
          </w:rPr>
          <w:fldChar w:fldCharType="separate"/>
        </w:r>
        <w:r w:rsidRPr="0089770C" w:rsidDel="0089770C">
          <w:delText xml:space="preserve">Morgan, E. F., et al. (2018). "Bone Mechanical Properties in Healthy and Diseased States." </w:delText>
        </w:r>
        <w:r w:rsidRPr="0089770C" w:rsidDel="0089770C">
          <w:rPr>
            <w:u w:val="single"/>
          </w:rPr>
          <w:delText>Annu Rev Biomed Eng</w:delText>
        </w:r>
        <w:r w:rsidRPr="0089770C" w:rsidDel="0089770C">
          <w:delText xml:space="preserve"> </w:delText>
        </w:r>
        <w:r w:rsidRPr="0089770C" w:rsidDel="0089770C">
          <w:rPr>
            <w:b/>
          </w:rPr>
          <w:delText>20</w:delText>
        </w:r>
        <w:r w:rsidRPr="0089770C" w:rsidDel="0089770C">
          <w:delText>: 119-143.</w:delText>
        </w:r>
      </w:del>
    </w:p>
    <w:p w14:paraId="4B849907" w14:textId="5E659342" w:rsidR="0089770C" w:rsidRPr="0089770C" w:rsidDel="0089770C" w:rsidRDefault="0089770C">
      <w:pPr>
        <w:pStyle w:val="EndNoteBibliography"/>
        <w:rPr>
          <w:del w:id="904" w:author="Fan, Qi" w:date="2024-09-06T02:16:00Z"/>
        </w:rPr>
        <w:pPrChange w:id="905" w:author="Fan, Qi" w:date="2024-09-06T02:16:00Z">
          <w:pPr>
            <w:pStyle w:val="EndNoteBibliography"/>
            <w:ind w:left="720" w:hanging="720"/>
          </w:pPr>
        </w:pPrChange>
      </w:pPr>
      <w:del w:id="906" w:author="Fan, Qi" w:date="2024-09-06T02:16:00Z">
        <w:r w:rsidRPr="0089770C" w:rsidDel="0089770C">
          <w:tab/>
          <w:delText>The mechanical properties of bone are fundamental to the ability of our skeletons to support movement and to provide protection to our vital organs. As such, deterioration in mechanical behavior with aging and/or diseases such as osteoporosis and diabetes can have profound consequences for individuals' quality of life. This article reviews current knowledge of the basic mechanical behavior of bone at length scales ranging from hundreds of nanometers to tens of centimeters. We present the basic tenets of bone mechanics and connect them to some of the arcs of research that have brought the field to recent advances. We also discuss cortical bone, trabecular bone, and whole bones, as well as multiple aspects of material behavior, including elasticity, yield, fracture, fatigue, and damage. We describe the roles of bone quantity (e.g., density, porosity) and bone quality (e.g., cross-linking, protein composition), along with several avenues of future research.</w:delText>
        </w:r>
      </w:del>
    </w:p>
    <w:p w14:paraId="55FE548A" w14:textId="79CF30D7" w:rsidR="0089770C" w:rsidRPr="0089770C" w:rsidDel="0089770C" w:rsidRDefault="0089770C" w:rsidP="0089770C">
      <w:pPr>
        <w:pStyle w:val="EndNoteBibliography"/>
        <w:rPr>
          <w:del w:id="907" w:author="Fan, Qi" w:date="2024-09-06T02:16:00Z"/>
        </w:rPr>
      </w:pPr>
    </w:p>
    <w:p w14:paraId="4A3168DB" w14:textId="2832D0CA" w:rsidR="0089770C" w:rsidDel="0089770C" w:rsidRDefault="0089770C" w:rsidP="0089770C">
      <w:pPr>
        <w:rPr>
          <w:del w:id="908" w:author="Fan, Qi" w:date="2024-09-06T02:21:00Z"/>
          <w:lang w:val="en-US"/>
        </w:rPr>
      </w:pPr>
      <w:del w:id="909" w:author="Fan, Qi" w:date="2024-09-06T02:16:00Z">
        <w:r w:rsidDel="0089770C">
          <w:rPr>
            <w:lang w:val="en-US"/>
          </w:rPr>
          <w:fldChar w:fldCharType="end"/>
        </w:r>
      </w:del>
    </w:p>
    <w:p w14:paraId="1257BC5F" w14:textId="4080ADA6" w:rsidR="0089770C" w:rsidDel="0089770C" w:rsidRDefault="0089770C" w:rsidP="0089770C">
      <w:pPr>
        <w:rPr>
          <w:del w:id="910" w:author="Fan, Qi" w:date="2024-09-06T02:21:00Z"/>
          <w:lang w:val="en-US"/>
        </w:rPr>
      </w:pPr>
    </w:p>
    <w:p w14:paraId="282E5F15" w14:textId="546AA443" w:rsidR="0089770C" w:rsidRPr="0089770C" w:rsidDel="0089770C" w:rsidRDefault="0089770C" w:rsidP="0089770C">
      <w:pPr>
        <w:pStyle w:val="EndNoteBibliography"/>
        <w:rPr>
          <w:del w:id="911" w:author="Fan, Qi" w:date="2024-09-06T02:21:00Z"/>
        </w:rPr>
      </w:pPr>
      <w:del w:id="912" w:author="Fan, Qi" w:date="2024-09-06T02:21:00Z">
        <w:r w:rsidDel="0089770C">
          <w:rPr>
            <w:lang w:val="en-US"/>
          </w:rPr>
          <w:fldChar w:fldCharType="begin"/>
        </w:r>
        <w:r w:rsidDel="0089770C">
          <w:rPr>
            <w:lang w:val="en-US"/>
          </w:rPr>
          <w:delInstrText xml:space="preserve"> ADDIN EN.REFLIST </w:delInstrText>
        </w:r>
        <w:r w:rsidDel="0089770C">
          <w:rPr>
            <w:lang w:val="en-US"/>
          </w:rPr>
          <w:fldChar w:fldCharType="separate"/>
        </w:r>
        <w:r w:rsidRPr="0089770C" w:rsidDel="0089770C">
          <w:delText xml:space="preserve">Morgan, E. F., et al. (2018). "Bone Mechanical Properties in Healthy and Diseased States." </w:delText>
        </w:r>
        <w:r w:rsidRPr="0089770C" w:rsidDel="0089770C">
          <w:rPr>
            <w:u w:val="single"/>
          </w:rPr>
          <w:delText>Annu Rev Biomed Eng</w:delText>
        </w:r>
        <w:r w:rsidRPr="0089770C" w:rsidDel="0089770C">
          <w:delText xml:space="preserve"> </w:delText>
        </w:r>
        <w:r w:rsidRPr="0089770C" w:rsidDel="0089770C">
          <w:rPr>
            <w:b/>
          </w:rPr>
          <w:delText>20</w:delText>
        </w:r>
        <w:r w:rsidRPr="0089770C" w:rsidDel="0089770C">
          <w:delText>: 119-143.</w:delText>
        </w:r>
      </w:del>
    </w:p>
    <w:p w14:paraId="37AB337E" w14:textId="77F2C5DD" w:rsidR="0089770C" w:rsidRPr="0089770C" w:rsidDel="0089770C" w:rsidRDefault="0089770C" w:rsidP="0089770C">
      <w:pPr>
        <w:pStyle w:val="EndNoteBibliography"/>
        <w:ind w:left="720" w:hanging="720"/>
        <w:rPr>
          <w:del w:id="913" w:author="Fan, Qi" w:date="2024-09-06T02:21:00Z"/>
        </w:rPr>
      </w:pPr>
      <w:del w:id="914" w:author="Fan, Qi" w:date="2024-09-06T02:21:00Z">
        <w:r w:rsidRPr="0089770C" w:rsidDel="0089770C">
          <w:tab/>
          <w:delText>The mechanical properties of bone are fundamental to the ability of our skeletons to support movement and to provide protection to our vital organs. As such, deterioration in mechanical behavior with aging and/or diseases such as osteoporosis and diabetes can have profound consequences for individuals' quality of life. This article reviews current knowledge of the basic mechanical behavior of bone at length scales ranging from hundreds of nanometers to tens of centimeters. We present the basic tenets of bone mechanics and connect them to some of the arcs of research that have brought the field to recent advances. We also discuss cortical bone, trabecular bone, and whole bones, as well as multiple aspects of material behavior, including elasticity, yield, fracture, fatigue, and damage. We describe the roles of bone quantity (e.g., density, porosity) and bone quality (e.g., cross-linking, protein composition), along with several avenues of future research.</w:delText>
        </w:r>
      </w:del>
    </w:p>
    <w:p w14:paraId="53962629" w14:textId="379DB99B" w:rsidR="0089770C" w:rsidRPr="0089770C" w:rsidDel="0089770C" w:rsidRDefault="0089770C" w:rsidP="0089770C">
      <w:pPr>
        <w:pStyle w:val="EndNoteBibliography"/>
        <w:rPr>
          <w:del w:id="915" w:author="Fan, Qi" w:date="2024-09-06T02:21:00Z"/>
        </w:rPr>
      </w:pPr>
    </w:p>
    <w:p w14:paraId="2D3EEE41" w14:textId="5238CD95" w:rsidR="0035665E" w:rsidDel="0035665E" w:rsidRDefault="0089770C" w:rsidP="0089770C">
      <w:pPr>
        <w:rPr>
          <w:del w:id="916" w:author="Fan, Qi" w:date="2024-09-06T02:30:00Z"/>
          <w:lang w:val="en-US"/>
        </w:rPr>
      </w:pPr>
      <w:del w:id="917" w:author="Fan, Qi" w:date="2024-09-06T02:21:00Z">
        <w:r w:rsidDel="0089770C">
          <w:rPr>
            <w:lang w:val="en-US"/>
          </w:rPr>
          <w:fldChar w:fldCharType="end"/>
        </w:r>
      </w:del>
    </w:p>
    <w:p w14:paraId="5621C342" w14:textId="77777777" w:rsidR="0035665E" w:rsidDel="0035665E" w:rsidRDefault="0035665E" w:rsidP="0089770C">
      <w:pPr>
        <w:rPr>
          <w:del w:id="918" w:author="Fan, Qi" w:date="2024-09-06T02:30:00Z"/>
          <w:lang w:val="en-US"/>
        </w:rPr>
      </w:pPr>
    </w:p>
    <w:p w14:paraId="05870FFD" w14:textId="22F92184" w:rsidR="0035665E" w:rsidRPr="0035665E" w:rsidDel="0035665E" w:rsidRDefault="0035665E" w:rsidP="0035665E">
      <w:pPr>
        <w:pStyle w:val="EndNoteBibliography"/>
        <w:rPr>
          <w:del w:id="919" w:author="Fan, Qi" w:date="2024-09-06T02:30:00Z"/>
        </w:rPr>
      </w:pPr>
      <w:del w:id="920" w:author="Fan, Qi" w:date="2024-09-06T02:30:00Z">
        <w:r w:rsidDel="0035665E">
          <w:rPr>
            <w:lang w:val="en-US"/>
          </w:rPr>
          <w:fldChar w:fldCharType="begin"/>
        </w:r>
        <w:r w:rsidDel="0035665E">
          <w:rPr>
            <w:lang w:val="en-US"/>
          </w:rPr>
          <w:delInstrText xml:space="preserve"> ADDIN EN.REFLIST </w:delInstrText>
        </w:r>
        <w:r w:rsidDel="0035665E">
          <w:rPr>
            <w:lang w:val="en-US"/>
          </w:rPr>
          <w:fldChar w:fldCharType="separate"/>
        </w:r>
        <w:r w:rsidRPr="0035665E" w:rsidDel="0035665E">
          <w:delText xml:space="preserve">Morgan, E. F., et al. (2018). "Bone Mechanical Properties in Healthy and Diseased States." </w:delText>
        </w:r>
        <w:r w:rsidRPr="0035665E" w:rsidDel="0035665E">
          <w:rPr>
            <w:u w:val="single"/>
          </w:rPr>
          <w:delText>Annu Rev Biomed Eng</w:delText>
        </w:r>
        <w:r w:rsidRPr="0035665E" w:rsidDel="0035665E">
          <w:delText xml:space="preserve"> </w:delText>
        </w:r>
        <w:r w:rsidRPr="0035665E" w:rsidDel="0035665E">
          <w:rPr>
            <w:b/>
          </w:rPr>
          <w:delText>20</w:delText>
        </w:r>
        <w:r w:rsidRPr="0035665E" w:rsidDel="0035665E">
          <w:delText>: 119-143.</w:delText>
        </w:r>
      </w:del>
    </w:p>
    <w:p w14:paraId="586A5A3C" w14:textId="23753403" w:rsidR="0035665E" w:rsidRPr="0035665E" w:rsidDel="0035665E" w:rsidRDefault="0035665E" w:rsidP="0035665E">
      <w:pPr>
        <w:pStyle w:val="EndNoteBibliography"/>
        <w:ind w:left="720" w:hanging="720"/>
        <w:rPr>
          <w:del w:id="921" w:author="Fan, Qi" w:date="2024-09-06T02:30:00Z"/>
        </w:rPr>
      </w:pPr>
      <w:del w:id="922" w:author="Fan, Qi" w:date="2024-09-06T02:30:00Z">
        <w:r w:rsidRPr="0035665E" w:rsidDel="0035665E">
          <w:tab/>
          <w:delText>The mechanical properties of bone are fundamental to the ability of our skeletons to support movement and to provide protection to our vital organs. As such, deterioration in mechanical behavior with aging and/or diseases such as osteoporosis and diabetes can have profound consequences for individuals' quality of life. This article reviews current knowledge of the basic mechanical behavior of bone at length scales ranging from hundreds of nanometers to tens of centimeters. We present the basic tenets of bone mechanics and connect them to some of the arcs of research that have brought the field to recent advances. We also discuss cortical bone, trabecular bone, and whole bones, as well as multiple aspects of material behavior, including elasticity, yield, fracture, fatigue, and damage. We describe the roles of bone quantity (e.g., density, porosity) and bone quality (e.g., cross-linking, protein composition), along with several avenues of future research.</w:delText>
        </w:r>
      </w:del>
    </w:p>
    <w:p w14:paraId="4943DD9B" w14:textId="62592C22" w:rsidR="0035665E" w:rsidRPr="0035665E" w:rsidDel="0035665E" w:rsidRDefault="0035665E" w:rsidP="0035665E">
      <w:pPr>
        <w:pStyle w:val="EndNoteBibliography"/>
        <w:rPr>
          <w:del w:id="923" w:author="Fan, Qi" w:date="2024-09-06T02:30:00Z"/>
        </w:rPr>
      </w:pPr>
    </w:p>
    <w:p w14:paraId="60727753" w14:textId="59DF0872" w:rsidR="00416BDE" w:rsidDel="00443AC3" w:rsidRDefault="0035665E" w:rsidP="0089770C">
      <w:pPr>
        <w:rPr>
          <w:del w:id="924" w:author="Fan, Qi" w:date="2024-09-06T03:05:00Z"/>
          <w:lang w:val="en-US"/>
        </w:rPr>
      </w:pPr>
      <w:del w:id="925" w:author="Fan, Qi" w:date="2024-09-06T02:30:00Z">
        <w:r w:rsidDel="0035665E">
          <w:rPr>
            <w:lang w:val="en-US"/>
          </w:rPr>
          <w:fldChar w:fldCharType="end"/>
        </w:r>
      </w:del>
    </w:p>
    <w:p w14:paraId="3B03CC89" w14:textId="77777777" w:rsidR="00416BDE" w:rsidRDefault="00416BDE" w:rsidP="0089770C">
      <w:pPr>
        <w:rPr>
          <w:lang w:val="en-US"/>
        </w:rPr>
      </w:pPr>
    </w:p>
    <w:p w14:paraId="2325DD52" w14:textId="3D597DFB" w:rsidR="00F81F6C" w:rsidRDefault="00F81F6C" w:rsidP="00F81F6C">
      <w:pPr>
        <w:pStyle w:val="Heading1"/>
        <w:numPr>
          <w:ilvl w:val="0"/>
          <w:numId w:val="2"/>
        </w:numPr>
        <w:ind w:left="426" w:hanging="426"/>
        <w:jc w:val="left"/>
        <w:rPr>
          <w:ins w:id="926" w:author="Fan, Qi" w:date="2024-09-06T12:37:00Z"/>
          <w:b/>
          <w:bCs/>
          <w:lang w:val="en-US"/>
        </w:rPr>
      </w:pPr>
      <w:ins w:id="927" w:author="Fan, Qi" w:date="2024-09-06T12:37:00Z">
        <w:r w:rsidRPr="00F81F6C">
          <w:rPr>
            <w:b/>
            <w:bCs/>
            <w:lang w:val="en-US"/>
          </w:rPr>
          <w:t>Appendix</w:t>
        </w:r>
      </w:ins>
    </w:p>
    <w:p w14:paraId="1A2CC0C5" w14:textId="77777777" w:rsidR="00F81F6C" w:rsidRDefault="00F81F6C">
      <w:pPr>
        <w:rPr>
          <w:ins w:id="928" w:author="Fan, Qi" w:date="2024-09-06T12:38:00Z"/>
          <w:sz w:val="24"/>
          <w:szCs w:val="24"/>
          <w:lang w:val="en-US"/>
        </w:rPr>
      </w:pPr>
    </w:p>
    <w:p w14:paraId="53E3B15D" w14:textId="5862092E" w:rsidR="00D502EA" w:rsidRDefault="00F81F6C">
      <w:pPr>
        <w:rPr>
          <w:ins w:id="929" w:author="Fan, Qi" w:date="2024-09-06T13:01:00Z"/>
          <w:sz w:val="24"/>
          <w:szCs w:val="24"/>
          <w:lang w:val="en-US"/>
        </w:rPr>
      </w:pPr>
      <w:ins w:id="930" w:author="Fan, Qi" w:date="2024-09-06T12:38:00Z">
        <w:r w:rsidRPr="00F81F6C">
          <w:rPr>
            <w:sz w:val="24"/>
            <w:szCs w:val="24"/>
            <w:lang w:val="en-US"/>
            <w:rPrChange w:id="931" w:author="Fan, Qi" w:date="2024-09-06T12:41:00Z">
              <w:rPr>
                <w:rFonts w:ascii="Arial" w:hAnsi="Arial" w:cs="Arial"/>
                <w:noProof/>
                <w:sz w:val="32"/>
                <w:lang w:val="en-US"/>
              </w:rPr>
            </w:rPrChange>
          </w:rPr>
          <w:t xml:space="preserve">Figure </w:t>
        </w:r>
      </w:ins>
      <w:ins w:id="932" w:author="Fan, Qi" w:date="2024-09-06T12:41:00Z">
        <w:r w:rsidRPr="00F81F6C">
          <w:rPr>
            <w:sz w:val="24"/>
            <w:szCs w:val="24"/>
            <w:lang w:val="en-US"/>
            <w:rPrChange w:id="933" w:author="Fan, Qi" w:date="2024-09-06T12:41:00Z">
              <w:rPr>
                <w:rFonts w:ascii="Arial" w:hAnsi="Arial" w:cs="Arial"/>
                <w:noProof/>
                <w:sz w:val="32"/>
                <w:lang w:val="en-US"/>
              </w:rPr>
            </w:rPrChange>
          </w:rPr>
          <w:t>A</w:t>
        </w:r>
      </w:ins>
      <w:ins w:id="934" w:author="Fan, Qi" w:date="2024-09-06T12:38:00Z">
        <w:r w:rsidRPr="00F81F6C">
          <w:rPr>
            <w:sz w:val="24"/>
            <w:szCs w:val="24"/>
            <w:lang w:val="en-US"/>
            <w:rPrChange w:id="935" w:author="Fan, Qi" w:date="2024-09-06T12:41:00Z">
              <w:rPr>
                <w:rFonts w:ascii="Arial" w:hAnsi="Arial" w:cs="Arial"/>
                <w:noProof/>
                <w:sz w:val="32"/>
                <w:lang w:val="en-US"/>
              </w:rPr>
            </w:rPrChange>
          </w:rPr>
          <w:t xml:space="preserve">1. 3D-printed stample printed with a PLA filament. </w:t>
        </w:r>
      </w:ins>
    </w:p>
    <w:p w14:paraId="39C55CCF" w14:textId="59573571" w:rsidR="00D502EA" w:rsidRPr="00D502EA" w:rsidRDefault="00D502EA" w:rsidP="00D502EA">
      <w:pPr>
        <w:rPr>
          <w:ins w:id="936" w:author="Fan, Qi" w:date="2024-09-06T13:02:00Z"/>
          <w:rFonts w:ascii="Times New Roman" w:eastAsia="Times New Roman" w:hAnsi="Times New Roman" w:cs="Times New Roman"/>
          <w:sz w:val="24"/>
          <w:szCs w:val="24"/>
          <w:lang w:val="en-US"/>
          <w:rPrChange w:id="937" w:author="Fan, Qi" w:date="2024-09-06T13:03:00Z">
            <w:rPr>
              <w:ins w:id="938" w:author="Fan, Qi" w:date="2024-09-06T13:02:00Z"/>
              <w:rFonts w:ascii="Times New Roman" w:eastAsia="Times New Roman" w:hAnsi="Times New Roman" w:cs="Times New Roman"/>
              <w:sz w:val="24"/>
              <w:szCs w:val="24"/>
            </w:rPr>
          </w:rPrChange>
        </w:rPr>
      </w:pPr>
      <w:ins w:id="939" w:author="Fan, Qi" w:date="2024-09-06T13:01:00Z">
        <w:r w:rsidRPr="00D502EA">
          <w:rPr>
            <w:noProof/>
            <w:sz w:val="24"/>
            <w:szCs w:val="24"/>
            <w:lang w:val="en-US"/>
          </w:rPr>
          <w:drawing>
            <wp:inline distT="0" distB="0" distL="0" distR="0" wp14:anchorId="206E9634" wp14:editId="74540B39">
              <wp:extent cx="2673687" cy="3943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892" t="-820" r="-892" b="820"/>
                      <a:stretch/>
                    </pic:blipFill>
                    <pic:spPr bwMode="auto">
                      <a:xfrm>
                        <a:off x="0" y="0"/>
                        <a:ext cx="2690649" cy="3968867"/>
                      </a:xfrm>
                      <a:prstGeom prst="rect">
                        <a:avLst/>
                      </a:prstGeom>
                      <a:noFill/>
                      <a:ln>
                        <a:noFill/>
                      </a:ln>
                    </pic:spPr>
                  </pic:pic>
                </a:graphicData>
              </a:graphic>
            </wp:inline>
          </w:drawing>
        </w:r>
      </w:ins>
      <w:ins w:id="940" w:author="Fan, Qi" w:date="2024-09-06T13:02:00Z">
        <w:r w:rsidRPr="00D502EA">
          <w:rPr>
            <w:lang w:val="en-US"/>
            <w:rPrChange w:id="941" w:author="Fan, Qi" w:date="2024-09-06T13:03:00Z">
              <w:rPr/>
            </w:rPrChange>
          </w:rPr>
          <w:t xml:space="preserve"> </w:t>
        </w:r>
        <w:r w:rsidRPr="00D502EA">
          <w:rPr>
            <w:rFonts w:ascii="Times New Roman" w:eastAsia="Times New Roman" w:hAnsi="Times New Roman" w:cs="Times New Roman"/>
            <w:noProof/>
            <w:sz w:val="24"/>
            <w:szCs w:val="24"/>
          </w:rPr>
          <w:drawing>
            <wp:inline distT="0" distB="0" distL="0" distR="0" wp14:anchorId="1BA8E77D" wp14:editId="3B236838">
              <wp:extent cx="2870043" cy="394346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t="2936"/>
                      <a:stretch/>
                    </pic:blipFill>
                    <pic:spPr bwMode="auto">
                      <a:xfrm>
                        <a:off x="0" y="0"/>
                        <a:ext cx="2881679" cy="3959447"/>
                      </a:xfrm>
                      <a:prstGeom prst="rect">
                        <a:avLst/>
                      </a:prstGeom>
                      <a:noFill/>
                      <a:ln>
                        <a:noFill/>
                      </a:ln>
                      <a:extLst>
                        <a:ext uri="{53640926-AAD7-44D8-BBD7-CCE9431645EC}">
                          <a14:shadowObscured xmlns:a14="http://schemas.microsoft.com/office/drawing/2010/main"/>
                        </a:ext>
                      </a:extLst>
                    </pic:spPr>
                  </pic:pic>
                </a:graphicData>
              </a:graphic>
            </wp:inline>
          </w:drawing>
        </w:r>
      </w:ins>
    </w:p>
    <w:p w14:paraId="4D851026" w14:textId="537532DC" w:rsidR="00D502EA" w:rsidRDefault="00D502EA" w:rsidP="00D502EA">
      <w:pPr>
        <w:spacing w:after="0" w:line="240" w:lineRule="auto"/>
        <w:rPr>
          <w:ins w:id="942" w:author="Fan, Qi" w:date="2024-09-06T13:03:00Z"/>
          <w:sz w:val="24"/>
          <w:szCs w:val="24"/>
          <w:lang w:val="en-US"/>
        </w:rPr>
      </w:pPr>
      <w:ins w:id="943" w:author="Fan, Qi" w:date="2024-09-06T13:03:00Z">
        <w:r w:rsidRPr="00D502EA">
          <w:rPr>
            <w:sz w:val="24"/>
            <w:szCs w:val="24"/>
            <w:lang w:val="en-US"/>
            <w:rPrChange w:id="944" w:author="Fan, Qi" w:date="2024-09-06T13:03:00Z">
              <w:rPr>
                <w:rFonts w:ascii="Times New Roman" w:eastAsia="Times New Roman" w:hAnsi="Times New Roman" w:cs="Times New Roman"/>
                <w:sz w:val="24"/>
                <w:szCs w:val="24"/>
                <w:lang w:val="en-US"/>
              </w:rPr>
            </w:rPrChange>
          </w:rPr>
          <w:t>Figure A2: Technical drawing of 3D-printed frame printed with a PLA filament. The writing on the edge says ‘16.8 cm × 9 cm /r.M./red. H2O’ explaining the dimensions and the usage: pure mycelium with reduced water content.</w:t>
        </w:r>
      </w:ins>
    </w:p>
    <w:p w14:paraId="58D62711" w14:textId="77777777" w:rsidR="004D23B5" w:rsidRDefault="004D23B5" w:rsidP="004D23B5">
      <w:pPr>
        <w:rPr>
          <w:ins w:id="945" w:author="Fan, Qi" w:date="2024-09-06T13:48:00Z"/>
          <w:sz w:val="24"/>
          <w:szCs w:val="24"/>
          <w:lang w:val="en-US"/>
        </w:rPr>
      </w:pPr>
    </w:p>
    <w:p w14:paraId="522CF611" w14:textId="2AA597AF" w:rsidR="00D502EA" w:rsidRDefault="004D23B5">
      <w:pPr>
        <w:rPr>
          <w:ins w:id="946" w:author="Fan, Qi" w:date="2024-09-06T13:03:00Z"/>
          <w:sz w:val="24"/>
          <w:szCs w:val="24"/>
          <w:lang w:val="en-US"/>
        </w:rPr>
        <w:pPrChange w:id="947" w:author="Fan, Qi" w:date="2024-09-06T13:48:00Z">
          <w:pPr>
            <w:spacing w:after="0" w:line="240" w:lineRule="auto"/>
          </w:pPr>
        </w:pPrChange>
      </w:pPr>
      <w:ins w:id="948" w:author="Fan, Qi" w:date="2024-09-06T13:48:00Z">
        <w:r>
          <w:rPr>
            <w:sz w:val="24"/>
            <w:szCs w:val="24"/>
            <w:lang w:val="en-US"/>
          </w:rPr>
          <w:t>Table A1.: some other</w:t>
        </w:r>
        <w:r w:rsidRPr="006D5E69">
          <w:rPr>
            <w:sz w:val="24"/>
            <w:szCs w:val="24"/>
            <w:lang w:val="en-US"/>
          </w:rPr>
          <w:t xml:space="preserve"> insitu synt</w:t>
        </w:r>
        <w:r>
          <w:rPr>
            <w:sz w:val="24"/>
            <w:szCs w:val="24"/>
            <w:lang w:val="en-US"/>
          </w:rPr>
          <w:t>hesis</w:t>
        </w:r>
        <w:r w:rsidRPr="006D5E69">
          <w:rPr>
            <w:sz w:val="24"/>
            <w:szCs w:val="24"/>
            <w:lang w:val="en-US"/>
          </w:rPr>
          <w:t xml:space="preserve"> methods to mineralize </w:t>
        </w:r>
        <w:r w:rsidRPr="00FB36E9">
          <w:rPr>
            <w:i/>
            <w:iCs/>
            <w:sz w:val="24"/>
            <w:szCs w:val="24"/>
            <w:lang w:val="en-US"/>
          </w:rPr>
          <w:t>A. niger</w:t>
        </w:r>
        <w:r w:rsidRPr="006D5E69">
          <w:rPr>
            <w:sz w:val="24"/>
            <w:szCs w:val="24"/>
            <w:lang w:val="en-US"/>
          </w:rPr>
          <w:t xml:space="preserve"> </w:t>
        </w:r>
        <w:r>
          <w:rPr>
            <w:sz w:val="24"/>
            <w:szCs w:val="24"/>
            <w:lang w:val="en-US"/>
          </w:rPr>
          <w:t>mycelium</w:t>
        </w:r>
        <w:r w:rsidRPr="006D5E69">
          <w:rPr>
            <w:sz w:val="24"/>
            <w:szCs w:val="24"/>
            <w:lang w:val="en-US"/>
          </w:rPr>
          <w:t xml:space="preserve"> </w:t>
        </w:r>
        <w:r>
          <w:rPr>
            <w:sz w:val="24"/>
            <w:szCs w:val="24"/>
            <w:lang w:val="en-US"/>
          </w:rPr>
          <w:t>matrix</w:t>
        </w:r>
        <w:r w:rsidRPr="006D5E69">
          <w:rPr>
            <w:sz w:val="24"/>
            <w:szCs w:val="24"/>
            <w:lang w:val="en-US"/>
          </w:rPr>
          <w:t>.</w:t>
        </w:r>
        <w:r w:rsidRPr="00FB36E9">
          <w:rPr>
            <w:sz w:val="24"/>
            <w:szCs w:val="24"/>
            <w:lang w:val="en-US"/>
          </w:rPr>
          <w:t xml:space="preserve"> </w:t>
        </w:r>
      </w:ins>
    </w:p>
    <w:tbl>
      <w:tblPr>
        <w:tblStyle w:val="GridTable2"/>
        <w:tblW w:w="0" w:type="auto"/>
        <w:jc w:val="center"/>
        <w:tblLook w:val="04A0" w:firstRow="1" w:lastRow="0" w:firstColumn="1" w:lastColumn="0" w:noHBand="0" w:noVBand="1"/>
        <w:tblPrChange w:id="949" w:author="Fan, Qi" w:date="2024-09-06T13:27:00Z">
          <w:tblPr>
            <w:tblStyle w:val="GridTable2"/>
            <w:tblW w:w="0" w:type="auto"/>
            <w:tblLook w:val="04A0" w:firstRow="1" w:lastRow="0" w:firstColumn="1" w:lastColumn="0" w:noHBand="0" w:noVBand="1"/>
          </w:tblPr>
        </w:tblPrChange>
      </w:tblPr>
      <w:tblGrid>
        <w:gridCol w:w="1294"/>
        <w:gridCol w:w="1304"/>
        <w:gridCol w:w="1294"/>
        <w:gridCol w:w="1295"/>
        <w:gridCol w:w="1295"/>
        <w:gridCol w:w="1295"/>
        <w:gridCol w:w="1295"/>
        <w:tblGridChange w:id="950">
          <w:tblGrid>
            <w:gridCol w:w="1294"/>
            <w:gridCol w:w="1304"/>
            <w:gridCol w:w="1294"/>
            <w:gridCol w:w="1295"/>
            <w:gridCol w:w="1295"/>
            <w:gridCol w:w="1295"/>
            <w:gridCol w:w="1295"/>
          </w:tblGrid>
        </w:tblGridChange>
      </w:tblGrid>
      <w:tr w:rsidR="00DF1D8C" w14:paraId="233A5E64" w14:textId="77777777" w:rsidTr="006D5E69">
        <w:trPr>
          <w:cnfStyle w:val="100000000000" w:firstRow="1" w:lastRow="0" w:firstColumn="0" w:lastColumn="0" w:oddVBand="0" w:evenVBand="0" w:oddHBand="0" w:evenHBand="0" w:firstRowFirstColumn="0" w:firstRowLastColumn="0" w:lastRowFirstColumn="0" w:lastRowLastColumn="0"/>
          <w:jc w:val="center"/>
          <w:ins w:id="951" w:author="Fan, Qi" w:date="2024-09-06T13:10:00Z"/>
        </w:trPr>
        <w:tc>
          <w:tcPr>
            <w:cnfStyle w:val="001000000000" w:firstRow="0" w:lastRow="0" w:firstColumn="1" w:lastColumn="0" w:oddVBand="0" w:evenVBand="0" w:oddHBand="0" w:evenHBand="0" w:firstRowFirstColumn="0" w:firstRowLastColumn="0" w:lastRowFirstColumn="0" w:lastRowLastColumn="0"/>
            <w:tcW w:w="0" w:type="dxa"/>
            <w:vAlign w:val="center"/>
            <w:tcPrChange w:id="952" w:author="Fan, Qi" w:date="2024-09-06T13:27:00Z">
              <w:tcPr>
                <w:tcW w:w="1294" w:type="dxa"/>
              </w:tcPr>
            </w:tcPrChange>
          </w:tcPr>
          <w:p w14:paraId="0E3C7569" w14:textId="0811ED37" w:rsidR="003C248D" w:rsidRPr="00DF1D8C" w:rsidRDefault="003C248D">
            <w:pPr>
              <w:jc w:val="center"/>
              <w:cnfStyle w:val="101000000000" w:firstRow="1" w:lastRow="0" w:firstColumn="1" w:lastColumn="0" w:oddVBand="0" w:evenVBand="0" w:oddHBand="0" w:evenHBand="0" w:firstRowFirstColumn="0" w:firstRowLastColumn="0" w:lastRowFirstColumn="0" w:lastRowLastColumn="0"/>
              <w:rPr>
                <w:ins w:id="953" w:author="Fan, Qi" w:date="2024-09-06T13:10:00Z"/>
                <w:lang w:val="en-US"/>
                <w:rPrChange w:id="954" w:author="Fan, Qi" w:date="2024-09-06T13:11:00Z">
                  <w:rPr>
                    <w:ins w:id="955" w:author="Fan, Qi" w:date="2024-09-06T13:10:00Z"/>
                    <w:sz w:val="24"/>
                    <w:szCs w:val="24"/>
                    <w:lang w:val="en-US"/>
                  </w:rPr>
                </w:rPrChange>
              </w:rPr>
              <w:pPrChange w:id="956" w:author="Fan, Qi" w:date="2024-09-06T13:27:00Z">
                <w:pPr>
                  <w:cnfStyle w:val="101000000000" w:firstRow="1" w:lastRow="0" w:firstColumn="1" w:lastColumn="0" w:oddVBand="0" w:evenVBand="0" w:oddHBand="0" w:evenHBand="0" w:firstRowFirstColumn="0" w:firstRowLastColumn="0" w:lastRowFirstColumn="0" w:lastRowLastColumn="0"/>
                </w:pPr>
              </w:pPrChange>
            </w:pPr>
            <w:ins w:id="957" w:author="Fan, Qi" w:date="2024-09-06T13:10:00Z">
              <w:r w:rsidRPr="00DF1D8C">
                <w:rPr>
                  <w:lang w:val="en-US"/>
                  <w:rPrChange w:id="958" w:author="Fan, Qi" w:date="2024-09-06T13:11:00Z">
                    <w:rPr>
                      <w:sz w:val="24"/>
                      <w:szCs w:val="24"/>
                      <w:lang w:val="en-US"/>
                    </w:rPr>
                  </w:rPrChange>
                </w:rPr>
                <w:t>Batch</w:t>
              </w:r>
            </w:ins>
          </w:p>
        </w:tc>
        <w:tc>
          <w:tcPr>
            <w:tcW w:w="0" w:type="dxa"/>
            <w:vAlign w:val="center"/>
            <w:tcPrChange w:id="959" w:author="Fan, Qi" w:date="2024-09-06T13:27:00Z">
              <w:tcPr>
                <w:tcW w:w="1304" w:type="dxa"/>
              </w:tcPr>
            </w:tcPrChange>
          </w:tcPr>
          <w:p w14:paraId="4071035A" w14:textId="08A0B7C1" w:rsidR="003C248D" w:rsidRPr="00DF1D8C" w:rsidRDefault="00DF1D8C">
            <w:pPr>
              <w:jc w:val="center"/>
              <w:cnfStyle w:val="100000000000" w:firstRow="1" w:lastRow="0" w:firstColumn="0" w:lastColumn="0" w:oddVBand="0" w:evenVBand="0" w:oddHBand="0" w:evenHBand="0" w:firstRowFirstColumn="0" w:firstRowLastColumn="0" w:lastRowFirstColumn="0" w:lastRowLastColumn="0"/>
              <w:rPr>
                <w:ins w:id="960" w:author="Fan, Qi" w:date="2024-09-06T13:10:00Z"/>
                <w:lang w:val="en-US"/>
                <w:rPrChange w:id="961" w:author="Fan, Qi" w:date="2024-09-06T13:11:00Z">
                  <w:rPr>
                    <w:ins w:id="962" w:author="Fan, Qi" w:date="2024-09-06T13:10:00Z"/>
                    <w:sz w:val="24"/>
                    <w:szCs w:val="24"/>
                    <w:lang w:val="en-US"/>
                  </w:rPr>
                </w:rPrChange>
              </w:rPr>
              <w:pPrChange w:id="963" w:author="Fan, Qi" w:date="2024-09-06T13:27:00Z">
                <w:pPr>
                  <w:cnfStyle w:val="100000000000" w:firstRow="1" w:lastRow="0" w:firstColumn="0" w:lastColumn="0" w:oddVBand="0" w:evenVBand="0" w:oddHBand="0" w:evenHBand="0" w:firstRowFirstColumn="0" w:firstRowLastColumn="0" w:lastRowFirstColumn="0" w:lastRowLastColumn="0"/>
                </w:pPr>
              </w:pPrChange>
            </w:pPr>
            <w:ins w:id="964" w:author="Fan, Qi" w:date="2024-09-06T13:11:00Z">
              <w:r w:rsidRPr="00DF1D8C">
                <w:rPr>
                  <w:lang w:val="en-US"/>
                  <w:rPrChange w:id="965" w:author="Fan, Qi" w:date="2024-09-06T13:11:00Z">
                    <w:rPr>
                      <w:sz w:val="24"/>
                      <w:szCs w:val="24"/>
                      <w:lang w:val="en-US"/>
                    </w:rPr>
                  </w:rPrChange>
                </w:rPr>
                <w:t>MaT.</w:t>
              </w:r>
            </w:ins>
          </w:p>
        </w:tc>
        <w:tc>
          <w:tcPr>
            <w:tcW w:w="0" w:type="dxa"/>
            <w:vAlign w:val="center"/>
            <w:tcPrChange w:id="966" w:author="Fan, Qi" w:date="2024-09-06T13:27:00Z">
              <w:tcPr>
                <w:tcW w:w="1294" w:type="dxa"/>
              </w:tcPr>
            </w:tcPrChange>
          </w:tcPr>
          <w:p w14:paraId="4A9A751A" w14:textId="4A7FE1A5" w:rsidR="003C248D" w:rsidRPr="00DF1D8C" w:rsidRDefault="00DF1D8C">
            <w:pPr>
              <w:jc w:val="center"/>
              <w:cnfStyle w:val="100000000000" w:firstRow="1" w:lastRow="0" w:firstColumn="0" w:lastColumn="0" w:oddVBand="0" w:evenVBand="0" w:oddHBand="0" w:evenHBand="0" w:firstRowFirstColumn="0" w:firstRowLastColumn="0" w:lastRowFirstColumn="0" w:lastRowLastColumn="0"/>
              <w:rPr>
                <w:ins w:id="967" w:author="Fan, Qi" w:date="2024-09-06T13:10:00Z"/>
                <w:lang w:val="en-US"/>
                <w:rPrChange w:id="968" w:author="Fan, Qi" w:date="2024-09-06T13:11:00Z">
                  <w:rPr>
                    <w:ins w:id="969" w:author="Fan, Qi" w:date="2024-09-06T13:10:00Z"/>
                    <w:sz w:val="24"/>
                    <w:szCs w:val="24"/>
                    <w:lang w:val="en-US"/>
                  </w:rPr>
                </w:rPrChange>
              </w:rPr>
              <w:pPrChange w:id="970" w:author="Fan, Qi" w:date="2024-09-06T13:27:00Z">
                <w:pPr>
                  <w:cnfStyle w:val="100000000000" w:firstRow="1" w:lastRow="0" w:firstColumn="0" w:lastColumn="0" w:oddVBand="0" w:evenVBand="0" w:oddHBand="0" w:evenHBand="0" w:firstRowFirstColumn="0" w:firstRowLastColumn="0" w:lastRowFirstColumn="0" w:lastRowLastColumn="0"/>
                </w:pPr>
              </w:pPrChange>
            </w:pPr>
            <w:ins w:id="971" w:author="Fan, Qi" w:date="2024-09-06T13:11:00Z">
              <w:r>
                <w:rPr>
                  <w:lang w:val="en-US"/>
                </w:rPr>
                <w:t>Amount</w:t>
              </w:r>
            </w:ins>
            <w:ins w:id="972" w:author="Fan, Qi" w:date="2024-09-06T13:16:00Z">
              <w:r>
                <w:rPr>
                  <w:lang w:val="en-US"/>
                </w:rPr>
                <w:t xml:space="preserve"> [mg]</w:t>
              </w:r>
            </w:ins>
          </w:p>
        </w:tc>
        <w:tc>
          <w:tcPr>
            <w:tcW w:w="0" w:type="dxa"/>
            <w:vAlign w:val="center"/>
            <w:tcPrChange w:id="973" w:author="Fan, Qi" w:date="2024-09-06T13:27:00Z">
              <w:tcPr>
                <w:tcW w:w="1295" w:type="dxa"/>
              </w:tcPr>
            </w:tcPrChange>
          </w:tcPr>
          <w:p w14:paraId="228B4562" w14:textId="47CADEEB" w:rsidR="003C248D" w:rsidRPr="00DF1D8C" w:rsidRDefault="00DF1D8C">
            <w:pPr>
              <w:jc w:val="center"/>
              <w:cnfStyle w:val="100000000000" w:firstRow="1" w:lastRow="0" w:firstColumn="0" w:lastColumn="0" w:oddVBand="0" w:evenVBand="0" w:oddHBand="0" w:evenHBand="0" w:firstRowFirstColumn="0" w:firstRowLastColumn="0" w:lastRowFirstColumn="0" w:lastRowLastColumn="0"/>
              <w:rPr>
                <w:ins w:id="974" w:author="Fan, Qi" w:date="2024-09-06T13:10:00Z"/>
                <w:lang w:val="en-US"/>
                <w:rPrChange w:id="975" w:author="Fan, Qi" w:date="2024-09-06T13:11:00Z">
                  <w:rPr>
                    <w:ins w:id="976" w:author="Fan, Qi" w:date="2024-09-06T13:10:00Z"/>
                    <w:sz w:val="24"/>
                    <w:szCs w:val="24"/>
                    <w:lang w:val="en-US"/>
                  </w:rPr>
                </w:rPrChange>
              </w:rPr>
              <w:pPrChange w:id="977" w:author="Fan, Qi" w:date="2024-09-06T13:27:00Z">
                <w:pPr>
                  <w:cnfStyle w:val="100000000000" w:firstRow="1" w:lastRow="0" w:firstColumn="0" w:lastColumn="0" w:oddVBand="0" w:evenVBand="0" w:oddHBand="0" w:evenHBand="0" w:firstRowFirstColumn="0" w:firstRowLastColumn="0" w:lastRowFirstColumn="0" w:lastRowLastColumn="0"/>
                </w:pPr>
              </w:pPrChange>
            </w:pPr>
            <w:ins w:id="978" w:author="Fan, Qi" w:date="2024-09-06T13:12:00Z">
              <w:r>
                <w:rPr>
                  <w:lang w:val="en-US"/>
                </w:rPr>
                <w:t xml:space="preserve">water </w:t>
              </w:r>
            </w:ins>
            <w:ins w:id="979" w:author="Fan, Qi" w:date="2024-09-06T13:16:00Z">
              <w:r>
                <w:rPr>
                  <w:lang w:val="en-US"/>
                </w:rPr>
                <w:t>[mL]</w:t>
              </w:r>
            </w:ins>
          </w:p>
        </w:tc>
        <w:tc>
          <w:tcPr>
            <w:tcW w:w="0" w:type="dxa"/>
            <w:vAlign w:val="center"/>
            <w:tcPrChange w:id="980" w:author="Fan, Qi" w:date="2024-09-06T13:27:00Z">
              <w:tcPr>
                <w:tcW w:w="1295" w:type="dxa"/>
              </w:tcPr>
            </w:tcPrChange>
          </w:tcPr>
          <w:p w14:paraId="53F17965" w14:textId="5A8BDBF7" w:rsidR="003C248D" w:rsidRPr="00DF1D8C" w:rsidRDefault="00DF1D8C">
            <w:pPr>
              <w:jc w:val="center"/>
              <w:cnfStyle w:val="100000000000" w:firstRow="1" w:lastRow="0" w:firstColumn="0" w:lastColumn="0" w:oddVBand="0" w:evenVBand="0" w:oddHBand="0" w:evenHBand="0" w:firstRowFirstColumn="0" w:firstRowLastColumn="0" w:lastRowFirstColumn="0" w:lastRowLastColumn="0"/>
              <w:rPr>
                <w:ins w:id="981" w:author="Fan, Qi" w:date="2024-09-06T13:10:00Z"/>
                <w:lang w:val="en-US"/>
                <w:rPrChange w:id="982" w:author="Fan, Qi" w:date="2024-09-06T13:11:00Z">
                  <w:rPr>
                    <w:ins w:id="983" w:author="Fan, Qi" w:date="2024-09-06T13:10:00Z"/>
                    <w:sz w:val="24"/>
                    <w:szCs w:val="24"/>
                    <w:lang w:val="en-US"/>
                  </w:rPr>
                </w:rPrChange>
              </w:rPr>
              <w:pPrChange w:id="984" w:author="Fan, Qi" w:date="2024-09-06T13:27:00Z">
                <w:pPr>
                  <w:cnfStyle w:val="100000000000" w:firstRow="1" w:lastRow="0" w:firstColumn="0" w:lastColumn="0" w:oddVBand="0" w:evenVBand="0" w:oddHBand="0" w:evenHBand="0" w:firstRowFirstColumn="0" w:firstRowLastColumn="0" w:lastRowFirstColumn="0" w:lastRowLastColumn="0"/>
                </w:pPr>
              </w:pPrChange>
            </w:pPr>
            <w:ins w:id="985" w:author="Fan, Qi" w:date="2024-09-06T13:13:00Z">
              <w:r w:rsidRPr="00DF1D8C">
                <w:rPr>
                  <w:lang w:val="en-US"/>
                </w:rPr>
                <w:t>Swelling time</w:t>
              </w:r>
            </w:ins>
            <w:ins w:id="986" w:author="Fan, Qi" w:date="2024-09-06T13:17:00Z">
              <w:r>
                <w:rPr>
                  <w:lang w:val="en-US"/>
                </w:rPr>
                <w:t xml:space="preserve"> </w:t>
              </w:r>
            </w:ins>
            <w:ins w:id="987" w:author="Fan, Qi" w:date="2024-09-06T13:16:00Z">
              <w:r>
                <w:rPr>
                  <w:lang w:val="en-US"/>
                </w:rPr>
                <w:t>[</w:t>
              </w:r>
            </w:ins>
            <w:ins w:id="988" w:author="Fan, Qi" w:date="2024-09-06T13:17:00Z">
              <w:r>
                <w:rPr>
                  <w:lang w:val="en-US"/>
                </w:rPr>
                <w:t>h</w:t>
              </w:r>
            </w:ins>
            <w:ins w:id="989" w:author="Fan, Qi" w:date="2024-09-06T13:16:00Z">
              <w:r>
                <w:rPr>
                  <w:lang w:val="en-US"/>
                </w:rPr>
                <w:t>]</w:t>
              </w:r>
            </w:ins>
          </w:p>
        </w:tc>
        <w:tc>
          <w:tcPr>
            <w:tcW w:w="0" w:type="dxa"/>
            <w:vAlign w:val="center"/>
            <w:tcPrChange w:id="990" w:author="Fan, Qi" w:date="2024-09-06T13:27:00Z">
              <w:tcPr>
                <w:tcW w:w="1295" w:type="dxa"/>
              </w:tcPr>
            </w:tcPrChange>
          </w:tcPr>
          <w:p w14:paraId="71CB0BC1" w14:textId="5673465F" w:rsidR="003C248D" w:rsidRPr="00DF1D8C" w:rsidRDefault="00DF1D8C">
            <w:pPr>
              <w:jc w:val="center"/>
              <w:cnfStyle w:val="100000000000" w:firstRow="1" w:lastRow="0" w:firstColumn="0" w:lastColumn="0" w:oddVBand="0" w:evenVBand="0" w:oddHBand="0" w:evenHBand="0" w:firstRowFirstColumn="0" w:firstRowLastColumn="0" w:lastRowFirstColumn="0" w:lastRowLastColumn="0"/>
              <w:rPr>
                <w:ins w:id="991" w:author="Fan, Qi" w:date="2024-09-06T13:10:00Z"/>
                <w:lang w:val="en-US"/>
                <w:rPrChange w:id="992" w:author="Fan, Qi" w:date="2024-09-06T13:11:00Z">
                  <w:rPr>
                    <w:ins w:id="993" w:author="Fan, Qi" w:date="2024-09-06T13:10:00Z"/>
                    <w:sz w:val="24"/>
                    <w:szCs w:val="24"/>
                    <w:lang w:val="en-US"/>
                  </w:rPr>
                </w:rPrChange>
              </w:rPr>
              <w:pPrChange w:id="994" w:author="Fan, Qi" w:date="2024-09-06T13:27:00Z">
                <w:pPr>
                  <w:cnfStyle w:val="100000000000" w:firstRow="1" w:lastRow="0" w:firstColumn="0" w:lastColumn="0" w:oddVBand="0" w:evenVBand="0" w:oddHBand="0" w:evenHBand="0" w:firstRowFirstColumn="0" w:firstRowLastColumn="0" w:lastRowFirstColumn="0" w:lastRowLastColumn="0"/>
                </w:pPr>
              </w:pPrChange>
            </w:pPr>
            <w:ins w:id="995" w:author="Fan, Qi" w:date="2024-09-06T13:13:00Z">
              <w:r>
                <w:rPr>
                  <w:lang w:val="en-US"/>
                </w:rPr>
                <w:t>stirring time</w:t>
              </w:r>
            </w:ins>
            <w:ins w:id="996" w:author="Fan, Qi" w:date="2024-09-06T13:17:00Z">
              <w:r>
                <w:rPr>
                  <w:lang w:val="en-US"/>
                </w:rPr>
                <w:t xml:space="preserve"> [min]</w:t>
              </w:r>
            </w:ins>
          </w:p>
        </w:tc>
        <w:tc>
          <w:tcPr>
            <w:tcW w:w="0" w:type="dxa"/>
            <w:vAlign w:val="center"/>
            <w:tcPrChange w:id="997" w:author="Fan, Qi" w:date="2024-09-06T13:27:00Z">
              <w:tcPr>
                <w:tcW w:w="1295" w:type="dxa"/>
              </w:tcPr>
            </w:tcPrChange>
          </w:tcPr>
          <w:p w14:paraId="158ED2D1" w14:textId="5B51B1FA" w:rsidR="003C248D" w:rsidRPr="00DF1D8C" w:rsidRDefault="00DF1D8C">
            <w:pPr>
              <w:jc w:val="center"/>
              <w:cnfStyle w:val="100000000000" w:firstRow="1" w:lastRow="0" w:firstColumn="0" w:lastColumn="0" w:oddVBand="0" w:evenVBand="0" w:oddHBand="0" w:evenHBand="0" w:firstRowFirstColumn="0" w:firstRowLastColumn="0" w:lastRowFirstColumn="0" w:lastRowLastColumn="0"/>
              <w:rPr>
                <w:ins w:id="998" w:author="Fan, Qi" w:date="2024-09-06T13:10:00Z"/>
                <w:lang w:val="en-US"/>
                <w:rPrChange w:id="999" w:author="Fan, Qi" w:date="2024-09-06T13:11:00Z">
                  <w:rPr>
                    <w:ins w:id="1000" w:author="Fan, Qi" w:date="2024-09-06T13:10:00Z"/>
                    <w:sz w:val="24"/>
                    <w:szCs w:val="24"/>
                    <w:lang w:val="en-US"/>
                  </w:rPr>
                </w:rPrChange>
              </w:rPr>
              <w:pPrChange w:id="1001" w:author="Fan, Qi" w:date="2024-09-06T13:27:00Z">
                <w:pPr>
                  <w:cnfStyle w:val="100000000000" w:firstRow="1" w:lastRow="0" w:firstColumn="0" w:lastColumn="0" w:oddVBand="0" w:evenVBand="0" w:oddHBand="0" w:evenHBand="0" w:firstRowFirstColumn="0" w:firstRowLastColumn="0" w:lastRowFirstColumn="0" w:lastRowLastColumn="0"/>
                </w:pPr>
              </w:pPrChange>
            </w:pPr>
            <w:ins w:id="1002" w:author="Fan, Qi" w:date="2024-09-06T13:13:00Z">
              <w:r>
                <w:rPr>
                  <w:lang w:val="en-US"/>
                </w:rPr>
                <w:t>Drying</w:t>
              </w:r>
            </w:ins>
            <w:ins w:id="1003" w:author="Fan, Qi" w:date="2024-09-06T13:17:00Z">
              <w:r>
                <w:rPr>
                  <w:lang w:val="en-US"/>
                </w:rPr>
                <w:t xml:space="preserve"> [day]</w:t>
              </w:r>
            </w:ins>
          </w:p>
        </w:tc>
      </w:tr>
      <w:tr w:rsidR="00DF1D8C" w14:paraId="1D745146" w14:textId="77777777" w:rsidTr="006D5E69">
        <w:trPr>
          <w:cnfStyle w:val="000000100000" w:firstRow="0" w:lastRow="0" w:firstColumn="0" w:lastColumn="0" w:oddVBand="0" w:evenVBand="0" w:oddHBand="1" w:evenHBand="0" w:firstRowFirstColumn="0" w:firstRowLastColumn="0" w:lastRowFirstColumn="0" w:lastRowLastColumn="0"/>
          <w:jc w:val="center"/>
          <w:ins w:id="1004" w:author="Fan, Qi" w:date="2024-09-06T13:10:00Z"/>
        </w:trPr>
        <w:tc>
          <w:tcPr>
            <w:cnfStyle w:val="001000000000" w:firstRow="0" w:lastRow="0" w:firstColumn="1" w:lastColumn="0" w:oddVBand="0" w:evenVBand="0" w:oddHBand="0" w:evenHBand="0" w:firstRowFirstColumn="0" w:firstRowLastColumn="0" w:lastRowFirstColumn="0" w:lastRowLastColumn="0"/>
            <w:tcW w:w="0" w:type="dxa"/>
            <w:vAlign w:val="center"/>
            <w:tcPrChange w:id="1005" w:author="Fan, Qi" w:date="2024-09-06T13:27:00Z">
              <w:tcPr>
                <w:tcW w:w="1294" w:type="dxa"/>
              </w:tcPr>
            </w:tcPrChange>
          </w:tcPr>
          <w:p w14:paraId="09B2FB68" w14:textId="67D10147" w:rsidR="003C248D" w:rsidRDefault="00DF1D8C">
            <w:pPr>
              <w:jc w:val="center"/>
              <w:cnfStyle w:val="001000100000" w:firstRow="0" w:lastRow="0" w:firstColumn="1" w:lastColumn="0" w:oddVBand="0" w:evenVBand="0" w:oddHBand="1" w:evenHBand="0" w:firstRowFirstColumn="0" w:firstRowLastColumn="0" w:lastRowFirstColumn="0" w:lastRowLastColumn="0"/>
              <w:rPr>
                <w:ins w:id="1006" w:author="Fan, Qi" w:date="2024-09-06T13:10:00Z"/>
                <w:sz w:val="24"/>
                <w:szCs w:val="24"/>
                <w:lang w:val="en-US"/>
              </w:rPr>
              <w:pPrChange w:id="1007" w:author="Fan, Qi" w:date="2024-09-06T13:27:00Z">
                <w:pPr>
                  <w:cnfStyle w:val="001000100000" w:firstRow="0" w:lastRow="0" w:firstColumn="1" w:lastColumn="0" w:oddVBand="0" w:evenVBand="0" w:oddHBand="1" w:evenHBand="0" w:firstRowFirstColumn="0" w:firstRowLastColumn="0" w:lastRowFirstColumn="0" w:lastRowLastColumn="0"/>
                </w:pPr>
              </w:pPrChange>
            </w:pPr>
            <w:ins w:id="1008" w:author="Fan, Qi" w:date="2024-09-06T13:14:00Z">
              <w:r>
                <w:rPr>
                  <w:sz w:val="24"/>
                  <w:szCs w:val="24"/>
                  <w:lang w:val="en-US"/>
                </w:rPr>
                <w:lastRenderedPageBreak/>
                <w:t>insitu</w:t>
              </w:r>
            </w:ins>
          </w:p>
        </w:tc>
        <w:tc>
          <w:tcPr>
            <w:tcW w:w="0" w:type="dxa"/>
            <w:vAlign w:val="center"/>
            <w:tcPrChange w:id="1009" w:author="Fan, Qi" w:date="2024-09-06T13:27:00Z">
              <w:tcPr>
                <w:tcW w:w="1304" w:type="dxa"/>
              </w:tcPr>
            </w:tcPrChange>
          </w:tcPr>
          <w:p w14:paraId="32636DFE" w14:textId="069354B2"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010" w:author="Fan, Qi" w:date="2024-09-06T13:10:00Z"/>
                <w:rPrChange w:id="1011" w:author="Fan, Qi" w:date="2024-09-06T13:27:00Z">
                  <w:rPr>
                    <w:ins w:id="1012" w:author="Fan, Qi" w:date="2024-09-06T13:10:00Z"/>
                    <w:lang w:val="en-US"/>
                  </w:rPr>
                </w:rPrChange>
              </w:rPr>
              <w:pPrChange w:id="1013" w:author="Fan, Qi" w:date="2024-09-06T13:27:00Z">
                <w:pPr>
                  <w:cnfStyle w:val="000000100000" w:firstRow="0" w:lastRow="0" w:firstColumn="0" w:lastColumn="0" w:oddVBand="0" w:evenVBand="0" w:oddHBand="1" w:evenHBand="0" w:firstRowFirstColumn="0" w:firstRowLastColumn="0" w:lastRowFirstColumn="0" w:lastRowLastColumn="0"/>
                </w:pPr>
              </w:pPrChange>
            </w:pPr>
            <w:ins w:id="1014" w:author="Fan, Qi" w:date="2024-09-06T13:16:00Z">
              <w:r w:rsidRPr="006D5E69">
                <w:rPr>
                  <w:lang w:val="en-US"/>
                  <w:rPrChange w:id="1015" w:author="Fan, Qi" w:date="2024-09-06T13:27:00Z">
                    <w:rPr>
                      <w:sz w:val="24"/>
                      <w:szCs w:val="24"/>
                      <w:lang w:val="en-US"/>
                    </w:rPr>
                  </w:rPrChange>
                </w:rPr>
                <w:t>P</w:t>
              </w:r>
            </w:ins>
            <w:ins w:id="1016" w:author="Fan, Qi" w:date="2024-09-06T13:15:00Z">
              <w:r w:rsidRPr="006D5E69">
                <w:rPr>
                  <w:lang w:val="en-US"/>
                  <w:rPrChange w:id="1017" w:author="Fan, Qi" w:date="2024-09-06T13:27:00Z">
                    <w:rPr>
                      <w:sz w:val="24"/>
                      <w:szCs w:val="24"/>
                      <w:lang w:val="en-US"/>
                    </w:rPr>
                  </w:rPrChange>
                </w:rPr>
                <w:t xml:space="preserve">owder 600 </w:t>
              </w:r>
              <w:r w:rsidRPr="006D5E69">
                <w:rPr>
                  <w:rPrChange w:id="1018" w:author="Fan, Qi" w:date="2024-09-06T13:27:00Z">
                    <w:rPr>
                      <w:sz w:val="24"/>
                      <w:szCs w:val="24"/>
                    </w:rPr>
                  </w:rPrChange>
                </w:rPr>
                <w:t>µm</w:t>
              </w:r>
            </w:ins>
          </w:p>
        </w:tc>
        <w:tc>
          <w:tcPr>
            <w:tcW w:w="0" w:type="dxa"/>
            <w:vAlign w:val="center"/>
            <w:tcPrChange w:id="1019" w:author="Fan, Qi" w:date="2024-09-06T13:27:00Z">
              <w:tcPr>
                <w:tcW w:w="1294" w:type="dxa"/>
              </w:tcPr>
            </w:tcPrChange>
          </w:tcPr>
          <w:p w14:paraId="2B7F7F5E" w14:textId="19DD39DE"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020" w:author="Fan, Qi" w:date="2024-09-06T13:10:00Z"/>
                <w:lang w:val="en-US"/>
                <w:rPrChange w:id="1021" w:author="Fan, Qi" w:date="2024-09-06T13:27:00Z">
                  <w:rPr>
                    <w:ins w:id="1022" w:author="Fan, Qi" w:date="2024-09-06T13:10:00Z"/>
                    <w:sz w:val="24"/>
                    <w:szCs w:val="24"/>
                    <w:lang w:val="en-US"/>
                  </w:rPr>
                </w:rPrChange>
              </w:rPr>
              <w:pPrChange w:id="1023" w:author="Fan, Qi" w:date="2024-09-06T13:27:00Z">
                <w:pPr>
                  <w:cnfStyle w:val="000000100000" w:firstRow="0" w:lastRow="0" w:firstColumn="0" w:lastColumn="0" w:oddVBand="0" w:evenVBand="0" w:oddHBand="1" w:evenHBand="0" w:firstRowFirstColumn="0" w:firstRowLastColumn="0" w:lastRowFirstColumn="0" w:lastRowLastColumn="0"/>
                </w:pPr>
              </w:pPrChange>
            </w:pPr>
            <w:ins w:id="1024" w:author="Fan, Qi" w:date="2024-09-06T13:16:00Z">
              <w:r w:rsidRPr="006D5E69">
                <w:rPr>
                  <w:lang w:val="en-US"/>
                  <w:rPrChange w:id="1025" w:author="Fan, Qi" w:date="2024-09-06T13:27:00Z">
                    <w:rPr>
                      <w:sz w:val="24"/>
                      <w:szCs w:val="24"/>
                      <w:lang w:val="en-US"/>
                    </w:rPr>
                  </w:rPrChange>
                </w:rPr>
                <w:t>1250</w:t>
              </w:r>
            </w:ins>
          </w:p>
        </w:tc>
        <w:tc>
          <w:tcPr>
            <w:tcW w:w="0" w:type="dxa"/>
            <w:vAlign w:val="center"/>
            <w:tcPrChange w:id="1026" w:author="Fan, Qi" w:date="2024-09-06T13:27:00Z">
              <w:tcPr>
                <w:tcW w:w="1295" w:type="dxa"/>
              </w:tcPr>
            </w:tcPrChange>
          </w:tcPr>
          <w:p w14:paraId="554607AC" w14:textId="33407BC6"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027" w:author="Fan, Qi" w:date="2024-09-06T13:10:00Z"/>
                <w:lang w:val="en-US"/>
                <w:rPrChange w:id="1028" w:author="Fan, Qi" w:date="2024-09-06T13:27:00Z">
                  <w:rPr>
                    <w:ins w:id="1029" w:author="Fan, Qi" w:date="2024-09-06T13:10:00Z"/>
                    <w:sz w:val="24"/>
                    <w:szCs w:val="24"/>
                    <w:lang w:val="en-US"/>
                  </w:rPr>
                </w:rPrChange>
              </w:rPr>
              <w:pPrChange w:id="1030" w:author="Fan, Qi" w:date="2024-09-06T13:27:00Z">
                <w:pPr>
                  <w:cnfStyle w:val="000000100000" w:firstRow="0" w:lastRow="0" w:firstColumn="0" w:lastColumn="0" w:oddVBand="0" w:evenVBand="0" w:oddHBand="1" w:evenHBand="0" w:firstRowFirstColumn="0" w:firstRowLastColumn="0" w:lastRowFirstColumn="0" w:lastRowLastColumn="0"/>
                </w:pPr>
              </w:pPrChange>
            </w:pPr>
            <w:ins w:id="1031" w:author="Fan, Qi" w:date="2024-09-06T13:17:00Z">
              <w:r w:rsidRPr="006D5E69">
                <w:rPr>
                  <w:lang w:val="en-US"/>
                  <w:rPrChange w:id="1032" w:author="Fan, Qi" w:date="2024-09-06T13:27:00Z">
                    <w:rPr>
                      <w:sz w:val="24"/>
                      <w:szCs w:val="24"/>
                      <w:lang w:val="en-US"/>
                    </w:rPr>
                  </w:rPrChange>
                </w:rPr>
                <w:t>2000</w:t>
              </w:r>
            </w:ins>
          </w:p>
        </w:tc>
        <w:tc>
          <w:tcPr>
            <w:tcW w:w="0" w:type="dxa"/>
            <w:vAlign w:val="center"/>
            <w:tcPrChange w:id="1033" w:author="Fan, Qi" w:date="2024-09-06T13:27:00Z">
              <w:tcPr>
                <w:tcW w:w="1295" w:type="dxa"/>
              </w:tcPr>
            </w:tcPrChange>
          </w:tcPr>
          <w:p w14:paraId="7AA1391B" w14:textId="4EBF8E98"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034" w:author="Fan, Qi" w:date="2024-09-06T13:10:00Z"/>
                <w:lang w:val="en-US"/>
                <w:rPrChange w:id="1035" w:author="Fan, Qi" w:date="2024-09-06T13:27:00Z">
                  <w:rPr>
                    <w:ins w:id="1036" w:author="Fan, Qi" w:date="2024-09-06T13:10:00Z"/>
                    <w:sz w:val="24"/>
                    <w:szCs w:val="24"/>
                    <w:lang w:val="en-US"/>
                  </w:rPr>
                </w:rPrChange>
              </w:rPr>
              <w:pPrChange w:id="1037" w:author="Fan, Qi" w:date="2024-09-06T13:27:00Z">
                <w:pPr>
                  <w:cnfStyle w:val="000000100000" w:firstRow="0" w:lastRow="0" w:firstColumn="0" w:lastColumn="0" w:oddVBand="0" w:evenVBand="0" w:oddHBand="1" w:evenHBand="0" w:firstRowFirstColumn="0" w:firstRowLastColumn="0" w:lastRowFirstColumn="0" w:lastRowLastColumn="0"/>
                </w:pPr>
              </w:pPrChange>
            </w:pPr>
            <w:ins w:id="1038" w:author="Fan, Qi" w:date="2024-09-06T13:18:00Z">
              <w:r w:rsidRPr="006D5E69">
                <w:rPr>
                  <w:lang w:val="en-US"/>
                  <w:rPrChange w:id="1039" w:author="Fan, Qi" w:date="2024-09-06T13:27:00Z">
                    <w:rPr>
                      <w:sz w:val="24"/>
                      <w:szCs w:val="24"/>
                      <w:lang w:val="en-US"/>
                    </w:rPr>
                  </w:rPrChange>
                </w:rPr>
                <w:t>-</w:t>
              </w:r>
            </w:ins>
          </w:p>
        </w:tc>
        <w:tc>
          <w:tcPr>
            <w:tcW w:w="0" w:type="dxa"/>
            <w:vAlign w:val="center"/>
            <w:tcPrChange w:id="1040" w:author="Fan, Qi" w:date="2024-09-06T13:27:00Z">
              <w:tcPr>
                <w:tcW w:w="1295" w:type="dxa"/>
              </w:tcPr>
            </w:tcPrChange>
          </w:tcPr>
          <w:p w14:paraId="1618C908" w14:textId="26E76A94"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041" w:author="Fan, Qi" w:date="2024-09-06T13:10:00Z"/>
                <w:lang w:val="en-US"/>
                <w:rPrChange w:id="1042" w:author="Fan, Qi" w:date="2024-09-06T13:27:00Z">
                  <w:rPr>
                    <w:ins w:id="1043" w:author="Fan, Qi" w:date="2024-09-06T13:10:00Z"/>
                    <w:sz w:val="24"/>
                    <w:szCs w:val="24"/>
                    <w:lang w:val="en-US"/>
                  </w:rPr>
                </w:rPrChange>
              </w:rPr>
              <w:pPrChange w:id="1044" w:author="Fan, Qi" w:date="2024-09-06T13:27:00Z">
                <w:pPr>
                  <w:cnfStyle w:val="000000100000" w:firstRow="0" w:lastRow="0" w:firstColumn="0" w:lastColumn="0" w:oddVBand="0" w:evenVBand="0" w:oddHBand="1" w:evenHBand="0" w:firstRowFirstColumn="0" w:firstRowLastColumn="0" w:lastRowFirstColumn="0" w:lastRowLastColumn="0"/>
                </w:pPr>
              </w:pPrChange>
            </w:pPr>
            <w:ins w:id="1045" w:author="Fan, Qi" w:date="2024-09-06T13:21:00Z">
              <w:r w:rsidRPr="006D5E69">
                <w:rPr>
                  <w:lang w:val="en-US"/>
                  <w:rPrChange w:id="1046" w:author="Fan, Qi" w:date="2024-09-06T13:27:00Z">
                    <w:rPr>
                      <w:sz w:val="24"/>
                      <w:szCs w:val="24"/>
                      <w:lang w:val="en-US"/>
                    </w:rPr>
                  </w:rPrChange>
                </w:rPr>
                <w:t>1</w:t>
              </w:r>
            </w:ins>
          </w:p>
        </w:tc>
        <w:tc>
          <w:tcPr>
            <w:tcW w:w="0" w:type="dxa"/>
            <w:vAlign w:val="center"/>
            <w:tcPrChange w:id="1047" w:author="Fan, Qi" w:date="2024-09-06T13:27:00Z">
              <w:tcPr>
                <w:tcW w:w="1295" w:type="dxa"/>
              </w:tcPr>
            </w:tcPrChange>
          </w:tcPr>
          <w:p w14:paraId="4FE4F413" w14:textId="41DA354D" w:rsidR="003C248D" w:rsidRPr="006D5E69" w:rsidRDefault="006D5E69">
            <w:pPr>
              <w:jc w:val="center"/>
              <w:cnfStyle w:val="000000100000" w:firstRow="0" w:lastRow="0" w:firstColumn="0" w:lastColumn="0" w:oddVBand="0" w:evenVBand="0" w:oddHBand="1" w:evenHBand="0" w:firstRowFirstColumn="0" w:firstRowLastColumn="0" w:lastRowFirstColumn="0" w:lastRowLastColumn="0"/>
              <w:rPr>
                <w:ins w:id="1048" w:author="Fan, Qi" w:date="2024-09-06T13:10:00Z"/>
                <w:lang w:val="en-US"/>
                <w:rPrChange w:id="1049" w:author="Fan, Qi" w:date="2024-09-06T13:27:00Z">
                  <w:rPr>
                    <w:ins w:id="1050" w:author="Fan, Qi" w:date="2024-09-06T13:10:00Z"/>
                    <w:sz w:val="24"/>
                    <w:szCs w:val="24"/>
                    <w:lang w:val="en-US"/>
                  </w:rPr>
                </w:rPrChange>
              </w:rPr>
              <w:pPrChange w:id="1051" w:author="Fan, Qi" w:date="2024-09-06T13:27:00Z">
                <w:pPr>
                  <w:cnfStyle w:val="000000100000" w:firstRow="0" w:lastRow="0" w:firstColumn="0" w:lastColumn="0" w:oddVBand="0" w:evenVBand="0" w:oddHBand="1" w:evenHBand="0" w:firstRowFirstColumn="0" w:firstRowLastColumn="0" w:lastRowFirstColumn="0" w:lastRowLastColumn="0"/>
                </w:pPr>
              </w:pPrChange>
            </w:pPr>
            <w:ins w:id="1052" w:author="Fan, Qi" w:date="2024-09-06T13:26:00Z">
              <w:r w:rsidRPr="006D5E69">
                <w:rPr>
                  <w:lang w:val="en-US"/>
                  <w:rPrChange w:id="1053" w:author="Fan, Qi" w:date="2024-09-06T13:27:00Z">
                    <w:rPr>
                      <w:sz w:val="24"/>
                      <w:szCs w:val="24"/>
                      <w:lang w:val="en-US"/>
                    </w:rPr>
                  </w:rPrChange>
                </w:rPr>
                <w:t>3</w:t>
              </w:r>
            </w:ins>
          </w:p>
        </w:tc>
      </w:tr>
      <w:tr w:rsidR="00DF1D8C" w14:paraId="7F35562E" w14:textId="77777777" w:rsidTr="006D5E69">
        <w:trPr>
          <w:jc w:val="center"/>
          <w:ins w:id="1054" w:author="Fan, Qi" w:date="2024-09-06T13:17:00Z"/>
        </w:trPr>
        <w:tc>
          <w:tcPr>
            <w:cnfStyle w:val="001000000000" w:firstRow="0" w:lastRow="0" w:firstColumn="1" w:lastColumn="0" w:oddVBand="0" w:evenVBand="0" w:oddHBand="0" w:evenHBand="0" w:firstRowFirstColumn="0" w:firstRowLastColumn="0" w:lastRowFirstColumn="0" w:lastRowLastColumn="0"/>
            <w:tcW w:w="0" w:type="dxa"/>
            <w:vAlign w:val="center"/>
            <w:tcPrChange w:id="1055" w:author="Fan, Qi" w:date="2024-09-06T13:27:00Z">
              <w:tcPr>
                <w:tcW w:w="1294" w:type="dxa"/>
              </w:tcPr>
            </w:tcPrChange>
          </w:tcPr>
          <w:p w14:paraId="40FE6EF7" w14:textId="40692C47" w:rsidR="00DF1D8C" w:rsidRDefault="00DF1D8C">
            <w:pPr>
              <w:jc w:val="center"/>
              <w:rPr>
                <w:ins w:id="1056" w:author="Fan, Qi" w:date="2024-09-06T13:17:00Z"/>
                <w:sz w:val="24"/>
                <w:szCs w:val="24"/>
                <w:lang w:val="en-US"/>
              </w:rPr>
              <w:pPrChange w:id="1057" w:author="Fan, Qi" w:date="2024-09-06T13:27:00Z">
                <w:pPr/>
              </w:pPrChange>
            </w:pPr>
            <w:ins w:id="1058" w:author="Fan, Qi" w:date="2024-09-06T13:18:00Z">
              <w:r>
                <w:rPr>
                  <w:sz w:val="24"/>
                  <w:szCs w:val="24"/>
                  <w:lang w:val="en-US"/>
                </w:rPr>
                <w:t>insitu</w:t>
              </w:r>
            </w:ins>
          </w:p>
        </w:tc>
        <w:tc>
          <w:tcPr>
            <w:tcW w:w="0" w:type="dxa"/>
            <w:vAlign w:val="center"/>
            <w:tcPrChange w:id="1059" w:author="Fan, Qi" w:date="2024-09-06T13:27:00Z">
              <w:tcPr>
                <w:tcW w:w="1304" w:type="dxa"/>
              </w:tcPr>
            </w:tcPrChange>
          </w:tcPr>
          <w:p w14:paraId="7BF3CA80" w14:textId="2CD87159" w:rsidR="00DF1D8C" w:rsidRPr="006D5E69" w:rsidRDefault="00DF1D8C">
            <w:pPr>
              <w:jc w:val="center"/>
              <w:cnfStyle w:val="000000000000" w:firstRow="0" w:lastRow="0" w:firstColumn="0" w:lastColumn="0" w:oddVBand="0" w:evenVBand="0" w:oddHBand="0" w:evenHBand="0" w:firstRowFirstColumn="0" w:firstRowLastColumn="0" w:lastRowFirstColumn="0" w:lastRowLastColumn="0"/>
              <w:rPr>
                <w:ins w:id="1060" w:author="Fan, Qi" w:date="2024-09-06T13:17:00Z"/>
                <w:lang w:val="en-US"/>
                <w:rPrChange w:id="1061" w:author="Fan, Qi" w:date="2024-09-06T13:27:00Z">
                  <w:rPr>
                    <w:ins w:id="1062" w:author="Fan, Qi" w:date="2024-09-06T13:17:00Z"/>
                    <w:sz w:val="24"/>
                    <w:szCs w:val="24"/>
                    <w:lang w:val="en-US"/>
                  </w:rPr>
                </w:rPrChange>
              </w:rPr>
              <w:pPrChange w:id="1063" w:author="Fan, Qi" w:date="2024-09-06T13:27:00Z">
                <w:pPr>
                  <w:cnfStyle w:val="000000000000" w:firstRow="0" w:lastRow="0" w:firstColumn="0" w:lastColumn="0" w:oddVBand="0" w:evenVBand="0" w:oddHBand="0" w:evenHBand="0" w:firstRowFirstColumn="0" w:firstRowLastColumn="0" w:lastRowFirstColumn="0" w:lastRowLastColumn="0"/>
                </w:pPr>
              </w:pPrChange>
            </w:pPr>
            <w:ins w:id="1064" w:author="Fan, Qi" w:date="2024-09-06T13:17:00Z">
              <w:r w:rsidRPr="006D5E69">
                <w:rPr>
                  <w:lang w:val="en-US"/>
                  <w:rPrChange w:id="1065" w:author="Fan, Qi" w:date="2024-09-06T13:27:00Z">
                    <w:rPr>
                      <w:sz w:val="24"/>
                      <w:szCs w:val="24"/>
                      <w:lang w:val="en-US"/>
                    </w:rPr>
                  </w:rPrChange>
                </w:rPr>
                <w:t xml:space="preserve">Powder 600 </w:t>
              </w:r>
              <w:r w:rsidRPr="006D5E69">
                <w:rPr>
                  <w:rPrChange w:id="1066" w:author="Fan, Qi" w:date="2024-09-06T13:27:00Z">
                    <w:rPr>
                      <w:sz w:val="24"/>
                      <w:szCs w:val="24"/>
                    </w:rPr>
                  </w:rPrChange>
                </w:rPr>
                <w:t>µm</w:t>
              </w:r>
            </w:ins>
          </w:p>
        </w:tc>
        <w:tc>
          <w:tcPr>
            <w:tcW w:w="0" w:type="dxa"/>
            <w:vAlign w:val="center"/>
            <w:tcPrChange w:id="1067" w:author="Fan, Qi" w:date="2024-09-06T13:27:00Z">
              <w:tcPr>
                <w:tcW w:w="1294" w:type="dxa"/>
              </w:tcPr>
            </w:tcPrChange>
          </w:tcPr>
          <w:p w14:paraId="52AC895C" w14:textId="7E5CBA08" w:rsidR="00DF1D8C" w:rsidRPr="006D5E69" w:rsidRDefault="00DF1D8C">
            <w:pPr>
              <w:jc w:val="center"/>
              <w:cnfStyle w:val="000000000000" w:firstRow="0" w:lastRow="0" w:firstColumn="0" w:lastColumn="0" w:oddVBand="0" w:evenVBand="0" w:oddHBand="0" w:evenHBand="0" w:firstRowFirstColumn="0" w:firstRowLastColumn="0" w:lastRowFirstColumn="0" w:lastRowLastColumn="0"/>
              <w:rPr>
                <w:ins w:id="1068" w:author="Fan, Qi" w:date="2024-09-06T13:17:00Z"/>
                <w:lang w:val="en-US"/>
                <w:rPrChange w:id="1069" w:author="Fan, Qi" w:date="2024-09-06T13:27:00Z">
                  <w:rPr>
                    <w:ins w:id="1070" w:author="Fan, Qi" w:date="2024-09-06T13:17:00Z"/>
                    <w:sz w:val="24"/>
                    <w:szCs w:val="24"/>
                    <w:lang w:val="en-US"/>
                  </w:rPr>
                </w:rPrChange>
              </w:rPr>
              <w:pPrChange w:id="1071" w:author="Fan, Qi" w:date="2024-09-06T13:27:00Z">
                <w:pPr>
                  <w:cnfStyle w:val="000000000000" w:firstRow="0" w:lastRow="0" w:firstColumn="0" w:lastColumn="0" w:oddVBand="0" w:evenVBand="0" w:oddHBand="0" w:evenHBand="0" w:firstRowFirstColumn="0" w:firstRowLastColumn="0" w:lastRowFirstColumn="0" w:lastRowLastColumn="0"/>
                </w:pPr>
              </w:pPrChange>
            </w:pPr>
            <w:ins w:id="1072" w:author="Fan, Qi" w:date="2024-09-06T13:17:00Z">
              <w:r w:rsidRPr="006D5E69">
                <w:rPr>
                  <w:lang w:val="en-US"/>
                  <w:rPrChange w:id="1073" w:author="Fan, Qi" w:date="2024-09-06T13:27:00Z">
                    <w:rPr>
                      <w:sz w:val="24"/>
                      <w:szCs w:val="24"/>
                      <w:lang w:val="en-US"/>
                    </w:rPr>
                  </w:rPrChange>
                </w:rPr>
                <w:t>1250</w:t>
              </w:r>
            </w:ins>
          </w:p>
        </w:tc>
        <w:tc>
          <w:tcPr>
            <w:tcW w:w="0" w:type="dxa"/>
            <w:vAlign w:val="center"/>
            <w:tcPrChange w:id="1074" w:author="Fan, Qi" w:date="2024-09-06T13:27:00Z">
              <w:tcPr>
                <w:tcW w:w="1295" w:type="dxa"/>
              </w:tcPr>
            </w:tcPrChange>
          </w:tcPr>
          <w:p w14:paraId="401E67D0" w14:textId="13EE7545" w:rsidR="00DF1D8C" w:rsidRPr="006D5E69" w:rsidRDefault="00DF1D8C">
            <w:pPr>
              <w:jc w:val="center"/>
              <w:cnfStyle w:val="000000000000" w:firstRow="0" w:lastRow="0" w:firstColumn="0" w:lastColumn="0" w:oddVBand="0" w:evenVBand="0" w:oddHBand="0" w:evenHBand="0" w:firstRowFirstColumn="0" w:firstRowLastColumn="0" w:lastRowFirstColumn="0" w:lastRowLastColumn="0"/>
              <w:rPr>
                <w:ins w:id="1075" w:author="Fan, Qi" w:date="2024-09-06T13:17:00Z"/>
                <w:lang w:val="en-US"/>
                <w:rPrChange w:id="1076" w:author="Fan, Qi" w:date="2024-09-06T13:27:00Z">
                  <w:rPr>
                    <w:ins w:id="1077" w:author="Fan, Qi" w:date="2024-09-06T13:17:00Z"/>
                    <w:sz w:val="24"/>
                    <w:szCs w:val="24"/>
                    <w:lang w:val="en-US"/>
                  </w:rPr>
                </w:rPrChange>
              </w:rPr>
              <w:pPrChange w:id="1078" w:author="Fan, Qi" w:date="2024-09-06T13:27:00Z">
                <w:pPr>
                  <w:cnfStyle w:val="000000000000" w:firstRow="0" w:lastRow="0" w:firstColumn="0" w:lastColumn="0" w:oddVBand="0" w:evenVBand="0" w:oddHBand="0" w:evenHBand="0" w:firstRowFirstColumn="0" w:firstRowLastColumn="0" w:lastRowFirstColumn="0" w:lastRowLastColumn="0"/>
                </w:pPr>
              </w:pPrChange>
            </w:pPr>
            <w:ins w:id="1079" w:author="Fan, Qi" w:date="2024-09-06T13:18:00Z">
              <w:r w:rsidRPr="006D5E69">
                <w:rPr>
                  <w:lang w:val="en-US"/>
                  <w:rPrChange w:id="1080" w:author="Fan, Qi" w:date="2024-09-06T13:27:00Z">
                    <w:rPr>
                      <w:sz w:val="24"/>
                      <w:szCs w:val="24"/>
                      <w:lang w:val="en-US"/>
                    </w:rPr>
                  </w:rPrChange>
                </w:rPr>
                <w:t>2500</w:t>
              </w:r>
            </w:ins>
          </w:p>
        </w:tc>
        <w:tc>
          <w:tcPr>
            <w:tcW w:w="0" w:type="dxa"/>
            <w:vAlign w:val="center"/>
            <w:tcPrChange w:id="1081" w:author="Fan, Qi" w:date="2024-09-06T13:27:00Z">
              <w:tcPr>
                <w:tcW w:w="1295" w:type="dxa"/>
              </w:tcPr>
            </w:tcPrChange>
          </w:tcPr>
          <w:p w14:paraId="698164C9" w14:textId="25CE375C" w:rsidR="00DF1D8C" w:rsidRPr="006D5E69" w:rsidRDefault="00DF1D8C">
            <w:pPr>
              <w:jc w:val="center"/>
              <w:cnfStyle w:val="000000000000" w:firstRow="0" w:lastRow="0" w:firstColumn="0" w:lastColumn="0" w:oddVBand="0" w:evenVBand="0" w:oddHBand="0" w:evenHBand="0" w:firstRowFirstColumn="0" w:firstRowLastColumn="0" w:lastRowFirstColumn="0" w:lastRowLastColumn="0"/>
              <w:rPr>
                <w:ins w:id="1082" w:author="Fan, Qi" w:date="2024-09-06T13:17:00Z"/>
                <w:lang w:val="en-US"/>
                <w:rPrChange w:id="1083" w:author="Fan, Qi" w:date="2024-09-06T13:27:00Z">
                  <w:rPr>
                    <w:ins w:id="1084" w:author="Fan, Qi" w:date="2024-09-06T13:17:00Z"/>
                    <w:sz w:val="24"/>
                    <w:szCs w:val="24"/>
                    <w:lang w:val="en-US"/>
                  </w:rPr>
                </w:rPrChange>
              </w:rPr>
              <w:pPrChange w:id="1085" w:author="Fan, Qi" w:date="2024-09-06T13:27:00Z">
                <w:pPr>
                  <w:cnfStyle w:val="000000000000" w:firstRow="0" w:lastRow="0" w:firstColumn="0" w:lastColumn="0" w:oddVBand="0" w:evenVBand="0" w:oddHBand="0" w:evenHBand="0" w:firstRowFirstColumn="0" w:firstRowLastColumn="0" w:lastRowFirstColumn="0" w:lastRowLastColumn="0"/>
                </w:pPr>
              </w:pPrChange>
            </w:pPr>
            <w:ins w:id="1086" w:author="Fan, Qi" w:date="2024-09-06T13:18:00Z">
              <w:r w:rsidRPr="006D5E69">
                <w:rPr>
                  <w:lang w:val="en-US"/>
                  <w:rPrChange w:id="1087" w:author="Fan, Qi" w:date="2024-09-06T13:27:00Z">
                    <w:rPr>
                      <w:sz w:val="24"/>
                      <w:szCs w:val="24"/>
                      <w:lang w:val="en-US"/>
                    </w:rPr>
                  </w:rPrChange>
                </w:rPr>
                <w:t>-</w:t>
              </w:r>
            </w:ins>
          </w:p>
        </w:tc>
        <w:tc>
          <w:tcPr>
            <w:tcW w:w="0" w:type="dxa"/>
            <w:vAlign w:val="center"/>
            <w:tcPrChange w:id="1088" w:author="Fan, Qi" w:date="2024-09-06T13:27:00Z">
              <w:tcPr>
                <w:tcW w:w="1295" w:type="dxa"/>
              </w:tcPr>
            </w:tcPrChange>
          </w:tcPr>
          <w:p w14:paraId="24046523" w14:textId="1F9A8D82" w:rsidR="00DF1D8C" w:rsidRPr="006D5E69" w:rsidRDefault="00DF1D8C">
            <w:pPr>
              <w:jc w:val="center"/>
              <w:cnfStyle w:val="000000000000" w:firstRow="0" w:lastRow="0" w:firstColumn="0" w:lastColumn="0" w:oddVBand="0" w:evenVBand="0" w:oddHBand="0" w:evenHBand="0" w:firstRowFirstColumn="0" w:firstRowLastColumn="0" w:lastRowFirstColumn="0" w:lastRowLastColumn="0"/>
              <w:rPr>
                <w:ins w:id="1089" w:author="Fan, Qi" w:date="2024-09-06T13:17:00Z"/>
                <w:lang w:val="en-US"/>
                <w:rPrChange w:id="1090" w:author="Fan, Qi" w:date="2024-09-06T13:27:00Z">
                  <w:rPr>
                    <w:ins w:id="1091" w:author="Fan, Qi" w:date="2024-09-06T13:17:00Z"/>
                    <w:sz w:val="24"/>
                    <w:szCs w:val="24"/>
                    <w:lang w:val="en-US"/>
                  </w:rPr>
                </w:rPrChange>
              </w:rPr>
              <w:pPrChange w:id="1092" w:author="Fan, Qi" w:date="2024-09-06T13:27:00Z">
                <w:pPr>
                  <w:cnfStyle w:val="000000000000" w:firstRow="0" w:lastRow="0" w:firstColumn="0" w:lastColumn="0" w:oddVBand="0" w:evenVBand="0" w:oddHBand="0" w:evenHBand="0" w:firstRowFirstColumn="0" w:firstRowLastColumn="0" w:lastRowFirstColumn="0" w:lastRowLastColumn="0"/>
                </w:pPr>
              </w:pPrChange>
            </w:pPr>
            <w:ins w:id="1093" w:author="Fan, Qi" w:date="2024-09-06T13:21:00Z">
              <w:r w:rsidRPr="006D5E69">
                <w:rPr>
                  <w:lang w:val="en-US"/>
                  <w:rPrChange w:id="1094" w:author="Fan, Qi" w:date="2024-09-06T13:27:00Z">
                    <w:rPr>
                      <w:sz w:val="24"/>
                      <w:szCs w:val="24"/>
                      <w:lang w:val="en-US"/>
                    </w:rPr>
                  </w:rPrChange>
                </w:rPr>
                <w:t>1</w:t>
              </w:r>
            </w:ins>
          </w:p>
        </w:tc>
        <w:tc>
          <w:tcPr>
            <w:tcW w:w="0" w:type="dxa"/>
            <w:vAlign w:val="center"/>
            <w:tcPrChange w:id="1095" w:author="Fan, Qi" w:date="2024-09-06T13:27:00Z">
              <w:tcPr>
                <w:tcW w:w="1295" w:type="dxa"/>
              </w:tcPr>
            </w:tcPrChange>
          </w:tcPr>
          <w:p w14:paraId="57A8BBB1" w14:textId="6B3BA5EF"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096" w:author="Fan, Qi" w:date="2024-09-06T13:17:00Z"/>
                <w:lang w:val="en-US"/>
                <w:rPrChange w:id="1097" w:author="Fan, Qi" w:date="2024-09-06T13:27:00Z">
                  <w:rPr>
                    <w:ins w:id="1098" w:author="Fan, Qi" w:date="2024-09-06T13:17:00Z"/>
                    <w:sz w:val="24"/>
                    <w:szCs w:val="24"/>
                    <w:lang w:val="en-US"/>
                  </w:rPr>
                </w:rPrChange>
              </w:rPr>
              <w:pPrChange w:id="1099" w:author="Fan, Qi" w:date="2024-09-06T13:27:00Z">
                <w:pPr>
                  <w:cnfStyle w:val="000000000000" w:firstRow="0" w:lastRow="0" w:firstColumn="0" w:lastColumn="0" w:oddVBand="0" w:evenVBand="0" w:oddHBand="0" w:evenHBand="0" w:firstRowFirstColumn="0" w:firstRowLastColumn="0" w:lastRowFirstColumn="0" w:lastRowLastColumn="0"/>
                </w:pPr>
              </w:pPrChange>
            </w:pPr>
            <w:ins w:id="1100" w:author="Fan, Qi" w:date="2024-09-06T13:26:00Z">
              <w:r w:rsidRPr="006D5E69">
                <w:rPr>
                  <w:lang w:val="en-US"/>
                  <w:rPrChange w:id="1101" w:author="Fan, Qi" w:date="2024-09-06T13:27:00Z">
                    <w:rPr>
                      <w:sz w:val="24"/>
                      <w:szCs w:val="24"/>
                      <w:lang w:val="en-US"/>
                    </w:rPr>
                  </w:rPrChange>
                </w:rPr>
                <w:t>3</w:t>
              </w:r>
            </w:ins>
          </w:p>
        </w:tc>
      </w:tr>
      <w:tr w:rsidR="00DF1D8C" w14:paraId="7AD9D47B" w14:textId="77777777" w:rsidTr="006D5E69">
        <w:trPr>
          <w:cnfStyle w:val="000000100000" w:firstRow="0" w:lastRow="0" w:firstColumn="0" w:lastColumn="0" w:oddVBand="0" w:evenVBand="0" w:oddHBand="1" w:evenHBand="0" w:firstRowFirstColumn="0" w:firstRowLastColumn="0" w:lastRowFirstColumn="0" w:lastRowLastColumn="0"/>
          <w:jc w:val="center"/>
          <w:ins w:id="1102" w:author="Fan, Qi" w:date="2024-09-06T13:17:00Z"/>
        </w:trPr>
        <w:tc>
          <w:tcPr>
            <w:cnfStyle w:val="001000000000" w:firstRow="0" w:lastRow="0" w:firstColumn="1" w:lastColumn="0" w:oddVBand="0" w:evenVBand="0" w:oddHBand="0" w:evenHBand="0" w:firstRowFirstColumn="0" w:firstRowLastColumn="0" w:lastRowFirstColumn="0" w:lastRowLastColumn="0"/>
            <w:tcW w:w="0" w:type="dxa"/>
            <w:vAlign w:val="center"/>
            <w:tcPrChange w:id="1103" w:author="Fan, Qi" w:date="2024-09-06T13:27:00Z">
              <w:tcPr>
                <w:tcW w:w="1294" w:type="dxa"/>
              </w:tcPr>
            </w:tcPrChange>
          </w:tcPr>
          <w:p w14:paraId="6CF1C600" w14:textId="7B0610A0" w:rsidR="00DF1D8C" w:rsidRDefault="00DF1D8C">
            <w:pPr>
              <w:jc w:val="center"/>
              <w:cnfStyle w:val="001000100000" w:firstRow="0" w:lastRow="0" w:firstColumn="1" w:lastColumn="0" w:oddVBand="0" w:evenVBand="0" w:oddHBand="1" w:evenHBand="0" w:firstRowFirstColumn="0" w:firstRowLastColumn="0" w:lastRowFirstColumn="0" w:lastRowLastColumn="0"/>
              <w:rPr>
                <w:ins w:id="1104" w:author="Fan, Qi" w:date="2024-09-06T13:17:00Z"/>
                <w:sz w:val="24"/>
                <w:szCs w:val="24"/>
                <w:lang w:val="en-US"/>
              </w:rPr>
              <w:pPrChange w:id="1105" w:author="Fan, Qi" w:date="2024-09-06T13:27:00Z">
                <w:pPr>
                  <w:cnfStyle w:val="001000100000" w:firstRow="0" w:lastRow="0" w:firstColumn="1" w:lastColumn="0" w:oddVBand="0" w:evenVBand="0" w:oddHBand="1" w:evenHBand="0" w:firstRowFirstColumn="0" w:firstRowLastColumn="0" w:lastRowFirstColumn="0" w:lastRowLastColumn="0"/>
                </w:pPr>
              </w:pPrChange>
            </w:pPr>
            <w:ins w:id="1106" w:author="Fan, Qi" w:date="2024-09-06T13:18:00Z">
              <w:r>
                <w:rPr>
                  <w:sz w:val="24"/>
                  <w:szCs w:val="24"/>
                  <w:lang w:val="en-US"/>
                </w:rPr>
                <w:t>insitu</w:t>
              </w:r>
            </w:ins>
          </w:p>
        </w:tc>
        <w:tc>
          <w:tcPr>
            <w:tcW w:w="0" w:type="dxa"/>
            <w:vAlign w:val="center"/>
            <w:tcPrChange w:id="1107" w:author="Fan, Qi" w:date="2024-09-06T13:27:00Z">
              <w:tcPr>
                <w:tcW w:w="1304" w:type="dxa"/>
              </w:tcPr>
            </w:tcPrChange>
          </w:tcPr>
          <w:p w14:paraId="1245F134" w14:textId="11B968A0"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108" w:author="Fan, Qi" w:date="2024-09-06T13:17:00Z"/>
                <w:lang w:val="en-US"/>
                <w:rPrChange w:id="1109" w:author="Fan, Qi" w:date="2024-09-06T13:27:00Z">
                  <w:rPr>
                    <w:ins w:id="1110" w:author="Fan, Qi" w:date="2024-09-06T13:17:00Z"/>
                    <w:sz w:val="24"/>
                    <w:szCs w:val="24"/>
                    <w:lang w:val="en-US"/>
                  </w:rPr>
                </w:rPrChange>
              </w:rPr>
              <w:pPrChange w:id="1111" w:author="Fan, Qi" w:date="2024-09-06T13:27:00Z">
                <w:pPr>
                  <w:cnfStyle w:val="000000100000" w:firstRow="0" w:lastRow="0" w:firstColumn="0" w:lastColumn="0" w:oddVBand="0" w:evenVBand="0" w:oddHBand="1" w:evenHBand="0" w:firstRowFirstColumn="0" w:firstRowLastColumn="0" w:lastRowFirstColumn="0" w:lastRowLastColumn="0"/>
                </w:pPr>
              </w:pPrChange>
            </w:pPr>
            <w:ins w:id="1112" w:author="Fan, Qi" w:date="2024-09-06T13:17:00Z">
              <w:r w:rsidRPr="006D5E69">
                <w:rPr>
                  <w:lang w:val="en-US"/>
                  <w:rPrChange w:id="1113" w:author="Fan, Qi" w:date="2024-09-06T13:27:00Z">
                    <w:rPr>
                      <w:sz w:val="24"/>
                      <w:szCs w:val="24"/>
                      <w:lang w:val="en-US"/>
                    </w:rPr>
                  </w:rPrChange>
                </w:rPr>
                <w:t xml:space="preserve">Powder 600 </w:t>
              </w:r>
              <w:r w:rsidRPr="006D5E69">
                <w:rPr>
                  <w:rPrChange w:id="1114" w:author="Fan, Qi" w:date="2024-09-06T13:27:00Z">
                    <w:rPr>
                      <w:sz w:val="24"/>
                      <w:szCs w:val="24"/>
                    </w:rPr>
                  </w:rPrChange>
                </w:rPr>
                <w:t>µm</w:t>
              </w:r>
            </w:ins>
          </w:p>
        </w:tc>
        <w:tc>
          <w:tcPr>
            <w:tcW w:w="0" w:type="dxa"/>
            <w:vAlign w:val="center"/>
            <w:tcPrChange w:id="1115" w:author="Fan, Qi" w:date="2024-09-06T13:27:00Z">
              <w:tcPr>
                <w:tcW w:w="1294" w:type="dxa"/>
              </w:tcPr>
            </w:tcPrChange>
          </w:tcPr>
          <w:p w14:paraId="20430D77" w14:textId="4659CDE0"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116" w:author="Fan, Qi" w:date="2024-09-06T13:17:00Z"/>
                <w:lang w:val="en-US"/>
                <w:rPrChange w:id="1117" w:author="Fan, Qi" w:date="2024-09-06T13:27:00Z">
                  <w:rPr>
                    <w:ins w:id="1118" w:author="Fan, Qi" w:date="2024-09-06T13:17:00Z"/>
                    <w:sz w:val="24"/>
                    <w:szCs w:val="24"/>
                    <w:lang w:val="en-US"/>
                  </w:rPr>
                </w:rPrChange>
              </w:rPr>
              <w:pPrChange w:id="1119" w:author="Fan, Qi" w:date="2024-09-06T13:27:00Z">
                <w:pPr>
                  <w:cnfStyle w:val="000000100000" w:firstRow="0" w:lastRow="0" w:firstColumn="0" w:lastColumn="0" w:oddVBand="0" w:evenVBand="0" w:oddHBand="1" w:evenHBand="0" w:firstRowFirstColumn="0" w:firstRowLastColumn="0" w:lastRowFirstColumn="0" w:lastRowLastColumn="0"/>
                </w:pPr>
              </w:pPrChange>
            </w:pPr>
            <w:ins w:id="1120" w:author="Fan, Qi" w:date="2024-09-06T13:17:00Z">
              <w:r w:rsidRPr="006D5E69">
                <w:rPr>
                  <w:lang w:val="en-US"/>
                  <w:rPrChange w:id="1121" w:author="Fan, Qi" w:date="2024-09-06T13:27:00Z">
                    <w:rPr>
                      <w:sz w:val="24"/>
                      <w:szCs w:val="24"/>
                      <w:lang w:val="en-US"/>
                    </w:rPr>
                  </w:rPrChange>
                </w:rPr>
                <w:t>1250</w:t>
              </w:r>
            </w:ins>
          </w:p>
        </w:tc>
        <w:tc>
          <w:tcPr>
            <w:tcW w:w="0" w:type="dxa"/>
            <w:vAlign w:val="center"/>
            <w:tcPrChange w:id="1122" w:author="Fan, Qi" w:date="2024-09-06T13:27:00Z">
              <w:tcPr>
                <w:tcW w:w="1295" w:type="dxa"/>
              </w:tcPr>
            </w:tcPrChange>
          </w:tcPr>
          <w:p w14:paraId="47686333" w14:textId="029A65B5"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123" w:author="Fan, Qi" w:date="2024-09-06T13:17:00Z"/>
                <w:lang w:val="en-US"/>
                <w:rPrChange w:id="1124" w:author="Fan, Qi" w:date="2024-09-06T13:27:00Z">
                  <w:rPr>
                    <w:ins w:id="1125" w:author="Fan, Qi" w:date="2024-09-06T13:17:00Z"/>
                    <w:sz w:val="24"/>
                    <w:szCs w:val="24"/>
                    <w:lang w:val="en-US"/>
                  </w:rPr>
                </w:rPrChange>
              </w:rPr>
              <w:pPrChange w:id="1126" w:author="Fan, Qi" w:date="2024-09-06T13:27:00Z">
                <w:pPr>
                  <w:cnfStyle w:val="000000100000" w:firstRow="0" w:lastRow="0" w:firstColumn="0" w:lastColumn="0" w:oddVBand="0" w:evenVBand="0" w:oddHBand="1" w:evenHBand="0" w:firstRowFirstColumn="0" w:firstRowLastColumn="0" w:lastRowFirstColumn="0" w:lastRowLastColumn="0"/>
                </w:pPr>
              </w:pPrChange>
            </w:pPr>
            <w:ins w:id="1127" w:author="Fan, Qi" w:date="2024-09-06T13:18:00Z">
              <w:r w:rsidRPr="006D5E69">
                <w:rPr>
                  <w:lang w:val="en-US"/>
                  <w:rPrChange w:id="1128" w:author="Fan, Qi" w:date="2024-09-06T13:27:00Z">
                    <w:rPr>
                      <w:sz w:val="24"/>
                      <w:szCs w:val="24"/>
                      <w:lang w:val="en-US"/>
                    </w:rPr>
                  </w:rPrChange>
                </w:rPr>
                <w:t>3000</w:t>
              </w:r>
            </w:ins>
          </w:p>
        </w:tc>
        <w:tc>
          <w:tcPr>
            <w:tcW w:w="0" w:type="dxa"/>
            <w:vAlign w:val="center"/>
            <w:tcPrChange w:id="1129" w:author="Fan, Qi" w:date="2024-09-06T13:27:00Z">
              <w:tcPr>
                <w:tcW w:w="1295" w:type="dxa"/>
              </w:tcPr>
            </w:tcPrChange>
          </w:tcPr>
          <w:p w14:paraId="0AB2749F" w14:textId="732E8B9A"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130" w:author="Fan, Qi" w:date="2024-09-06T13:17:00Z"/>
                <w:lang w:val="en-US"/>
                <w:rPrChange w:id="1131" w:author="Fan, Qi" w:date="2024-09-06T13:27:00Z">
                  <w:rPr>
                    <w:ins w:id="1132" w:author="Fan, Qi" w:date="2024-09-06T13:17:00Z"/>
                    <w:sz w:val="24"/>
                    <w:szCs w:val="24"/>
                    <w:lang w:val="en-US"/>
                  </w:rPr>
                </w:rPrChange>
              </w:rPr>
              <w:pPrChange w:id="1133" w:author="Fan, Qi" w:date="2024-09-06T13:27:00Z">
                <w:pPr>
                  <w:cnfStyle w:val="000000100000" w:firstRow="0" w:lastRow="0" w:firstColumn="0" w:lastColumn="0" w:oddVBand="0" w:evenVBand="0" w:oddHBand="1" w:evenHBand="0" w:firstRowFirstColumn="0" w:firstRowLastColumn="0" w:lastRowFirstColumn="0" w:lastRowLastColumn="0"/>
                </w:pPr>
              </w:pPrChange>
            </w:pPr>
            <w:ins w:id="1134" w:author="Fan, Qi" w:date="2024-09-06T13:18:00Z">
              <w:r w:rsidRPr="006D5E69">
                <w:rPr>
                  <w:lang w:val="en-US"/>
                  <w:rPrChange w:id="1135" w:author="Fan, Qi" w:date="2024-09-06T13:27:00Z">
                    <w:rPr>
                      <w:sz w:val="24"/>
                      <w:szCs w:val="24"/>
                      <w:lang w:val="en-US"/>
                    </w:rPr>
                  </w:rPrChange>
                </w:rPr>
                <w:t>-</w:t>
              </w:r>
            </w:ins>
          </w:p>
        </w:tc>
        <w:tc>
          <w:tcPr>
            <w:tcW w:w="0" w:type="dxa"/>
            <w:vAlign w:val="center"/>
            <w:tcPrChange w:id="1136" w:author="Fan, Qi" w:date="2024-09-06T13:27:00Z">
              <w:tcPr>
                <w:tcW w:w="1295" w:type="dxa"/>
              </w:tcPr>
            </w:tcPrChange>
          </w:tcPr>
          <w:p w14:paraId="7B30AA1C" w14:textId="5B9F64BB"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137" w:author="Fan, Qi" w:date="2024-09-06T13:17:00Z"/>
                <w:lang w:val="en-US"/>
                <w:rPrChange w:id="1138" w:author="Fan, Qi" w:date="2024-09-06T13:27:00Z">
                  <w:rPr>
                    <w:ins w:id="1139" w:author="Fan, Qi" w:date="2024-09-06T13:17:00Z"/>
                    <w:sz w:val="24"/>
                    <w:szCs w:val="24"/>
                    <w:lang w:val="en-US"/>
                  </w:rPr>
                </w:rPrChange>
              </w:rPr>
              <w:pPrChange w:id="1140" w:author="Fan, Qi" w:date="2024-09-06T13:27:00Z">
                <w:pPr>
                  <w:cnfStyle w:val="000000100000" w:firstRow="0" w:lastRow="0" w:firstColumn="0" w:lastColumn="0" w:oddVBand="0" w:evenVBand="0" w:oddHBand="1" w:evenHBand="0" w:firstRowFirstColumn="0" w:firstRowLastColumn="0" w:lastRowFirstColumn="0" w:lastRowLastColumn="0"/>
                </w:pPr>
              </w:pPrChange>
            </w:pPr>
            <w:ins w:id="1141" w:author="Fan, Qi" w:date="2024-09-06T13:21:00Z">
              <w:r w:rsidRPr="006D5E69">
                <w:rPr>
                  <w:lang w:val="en-US"/>
                  <w:rPrChange w:id="1142" w:author="Fan, Qi" w:date="2024-09-06T13:27:00Z">
                    <w:rPr>
                      <w:sz w:val="24"/>
                      <w:szCs w:val="24"/>
                      <w:lang w:val="en-US"/>
                    </w:rPr>
                  </w:rPrChange>
                </w:rPr>
                <w:t>1</w:t>
              </w:r>
            </w:ins>
          </w:p>
        </w:tc>
        <w:tc>
          <w:tcPr>
            <w:tcW w:w="0" w:type="dxa"/>
            <w:vAlign w:val="center"/>
            <w:tcPrChange w:id="1143" w:author="Fan, Qi" w:date="2024-09-06T13:27:00Z">
              <w:tcPr>
                <w:tcW w:w="1295" w:type="dxa"/>
              </w:tcPr>
            </w:tcPrChange>
          </w:tcPr>
          <w:p w14:paraId="14FAF6C6" w14:textId="6A59AF4B" w:rsidR="00DF1D8C" w:rsidRPr="006D5E69" w:rsidRDefault="006D5E69">
            <w:pPr>
              <w:jc w:val="center"/>
              <w:cnfStyle w:val="000000100000" w:firstRow="0" w:lastRow="0" w:firstColumn="0" w:lastColumn="0" w:oddVBand="0" w:evenVBand="0" w:oddHBand="1" w:evenHBand="0" w:firstRowFirstColumn="0" w:firstRowLastColumn="0" w:lastRowFirstColumn="0" w:lastRowLastColumn="0"/>
              <w:rPr>
                <w:ins w:id="1144" w:author="Fan, Qi" w:date="2024-09-06T13:17:00Z"/>
                <w:lang w:val="en-US"/>
                <w:rPrChange w:id="1145" w:author="Fan, Qi" w:date="2024-09-06T13:27:00Z">
                  <w:rPr>
                    <w:ins w:id="1146" w:author="Fan, Qi" w:date="2024-09-06T13:17:00Z"/>
                    <w:sz w:val="24"/>
                    <w:szCs w:val="24"/>
                    <w:lang w:val="en-US"/>
                  </w:rPr>
                </w:rPrChange>
              </w:rPr>
              <w:pPrChange w:id="1147" w:author="Fan, Qi" w:date="2024-09-06T13:27:00Z">
                <w:pPr>
                  <w:cnfStyle w:val="000000100000" w:firstRow="0" w:lastRow="0" w:firstColumn="0" w:lastColumn="0" w:oddVBand="0" w:evenVBand="0" w:oddHBand="1" w:evenHBand="0" w:firstRowFirstColumn="0" w:firstRowLastColumn="0" w:lastRowFirstColumn="0" w:lastRowLastColumn="0"/>
                </w:pPr>
              </w:pPrChange>
            </w:pPr>
            <w:ins w:id="1148" w:author="Fan, Qi" w:date="2024-09-06T13:26:00Z">
              <w:r w:rsidRPr="006D5E69">
                <w:rPr>
                  <w:lang w:val="en-US"/>
                  <w:rPrChange w:id="1149" w:author="Fan, Qi" w:date="2024-09-06T13:27:00Z">
                    <w:rPr>
                      <w:sz w:val="24"/>
                      <w:szCs w:val="24"/>
                      <w:lang w:val="en-US"/>
                    </w:rPr>
                  </w:rPrChange>
                </w:rPr>
                <w:t>3</w:t>
              </w:r>
            </w:ins>
          </w:p>
        </w:tc>
      </w:tr>
      <w:tr w:rsidR="00DF1D8C" w14:paraId="791C646C" w14:textId="77777777" w:rsidTr="006D5E69">
        <w:trPr>
          <w:jc w:val="center"/>
          <w:ins w:id="1150" w:author="Fan, Qi" w:date="2024-09-06T13:10:00Z"/>
        </w:trPr>
        <w:tc>
          <w:tcPr>
            <w:cnfStyle w:val="001000000000" w:firstRow="0" w:lastRow="0" w:firstColumn="1" w:lastColumn="0" w:oddVBand="0" w:evenVBand="0" w:oddHBand="0" w:evenHBand="0" w:firstRowFirstColumn="0" w:firstRowLastColumn="0" w:lastRowFirstColumn="0" w:lastRowLastColumn="0"/>
            <w:tcW w:w="0" w:type="dxa"/>
            <w:vAlign w:val="center"/>
            <w:tcPrChange w:id="1151" w:author="Fan, Qi" w:date="2024-09-06T13:27:00Z">
              <w:tcPr>
                <w:tcW w:w="1294" w:type="dxa"/>
              </w:tcPr>
            </w:tcPrChange>
          </w:tcPr>
          <w:p w14:paraId="1B29FF53" w14:textId="0EF30F98" w:rsidR="003C248D" w:rsidRDefault="00DF1D8C">
            <w:pPr>
              <w:jc w:val="center"/>
              <w:rPr>
                <w:ins w:id="1152" w:author="Fan, Qi" w:date="2024-09-06T13:10:00Z"/>
                <w:sz w:val="24"/>
                <w:szCs w:val="24"/>
                <w:lang w:val="en-US"/>
              </w:rPr>
              <w:pPrChange w:id="1153" w:author="Fan, Qi" w:date="2024-09-06T13:27:00Z">
                <w:pPr/>
              </w:pPrChange>
            </w:pPr>
            <w:ins w:id="1154" w:author="Fan, Qi" w:date="2024-09-06T13:16:00Z">
              <w:r>
                <w:rPr>
                  <w:sz w:val="24"/>
                  <w:szCs w:val="24"/>
                  <w:lang w:val="en-US"/>
                </w:rPr>
                <w:t>insitu</w:t>
              </w:r>
            </w:ins>
          </w:p>
        </w:tc>
        <w:tc>
          <w:tcPr>
            <w:tcW w:w="0" w:type="dxa"/>
            <w:vAlign w:val="center"/>
            <w:tcPrChange w:id="1155" w:author="Fan, Qi" w:date="2024-09-06T13:27:00Z">
              <w:tcPr>
                <w:tcW w:w="1304" w:type="dxa"/>
              </w:tcPr>
            </w:tcPrChange>
          </w:tcPr>
          <w:p w14:paraId="3534D936" w14:textId="609296C5"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156" w:author="Fan, Qi" w:date="2024-09-06T13:10:00Z"/>
                <w:lang w:val="en-US"/>
                <w:rPrChange w:id="1157" w:author="Fan, Qi" w:date="2024-09-06T13:27:00Z">
                  <w:rPr>
                    <w:ins w:id="1158" w:author="Fan, Qi" w:date="2024-09-06T13:10:00Z"/>
                    <w:sz w:val="24"/>
                    <w:szCs w:val="24"/>
                    <w:lang w:val="en-US"/>
                  </w:rPr>
                </w:rPrChange>
              </w:rPr>
              <w:pPrChange w:id="1159" w:author="Fan, Qi" w:date="2024-09-06T13:27:00Z">
                <w:pPr>
                  <w:cnfStyle w:val="000000000000" w:firstRow="0" w:lastRow="0" w:firstColumn="0" w:lastColumn="0" w:oddVBand="0" w:evenVBand="0" w:oddHBand="0" w:evenHBand="0" w:firstRowFirstColumn="0" w:firstRowLastColumn="0" w:lastRowFirstColumn="0" w:lastRowLastColumn="0"/>
                </w:pPr>
              </w:pPrChange>
            </w:pPr>
            <w:ins w:id="1160" w:author="Fan, Qi" w:date="2024-09-06T13:16:00Z">
              <w:r w:rsidRPr="006D5E69">
                <w:rPr>
                  <w:lang w:val="en-US"/>
                  <w:rPrChange w:id="1161" w:author="Fan, Qi" w:date="2024-09-06T13:27:00Z">
                    <w:rPr>
                      <w:sz w:val="24"/>
                      <w:szCs w:val="24"/>
                      <w:lang w:val="en-US"/>
                    </w:rPr>
                  </w:rPrChange>
                </w:rPr>
                <w:t>Powder 180 µm</w:t>
              </w:r>
            </w:ins>
          </w:p>
        </w:tc>
        <w:tc>
          <w:tcPr>
            <w:tcW w:w="0" w:type="dxa"/>
            <w:vAlign w:val="center"/>
            <w:tcPrChange w:id="1162" w:author="Fan, Qi" w:date="2024-09-06T13:27:00Z">
              <w:tcPr>
                <w:tcW w:w="1294" w:type="dxa"/>
              </w:tcPr>
            </w:tcPrChange>
          </w:tcPr>
          <w:p w14:paraId="477DC016" w14:textId="24AE1E3E"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163" w:author="Fan, Qi" w:date="2024-09-06T13:10:00Z"/>
                <w:lang w:val="en-US"/>
                <w:rPrChange w:id="1164" w:author="Fan, Qi" w:date="2024-09-06T13:27:00Z">
                  <w:rPr>
                    <w:ins w:id="1165" w:author="Fan, Qi" w:date="2024-09-06T13:10:00Z"/>
                    <w:sz w:val="24"/>
                    <w:szCs w:val="24"/>
                    <w:lang w:val="en-US"/>
                  </w:rPr>
                </w:rPrChange>
              </w:rPr>
              <w:pPrChange w:id="1166" w:author="Fan, Qi" w:date="2024-09-06T13:27:00Z">
                <w:pPr>
                  <w:cnfStyle w:val="000000000000" w:firstRow="0" w:lastRow="0" w:firstColumn="0" w:lastColumn="0" w:oddVBand="0" w:evenVBand="0" w:oddHBand="0" w:evenHBand="0" w:firstRowFirstColumn="0" w:firstRowLastColumn="0" w:lastRowFirstColumn="0" w:lastRowLastColumn="0"/>
                </w:pPr>
              </w:pPrChange>
            </w:pPr>
            <w:ins w:id="1167" w:author="Fan, Qi" w:date="2024-09-06T13:16:00Z">
              <w:r w:rsidRPr="006D5E69">
                <w:rPr>
                  <w:lang w:val="en-US"/>
                  <w:rPrChange w:id="1168" w:author="Fan, Qi" w:date="2024-09-06T13:27:00Z">
                    <w:rPr>
                      <w:sz w:val="24"/>
                      <w:szCs w:val="24"/>
                      <w:lang w:val="en-US"/>
                    </w:rPr>
                  </w:rPrChange>
                </w:rPr>
                <w:t>1250</w:t>
              </w:r>
            </w:ins>
          </w:p>
        </w:tc>
        <w:tc>
          <w:tcPr>
            <w:tcW w:w="0" w:type="dxa"/>
            <w:vAlign w:val="center"/>
            <w:tcPrChange w:id="1169" w:author="Fan, Qi" w:date="2024-09-06T13:27:00Z">
              <w:tcPr>
                <w:tcW w:w="1295" w:type="dxa"/>
              </w:tcPr>
            </w:tcPrChange>
          </w:tcPr>
          <w:p w14:paraId="3E3EF32B" w14:textId="509322A7"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170" w:author="Fan, Qi" w:date="2024-09-06T13:10:00Z"/>
                <w:lang w:val="en-US"/>
                <w:rPrChange w:id="1171" w:author="Fan, Qi" w:date="2024-09-06T13:27:00Z">
                  <w:rPr>
                    <w:ins w:id="1172" w:author="Fan, Qi" w:date="2024-09-06T13:10:00Z"/>
                    <w:sz w:val="24"/>
                    <w:szCs w:val="24"/>
                    <w:lang w:val="en-US"/>
                  </w:rPr>
                </w:rPrChange>
              </w:rPr>
              <w:pPrChange w:id="1173" w:author="Fan, Qi" w:date="2024-09-06T13:27:00Z">
                <w:pPr>
                  <w:cnfStyle w:val="000000000000" w:firstRow="0" w:lastRow="0" w:firstColumn="0" w:lastColumn="0" w:oddVBand="0" w:evenVBand="0" w:oddHBand="0" w:evenHBand="0" w:firstRowFirstColumn="0" w:firstRowLastColumn="0" w:lastRowFirstColumn="0" w:lastRowLastColumn="0"/>
                </w:pPr>
              </w:pPrChange>
            </w:pPr>
            <w:ins w:id="1174" w:author="Fan, Qi" w:date="2024-09-06T13:18:00Z">
              <w:r w:rsidRPr="006D5E69">
                <w:rPr>
                  <w:lang w:val="en-US"/>
                  <w:rPrChange w:id="1175" w:author="Fan, Qi" w:date="2024-09-06T13:27:00Z">
                    <w:rPr>
                      <w:sz w:val="24"/>
                      <w:szCs w:val="24"/>
                      <w:lang w:val="en-US"/>
                    </w:rPr>
                  </w:rPrChange>
                </w:rPr>
                <w:t>2000</w:t>
              </w:r>
            </w:ins>
          </w:p>
        </w:tc>
        <w:tc>
          <w:tcPr>
            <w:tcW w:w="0" w:type="dxa"/>
            <w:vAlign w:val="center"/>
            <w:tcPrChange w:id="1176" w:author="Fan, Qi" w:date="2024-09-06T13:27:00Z">
              <w:tcPr>
                <w:tcW w:w="1295" w:type="dxa"/>
              </w:tcPr>
            </w:tcPrChange>
          </w:tcPr>
          <w:p w14:paraId="10039709" w14:textId="5BAE8236"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177" w:author="Fan, Qi" w:date="2024-09-06T13:10:00Z"/>
                <w:lang w:val="en-US"/>
                <w:rPrChange w:id="1178" w:author="Fan, Qi" w:date="2024-09-06T13:27:00Z">
                  <w:rPr>
                    <w:ins w:id="1179" w:author="Fan, Qi" w:date="2024-09-06T13:10:00Z"/>
                    <w:sz w:val="24"/>
                    <w:szCs w:val="24"/>
                    <w:lang w:val="en-US"/>
                  </w:rPr>
                </w:rPrChange>
              </w:rPr>
              <w:pPrChange w:id="1180" w:author="Fan, Qi" w:date="2024-09-06T13:27:00Z">
                <w:pPr>
                  <w:cnfStyle w:val="000000000000" w:firstRow="0" w:lastRow="0" w:firstColumn="0" w:lastColumn="0" w:oddVBand="0" w:evenVBand="0" w:oddHBand="0" w:evenHBand="0" w:firstRowFirstColumn="0" w:firstRowLastColumn="0" w:lastRowFirstColumn="0" w:lastRowLastColumn="0"/>
                </w:pPr>
              </w:pPrChange>
            </w:pPr>
            <w:ins w:id="1181" w:author="Fan, Qi" w:date="2024-09-06T13:18:00Z">
              <w:r w:rsidRPr="006D5E69">
                <w:rPr>
                  <w:lang w:val="en-US"/>
                  <w:rPrChange w:id="1182" w:author="Fan, Qi" w:date="2024-09-06T13:27:00Z">
                    <w:rPr>
                      <w:sz w:val="24"/>
                      <w:szCs w:val="24"/>
                      <w:lang w:val="en-US"/>
                    </w:rPr>
                  </w:rPrChange>
                </w:rPr>
                <w:t>-</w:t>
              </w:r>
            </w:ins>
          </w:p>
        </w:tc>
        <w:tc>
          <w:tcPr>
            <w:tcW w:w="0" w:type="dxa"/>
            <w:vAlign w:val="center"/>
            <w:tcPrChange w:id="1183" w:author="Fan, Qi" w:date="2024-09-06T13:27:00Z">
              <w:tcPr>
                <w:tcW w:w="1295" w:type="dxa"/>
              </w:tcPr>
            </w:tcPrChange>
          </w:tcPr>
          <w:p w14:paraId="74C5E2A6" w14:textId="4680DD49"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184" w:author="Fan, Qi" w:date="2024-09-06T13:10:00Z"/>
                <w:lang w:val="en-US"/>
                <w:rPrChange w:id="1185" w:author="Fan, Qi" w:date="2024-09-06T13:27:00Z">
                  <w:rPr>
                    <w:ins w:id="1186" w:author="Fan, Qi" w:date="2024-09-06T13:10:00Z"/>
                    <w:sz w:val="24"/>
                    <w:szCs w:val="24"/>
                    <w:lang w:val="en-US"/>
                  </w:rPr>
                </w:rPrChange>
              </w:rPr>
              <w:pPrChange w:id="1187" w:author="Fan, Qi" w:date="2024-09-06T13:27:00Z">
                <w:pPr>
                  <w:cnfStyle w:val="000000000000" w:firstRow="0" w:lastRow="0" w:firstColumn="0" w:lastColumn="0" w:oddVBand="0" w:evenVBand="0" w:oddHBand="0" w:evenHBand="0" w:firstRowFirstColumn="0" w:firstRowLastColumn="0" w:lastRowFirstColumn="0" w:lastRowLastColumn="0"/>
                </w:pPr>
              </w:pPrChange>
            </w:pPr>
            <w:ins w:id="1188" w:author="Fan, Qi" w:date="2024-09-06T13:21:00Z">
              <w:r w:rsidRPr="006D5E69">
                <w:rPr>
                  <w:lang w:val="en-US"/>
                  <w:rPrChange w:id="1189" w:author="Fan, Qi" w:date="2024-09-06T13:27:00Z">
                    <w:rPr>
                      <w:sz w:val="24"/>
                      <w:szCs w:val="24"/>
                      <w:lang w:val="en-US"/>
                    </w:rPr>
                  </w:rPrChange>
                </w:rPr>
                <w:t>1</w:t>
              </w:r>
            </w:ins>
          </w:p>
        </w:tc>
        <w:tc>
          <w:tcPr>
            <w:tcW w:w="0" w:type="dxa"/>
            <w:vAlign w:val="center"/>
            <w:tcPrChange w:id="1190" w:author="Fan, Qi" w:date="2024-09-06T13:27:00Z">
              <w:tcPr>
                <w:tcW w:w="1295" w:type="dxa"/>
              </w:tcPr>
            </w:tcPrChange>
          </w:tcPr>
          <w:p w14:paraId="6694E4DA" w14:textId="0DA6B8A0" w:rsidR="003C248D" w:rsidRPr="006D5E69" w:rsidRDefault="006D5E69">
            <w:pPr>
              <w:jc w:val="center"/>
              <w:cnfStyle w:val="000000000000" w:firstRow="0" w:lastRow="0" w:firstColumn="0" w:lastColumn="0" w:oddVBand="0" w:evenVBand="0" w:oddHBand="0" w:evenHBand="0" w:firstRowFirstColumn="0" w:firstRowLastColumn="0" w:lastRowFirstColumn="0" w:lastRowLastColumn="0"/>
              <w:rPr>
                <w:ins w:id="1191" w:author="Fan, Qi" w:date="2024-09-06T13:10:00Z"/>
                <w:lang w:val="en-US"/>
                <w:rPrChange w:id="1192" w:author="Fan, Qi" w:date="2024-09-06T13:27:00Z">
                  <w:rPr>
                    <w:ins w:id="1193" w:author="Fan, Qi" w:date="2024-09-06T13:10:00Z"/>
                    <w:sz w:val="24"/>
                    <w:szCs w:val="24"/>
                    <w:lang w:val="en-US"/>
                  </w:rPr>
                </w:rPrChange>
              </w:rPr>
              <w:pPrChange w:id="1194" w:author="Fan, Qi" w:date="2024-09-06T13:27:00Z">
                <w:pPr>
                  <w:cnfStyle w:val="000000000000" w:firstRow="0" w:lastRow="0" w:firstColumn="0" w:lastColumn="0" w:oddVBand="0" w:evenVBand="0" w:oddHBand="0" w:evenHBand="0" w:firstRowFirstColumn="0" w:firstRowLastColumn="0" w:lastRowFirstColumn="0" w:lastRowLastColumn="0"/>
                </w:pPr>
              </w:pPrChange>
            </w:pPr>
            <w:ins w:id="1195" w:author="Fan, Qi" w:date="2024-09-06T13:26:00Z">
              <w:r w:rsidRPr="006D5E69">
                <w:rPr>
                  <w:lang w:val="en-US"/>
                  <w:rPrChange w:id="1196" w:author="Fan, Qi" w:date="2024-09-06T13:27:00Z">
                    <w:rPr>
                      <w:sz w:val="24"/>
                      <w:szCs w:val="24"/>
                      <w:lang w:val="en-US"/>
                    </w:rPr>
                  </w:rPrChange>
                </w:rPr>
                <w:t>3</w:t>
              </w:r>
            </w:ins>
          </w:p>
        </w:tc>
      </w:tr>
      <w:tr w:rsidR="006D5E69" w14:paraId="49A06662" w14:textId="77777777" w:rsidTr="006D5E69">
        <w:trPr>
          <w:cnfStyle w:val="000000100000" w:firstRow="0" w:lastRow="0" w:firstColumn="0" w:lastColumn="0" w:oddVBand="0" w:evenVBand="0" w:oddHBand="1" w:evenHBand="0" w:firstRowFirstColumn="0" w:firstRowLastColumn="0" w:lastRowFirstColumn="0" w:lastRowLastColumn="0"/>
          <w:jc w:val="center"/>
          <w:ins w:id="1197" w:author="Fan, Qi" w:date="2024-09-06T13:10:00Z"/>
        </w:trPr>
        <w:tc>
          <w:tcPr>
            <w:cnfStyle w:val="001000000000" w:firstRow="0" w:lastRow="0" w:firstColumn="1" w:lastColumn="0" w:oddVBand="0" w:evenVBand="0" w:oddHBand="0" w:evenHBand="0" w:firstRowFirstColumn="0" w:firstRowLastColumn="0" w:lastRowFirstColumn="0" w:lastRowLastColumn="0"/>
            <w:tcW w:w="0" w:type="dxa"/>
            <w:vAlign w:val="center"/>
            <w:tcPrChange w:id="1198" w:author="Fan, Qi" w:date="2024-09-06T13:27:00Z">
              <w:tcPr>
                <w:tcW w:w="1294" w:type="dxa"/>
              </w:tcPr>
            </w:tcPrChange>
          </w:tcPr>
          <w:p w14:paraId="7946A52D" w14:textId="5A165EF1" w:rsidR="003C248D" w:rsidRDefault="00DF1D8C">
            <w:pPr>
              <w:jc w:val="center"/>
              <w:cnfStyle w:val="001000100000" w:firstRow="0" w:lastRow="0" w:firstColumn="1" w:lastColumn="0" w:oddVBand="0" w:evenVBand="0" w:oddHBand="1" w:evenHBand="0" w:firstRowFirstColumn="0" w:firstRowLastColumn="0" w:lastRowFirstColumn="0" w:lastRowLastColumn="0"/>
              <w:rPr>
                <w:ins w:id="1199" w:author="Fan, Qi" w:date="2024-09-06T13:10:00Z"/>
                <w:sz w:val="24"/>
                <w:szCs w:val="24"/>
                <w:lang w:val="en-US"/>
              </w:rPr>
              <w:pPrChange w:id="1200" w:author="Fan, Qi" w:date="2024-09-06T13:27:00Z">
                <w:pPr>
                  <w:cnfStyle w:val="001000100000" w:firstRow="0" w:lastRow="0" w:firstColumn="1" w:lastColumn="0" w:oddVBand="0" w:evenVBand="0" w:oddHBand="1" w:evenHBand="0" w:firstRowFirstColumn="0" w:firstRowLastColumn="0" w:lastRowFirstColumn="0" w:lastRowLastColumn="0"/>
                </w:pPr>
              </w:pPrChange>
            </w:pPr>
            <w:ins w:id="1201" w:author="Fan, Qi" w:date="2024-09-06T13:18:00Z">
              <w:r>
                <w:rPr>
                  <w:sz w:val="24"/>
                  <w:szCs w:val="24"/>
                  <w:lang w:val="en-US"/>
                </w:rPr>
                <w:t>insitu</w:t>
              </w:r>
            </w:ins>
          </w:p>
        </w:tc>
        <w:tc>
          <w:tcPr>
            <w:tcW w:w="0" w:type="dxa"/>
            <w:vAlign w:val="center"/>
            <w:tcPrChange w:id="1202" w:author="Fan, Qi" w:date="2024-09-06T13:27:00Z">
              <w:tcPr>
                <w:tcW w:w="1304" w:type="dxa"/>
              </w:tcPr>
            </w:tcPrChange>
          </w:tcPr>
          <w:p w14:paraId="263BA48A" w14:textId="738967C2"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203" w:author="Fan, Qi" w:date="2024-09-06T13:10:00Z"/>
                <w:lang w:val="en-US"/>
                <w:rPrChange w:id="1204" w:author="Fan, Qi" w:date="2024-09-06T13:27:00Z">
                  <w:rPr>
                    <w:ins w:id="1205" w:author="Fan, Qi" w:date="2024-09-06T13:10:00Z"/>
                    <w:sz w:val="24"/>
                    <w:szCs w:val="24"/>
                    <w:lang w:val="en-US"/>
                  </w:rPr>
                </w:rPrChange>
              </w:rPr>
              <w:pPrChange w:id="1206" w:author="Fan, Qi" w:date="2024-09-06T13:27:00Z">
                <w:pPr>
                  <w:cnfStyle w:val="000000100000" w:firstRow="0" w:lastRow="0" w:firstColumn="0" w:lastColumn="0" w:oddVBand="0" w:evenVBand="0" w:oddHBand="1" w:evenHBand="0" w:firstRowFirstColumn="0" w:firstRowLastColumn="0" w:lastRowFirstColumn="0" w:lastRowLastColumn="0"/>
                </w:pPr>
              </w:pPrChange>
            </w:pPr>
            <w:ins w:id="1207" w:author="Fan, Qi" w:date="2024-09-06T13:17:00Z">
              <w:r w:rsidRPr="006D5E69">
                <w:rPr>
                  <w:lang w:val="en-US"/>
                  <w:rPrChange w:id="1208" w:author="Fan, Qi" w:date="2024-09-06T13:27:00Z">
                    <w:rPr>
                      <w:sz w:val="24"/>
                      <w:szCs w:val="24"/>
                      <w:lang w:val="en-US"/>
                    </w:rPr>
                  </w:rPrChange>
                </w:rPr>
                <w:t>Powder 180 µm</w:t>
              </w:r>
            </w:ins>
          </w:p>
        </w:tc>
        <w:tc>
          <w:tcPr>
            <w:tcW w:w="0" w:type="dxa"/>
            <w:vAlign w:val="center"/>
            <w:tcPrChange w:id="1209" w:author="Fan, Qi" w:date="2024-09-06T13:27:00Z">
              <w:tcPr>
                <w:tcW w:w="1294" w:type="dxa"/>
              </w:tcPr>
            </w:tcPrChange>
          </w:tcPr>
          <w:p w14:paraId="5923F8E7" w14:textId="7E3BE5B6"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210" w:author="Fan, Qi" w:date="2024-09-06T13:10:00Z"/>
                <w:lang w:val="en-US"/>
                <w:rPrChange w:id="1211" w:author="Fan, Qi" w:date="2024-09-06T13:27:00Z">
                  <w:rPr>
                    <w:ins w:id="1212" w:author="Fan, Qi" w:date="2024-09-06T13:10:00Z"/>
                    <w:sz w:val="24"/>
                    <w:szCs w:val="24"/>
                    <w:lang w:val="en-US"/>
                  </w:rPr>
                </w:rPrChange>
              </w:rPr>
              <w:pPrChange w:id="1213" w:author="Fan, Qi" w:date="2024-09-06T13:27:00Z">
                <w:pPr>
                  <w:cnfStyle w:val="000000100000" w:firstRow="0" w:lastRow="0" w:firstColumn="0" w:lastColumn="0" w:oddVBand="0" w:evenVBand="0" w:oddHBand="1" w:evenHBand="0" w:firstRowFirstColumn="0" w:firstRowLastColumn="0" w:lastRowFirstColumn="0" w:lastRowLastColumn="0"/>
                </w:pPr>
              </w:pPrChange>
            </w:pPr>
            <w:ins w:id="1214" w:author="Fan, Qi" w:date="2024-09-06T13:17:00Z">
              <w:r w:rsidRPr="006D5E69">
                <w:rPr>
                  <w:lang w:val="en-US"/>
                  <w:rPrChange w:id="1215" w:author="Fan, Qi" w:date="2024-09-06T13:27:00Z">
                    <w:rPr>
                      <w:sz w:val="24"/>
                      <w:szCs w:val="24"/>
                      <w:lang w:val="en-US"/>
                    </w:rPr>
                  </w:rPrChange>
                </w:rPr>
                <w:t>1250</w:t>
              </w:r>
            </w:ins>
          </w:p>
        </w:tc>
        <w:tc>
          <w:tcPr>
            <w:tcW w:w="0" w:type="dxa"/>
            <w:vAlign w:val="center"/>
            <w:tcPrChange w:id="1216" w:author="Fan, Qi" w:date="2024-09-06T13:27:00Z">
              <w:tcPr>
                <w:tcW w:w="1295" w:type="dxa"/>
              </w:tcPr>
            </w:tcPrChange>
          </w:tcPr>
          <w:p w14:paraId="5410ADA7" w14:textId="757E81FB"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217" w:author="Fan, Qi" w:date="2024-09-06T13:10:00Z"/>
                <w:lang w:val="en-US"/>
                <w:rPrChange w:id="1218" w:author="Fan, Qi" w:date="2024-09-06T13:27:00Z">
                  <w:rPr>
                    <w:ins w:id="1219" w:author="Fan, Qi" w:date="2024-09-06T13:10:00Z"/>
                    <w:sz w:val="24"/>
                    <w:szCs w:val="24"/>
                    <w:lang w:val="en-US"/>
                  </w:rPr>
                </w:rPrChange>
              </w:rPr>
              <w:pPrChange w:id="1220" w:author="Fan, Qi" w:date="2024-09-06T13:27:00Z">
                <w:pPr>
                  <w:cnfStyle w:val="000000100000" w:firstRow="0" w:lastRow="0" w:firstColumn="0" w:lastColumn="0" w:oddVBand="0" w:evenVBand="0" w:oddHBand="1" w:evenHBand="0" w:firstRowFirstColumn="0" w:firstRowLastColumn="0" w:lastRowFirstColumn="0" w:lastRowLastColumn="0"/>
                </w:pPr>
              </w:pPrChange>
            </w:pPr>
            <w:ins w:id="1221" w:author="Fan, Qi" w:date="2024-09-06T13:18:00Z">
              <w:r w:rsidRPr="006D5E69">
                <w:rPr>
                  <w:lang w:val="en-US"/>
                  <w:rPrChange w:id="1222" w:author="Fan, Qi" w:date="2024-09-06T13:27:00Z">
                    <w:rPr>
                      <w:sz w:val="24"/>
                      <w:szCs w:val="24"/>
                      <w:lang w:val="en-US"/>
                    </w:rPr>
                  </w:rPrChange>
                </w:rPr>
                <w:t>2500</w:t>
              </w:r>
            </w:ins>
          </w:p>
        </w:tc>
        <w:tc>
          <w:tcPr>
            <w:tcW w:w="0" w:type="dxa"/>
            <w:vAlign w:val="center"/>
            <w:tcPrChange w:id="1223" w:author="Fan, Qi" w:date="2024-09-06T13:27:00Z">
              <w:tcPr>
                <w:tcW w:w="1295" w:type="dxa"/>
              </w:tcPr>
            </w:tcPrChange>
          </w:tcPr>
          <w:p w14:paraId="1EE2C38D" w14:textId="50C647C7"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224" w:author="Fan, Qi" w:date="2024-09-06T13:10:00Z"/>
                <w:lang w:val="en-US"/>
                <w:rPrChange w:id="1225" w:author="Fan, Qi" w:date="2024-09-06T13:27:00Z">
                  <w:rPr>
                    <w:ins w:id="1226" w:author="Fan, Qi" w:date="2024-09-06T13:10:00Z"/>
                    <w:sz w:val="24"/>
                    <w:szCs w:val="24"/>
                    <w:lang w:val="en-US"/>
                  </w:rPr>
                </w:rPrChange>
              </w:rPr>
              <w:pPrChange w:id="1227" w:author="Fan, Qi" w:date="2024-09-06T13:27:00Z">
                <w:pPr>
                  <w:cnfStyle w:val="000000100000" w:firstRow="0" w:lastRow="0" w:firstColumn="0" w:lastColumn="0" w:oddVBand="0" w:evenVBand="0" w:oddHBand="1" w:evenHBand="0" w:firstRowFirstColumn="0" w:firstRowLastColumn="0" w:lastRowFirstColumn="0" w:lastRowLastColumn="0"/>
                </w:pPr>
              </w:pPrChange>
            </w:pPr>
            <w:ins w:id="1228" w:author="Fan, Qi" w:date="2024-09-06T13:18:00Z">
              <w:r w:rsidRPr="006D5E69">
                <w:rPr>
                  <w:lang w:val="en-US"/>
                  <w:rPrChange w:id="1229" w:author="Fan, Qi" w:date="2024-09-06T13:27:00Z">
                    <w:rPr>
                      <w:sz w:val="24"/>
                      <w:szCs w:val="24"/>
                      <w:lang w:val="en-US"/>
                    </w:rPr>
                  </w:rPrChange>
                </w:rPr>
                <w:t>-</w:t>
              </w:r>
            </w:ins>
          </w:p>
        </w:tc>
        <w:tc>
          <w:tcPr>
            <w:tcW w:w="0" w:type="dxa"/>
            <w:vAlign w:val="center"/>
            <w:tcPrChange w:id="1230" w:author="Fan, Qi" w:date="2024-09-06T13:27:00Z">
              <w:tcPr>
                <w:tcW w:w="1295" w:type="dxa"/>
              </w:tcPr>
            </w:tcPrChange>
          </w:tcPr>
          <w:p w14:paraId="7C74B091" w14:textId="5DFA2C1B" w:rsidR="003C248D" w:rsidRPr="006D5E69" w:rsidRDefault="00DF1D8C">
            <w:pPr>
              <w:jc w:val="center"/>
              <w:cnfStyle w:val="000000100000" w:firstRow="0" w:lastRow="0" w:firstColumn="0" w:lastColumn="0" w:oddVBand="0" w:evenVBand="0" w:oddHBand="1" w:evenHBand="0" w:firstRowFirstColumn="0" w:firstRowLastColumn="0" w:lastRowFirstColumn="0" w:lastRowLastColumn="0"/>
              <w:rPr>
                <w:ins w:id="1231" w:author="Fan, Qi" w:date="2024-09-06T13:10:00Z"/>
                <w:lang w:val="en-US"/>
                <w:rPrChange w:id="1232" w:author="Fan, Qi" w:date="2024-09-06T13:27:00Z">
                  <w:rPr>
                    <w:ins w:id="1233" w:author="Fan, Qi" w:date="2024-09-06T13:10:00Z"/>
                    <w:sz w:val="24"/>
                    <w:szCs w:val="24"/>
                    <w:lang w:val="en-US"/>
                  </w:rPr>
                </w:rPrChange>
              </w:rPr>
              <w:pPrChange w:id="1234" w:author="Fan, Qi" w:date="2024-09-06T13:27:00Z">
                <w:pPr>
                  <w:cnfStyle w:val="000000100000" w:firstRow="0" w:lastRow="0" w:firstColumn="0" w:lastColumn="0" w:oddVBand="0" w:evenVBand="0" w:oddHBand="1" w:evenHBand="0" w:firstRowFirstColumn="0" w:firstRowLastColumn="0" w:lastRowFirstColumn="0" w:lastRowLastColumn="0"/>
                </w:pPr>
              </w:pPrChange>
            </w:pPr>
            <w:ins w:id="1235" w:author="Fan, Qi" w:date="2024-09-06T13:21:00Z">
              <w:r w:rsidRPr="006D5E69">
                <w:rPr>
                  <w:lang w:val="en-US"/>
                  <w:rPrChange w:id="1236" w:author="Fan, Qi" w:date="2024-09-06T13:27:00Z">
                    <w:rPr>
                      <w:sz w:val="24"/>
                      <w:szCs w:val="24"/>
                      <w:lang w:val="en-US"/>
                    </w:rPr>
                  </w:rPrChange>
                </w:rPr>
                <w:t>1</w:t>
              </w:r>
            </w:ins>
          </w:p>
        </w:tc>
        <w:tc>
          <w:tcPr>
            <w:tcW w:w="0" w:type="dxa"/>
            <w:vAlign w:val="center"/>
            <w:tcPrChange w:id="1237" w:author="Fan, Qi" w:date="2024-09-06T13:27:00Z">
              <w:tcPr>
                <w:tcW w:w="1295" w:type="dxa"/>
              </w:tcPr>
            </w:tcPrChange>
          </w:tcPr>
          <w:p w14:paraId="23A69B4C" w14:textId="50058693" w:rsidR="003C248D" w:rsidRPr="006D5E69" w:rsidRDefault="006D5E69">
            <w:pPr>
              <w:jc w:val="center"/>
              <w:cnfStyle w:val="000000100000" w:firstRow="0" w:lastRow="0" w:firstColumn="0" w:lastColumn="0" w:oddVBand="0" w:evenVBand="0" w:oddHBand="1" w:evenHBand="0" w:firstRowFirstColumn="0" w:firstRowLastColumn="0" w:lastRowFirstColumn="0" w:lastRowLastColumn="0"/>
              <w:rPr>
                <w:ins w:id="1238" w:author="Fan, Qi" w:date="2024-09-06T13:10:00Z"/>
                <w:lang w:val="en-US"/>
                <w:rPrChange w:id="1239" w:author="Fan, Qi" w:date="2024-09-06T13:27:00Z">
                  <w:rPr>
                    <w:ins w:id="1240" w:author="Fan, Qi" w:date="2024-09-06T13:10:00Z"/>
                    <w:sz w:val="24"/>
                    <w:szCs w:val="24"/>
                    <w:lang w:val="en-US"/>
                  </w:rPr>
                </w:rPrChange>
              </w:rPr>
              <w:pPrChange w:id="1241" w:author="Fan, Qi" w:date="2024-09-06T13:27:00Z">
                <w:pPr>
                  <w:cnfStyle w:val="000000100000" w:firstRow="0" w:lastRow="0" w:firstColumn="0" w:lastColumn="0" w:oddVBand="0" w:evenVBand="0" w:oddHBand="1" w:evenHBand="0" w:firstRowFirstColumn="0" w:firstRowLastColumn="0" w:lastRowFirstColumn="0" w:lastRowLastColumn="0"/>
                </w:pPr>
              </w:pPrChange>
            </w:pPr>
            <w:ins w:id="1242" w:author="Fan, Qi" w:date="2024-09-06T13:26:00Z">
              <w:r w:rsidRPr="006D5E69">
                <w:rPr>
                  <w:lang w:val="en-US"/>
                  <w:rPrChange w:id="1243" w:author="Fan, Qi" w:date="2024-09-06T13:27:00Z">
                    <w:rPr>
                      <w:sz w:val="24"/>
                      <w:szCs w:val="24"/>
                      <w:lang w:val="en-US"/>
                    </w:rPr>
                  </w:rPrChange>
                </w:rPr>
                <w:t>3</w:t>
              </w:r>
            </w:ins>
          </w:p>
        </w:tc>
      </w:tr>
      <w:tr w:rsidR="00DF1D8C" w14:paraId="5466EB3D" w14:textId="77777777" w:rsidTr="006D5E69">
        <w:trPr>
          <w:jc w:val="center"/>
          <w:ins w:id="1244" w:author="Fan, Qi" w:date="2024-09-06T13:10:00Z"/>
        </w:trPr>
        <w:tc>
          <w:tcPr>
            <w:cnfStyle w:val="001000000000" w:firstRow="0" w:lastRow="0" w:firstColumn="1" w:lastColumn="0" w:oddVBand="0" w:evenVBand="0" w:oddHBand="0" w:evenHBand="0" w:firstRowFirstColumn="0" w:firstRowLastColumn="0" w:lastRowFirstColumn="0" w:lastRowLastColumn="0"/>
            <w:tcW w:w="0" w:type="dxa"/>
            <w:vAlign w:val="center"/>
            <w:tcPrChange w:id="1245" w:author="Fan, Qi" w:date="2024-09-06T13:27:00Z">
              <w:tcPr>
                <w:tcW w:w="1294" w:type="dxa"/>
              </w:tcPr>
            </w:tcPrChange>
          </w:tcPr>
          <w:p w14:paraId="0CDE7F01" w14:textId="0007B530" w:rsidR="003C248D" w:rsidRDefault="00DF1D8C">
            <w:pPr>
              <w:jc w:val="center"/>
              <w:rPr>
                <w:ins w:id="1246" w:author="Fan, Qi" w:date="2024-09-06T13:10:00Z"/>
                <w:sz w:val="24"/>
                <w:szCs w:val="24"/>
                <w:lang w:val="en-US"/>
              </w:rPr>
              <w:pPrChange w:id="1247" w:author="Fan, Qi" w:date="2024-09-06T13:27:00Z">
                <w:pPr/>
              </w:pPrChange>
            </w:pPr>
            <w:ins w:id="1248" w:author="Fan, Qi" w:date="2024-09-06T13:19:00Z">
              <w:r>
                <w:rPr>
                  <w:sz w:val="24"/>
                  <w:szCs w:val="24"/>
                  <w:lang w:val="en-US"/>
                </w:rPr>
                <w:t>i</w:t>
              </w:r>
            </w:ins>
            <w:ins w:id="1249" w:author="Fan, Qi" w:date="2024-09-06T13:18:00Z">
              <w:r>
                <w:rPr>
                  <w:sz w:val="24"/>
                  <w:szCs w:val="24"/>
                  <w:lang w:val="en-US"/>
                </w:rPr>
                <w:t>nsitu</w:t>
              </w:r>
            </w:ins>
          </w:p>
        </w:tc>
        <w:tc>
          <w:tcPr>
            <w:tcW w:w="0" w:type="dxa"/>
            <w:vAlign w:val="center"/>
            <w:tcPrChange w:id="1250" w:author="Fan, Qi" w:date="2024-09-06T13:27:00Z">
              <w:tcPr>
                <w:tcW w:w="1304" w:type="dxa"/>
              </w:tcPr>
            </w:tcPrChange>
          </w:tcPr>
          <w:p w14:paraId="4EBB0D19" w14:textId="795E7A74"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251" w:author="Fan, Qi" w:date="2024-09-06T13:10:00Z"/>
                <w:lang w:val="en-US"/>
                <w:rPrChange w:id="1252" w:author="Fan, Qi" w:date="2024-09-06T13:27:00Z">
                  <w:rPr>
                    <w:ins w:id="1253" w:author="Fan, Qi" w:date="2024-09-06T13:10:00Z"/>
                    <w:sz w:val="24"/>
                    <w:szCs w:val="24"/>
                    <w:lang w:val="en-US"/>
                  </w:rPr>
                </w:rPrChange>
              </w:rPr>
              <w:pPrChange w:id="1254" w:author="Fan, Qi" w:date="2024-09-06T13:27:00Z">
                <w:pPr>
                  <w:cnfStyle w:val="000000000000" w:firstRow="0" w:lastRow="0" w:firstColumn="0" w:lastColumn="0" w:oddVBand="0" w:evenVBand="0" w:oddHBand="0" w:evenHBand="0" w:firstRowFirstColumn="0" w:firstRowLastColumn="0" w:lastRowFirstColumn="0" w:lastRowLastColumn="0"/>
                </w:pPr>
              </w:pPrChange>
            </w:pPr>
            <w:ins w:id="1255" w:author="Fan, Qi" w:date="2024-09-06T13:17:00Z">
              <w:r w:rsidRPr="006D5E69">
                <w:rPr>
                  <w:lang w:val="en-US"/>
                  <w:rPrChange w:id="1256" w:author="Fan, Qi" w:date="2024-09-06T13:27:00Z">
                    <w:rPr>
                      <w:sz w:val="24"/>
                      <w:szCs w:val="24"/>
                      <w:lang w:val="en-US"/>
                    </w:rPr>
                  </w:rPrChange>
                </w:rPr>
                <w:t>Powder 180 µm</w:t>
              </w:r>
            </w:ins>
          </w:p>
        </w:tc>
        <w:tc>
          <w:tcPr>
            <w:tcW w:w="0" w:type="dxa"/>
            <w:vAlign w:val="center"/>
            <w:tcPrChange w:id="1257" w:author="Fan, Qi" w:date="2024-09-06T13:27:00Z">
              <w:tcPr>
                <w:tcW w:w="1294" w:type="dxa"/>
              </w:tcPr>
            </w:tcPrChange>
          </w:tcPr>
          <w:p w14:paraId="78F259B6" w14:textId="5AE86111"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258" w:author="Fan, Qi" w:date="2024-09-06T13:10:00Z"/>
                <w:lang w:val="en-US"/>
                <w:rPrChange w:id="1259" w:author="Fan, Qi" w:date="2024-09-06T13:27:00Z">
                  <w:rPr>
                    <w:ins w:id="1260" w:author="Fan, Qi" w:date="2024-09-06T13:10:00Z"/>
                    <w:sz w:val="24"/>
                    <w:szCs w:val="24"/>
                    <w:lang w:val="en-US"/>
                  </w:rPr>
                </w:rPrChange>
              </w:rPr>
              <w:pPrChange w:id="1261" w:author="Fan, Qi" w:date="2024-09-06T13:27:00Z">
                <w:pPr>
                  <w:cnfStyle w:val="000000000000" w:firstRow="0" w:lastRow="0" w:firstColumn="0" w:lastColumn="0" w:oddVBand="0" w:evenVBand="0" w:oddHBand="0" w:evenHBand="0" w:firstRowFirstColumn="0" w:firstRowLastColumn="0" w:lastRowFirstColumn="0" w:lastRowLastColumn="0"/>
                </w:pPr>
              </w:pPrChange>
            </w:pPr>
            <w:ins w:id="1262" w:author="Fan, Qi" w:date="2024-09-06T13:17:00Z">
              <w:r w:rsidRPr="006D5E69">
                <w:rPr>
                  <w:lang w:val="en-US"/>
                  <w:rPrChange w:id="1263" w:author="Fan, Qi" w:date="2024-09-06T13:27:00Z">
                    <w:rPr>
                      <w:sz w:val="24"/>
                      <w:szCs w:val="24"/>
                      <w:lang w:val="en-US"/>
                    </w:rPr>
                  </w:rPrChange>
                </w:rPr>
                <w:t>1250</w:t>
              </w:r>
            </w:ins>
          </w:p>
        </w:tc>
        <w:tc>
          <w:tcPr>
            <w:tcW w:w="0" w:type="dxa"/>
            <w:vAlign w:val="center"/>
            <w:tcPrChange w:id="1264" w:author="Fan, Qi" w:date="2024-09-06T13:27:00Z">
              <w:tcPr>
                <w:tcW w:w="1295" w:type="dxa"/>
              </w:tcPr>
            </w:tcPrChange>
          </w:tcPr>
          <w:p w14:paraId="04688EF6" w14:textId="3635F332"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265" w:author="Fan, Qi" w:date="2024-09-06T13:10:00Z"/>
                <w:lang w:val="en-US"/>
                <w:rPrChange w:id="1266" w:author="Fan, Qi" w:date="2024-09-06T13:27:00Z">
                  <w:rPr>
                    <w:ins w:id="1267" w:author="Fan, Qi" w:date="2024-09-06T13:10:00Z"/>
                    <w:sz w:val="24"/>
                    <w:szCs w:val="24"/>
                    <w:lang w:val="en-US"/>
                  </w:rPr>
                </w:rPrChange>
              </w:rPr>
              <w:pPrChange w:id="1268" w:author="Fan, Qi" w:date="2024-09-06T13:27:00Z">
                <w:pPr>
                  <w:cnfStyle w:val="000000000000" w:firstRow="0" w:lastRow="0" w:firstColumn="0" w:lastColumn="0" w:oddVBand="0" w:evenVBand="0" w:oddHBand="0" w:evenHBand="0" w:firstRowFirstColumn="0" w:firstRowLastColumn="0" w:lastRowFirstColumn="0" w:lastRowLastColumn="0"/>
                </w:pPr>
              </w:pPrChange>
            </w:pPr>
            <w:ins w:id="1269" w:author="Fan, Qi" w:date="2024-09-06T13:18:00Z">
              <w:r w:rsidRPr="006D5E69">
                <w:rPr>
                  <w:lang w:val="en-US"/>
                  <w:rPrChange w:id="1270" w:author="Fan, Qi" w:date="2024-09-06T13:27:00Z">
                    <w:rPr>
                      <w:sz w:val="24"/>
                      <w:szCs w:val="24"/>
                      <w:lang w:val="en-US"/>
                    </w:rPr>
                  </w:rPrChange>
                </w:rPr>
                <w:t>3000</w:t>
              </w:r>
            </w:ins>
          </w:p>
        </w:tc>
        <w:tc>
          <w:tcPr>
            <w:tcW w:w="0" w:type="dxa"/>
            <w:vAlign w:val="center"/>
            <w:tcPrChange w:id="1271" w:author="Fan, Qi" w:date="2024-09-06T13:27:00Z">
              <w:tcPr>
                <w:tcW w:w="1295" w:type="dxa"/>
              </w:tcPr>
            </w:tcPrChange>
          </w:tcPr>
          <w:p w14:paraId="3A411FF3" w14:textId="61BC884A"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272" w:author="Fan, Qi" w:date="2024-09-06T13:10:00Z"/>
                <w:lang w:val="en-US"/>
                <w:rPrChange w:id="1273" w:author="Fan, Qi" w:date="2024-09-06T13:27:00Z">
                  <w:rPr>
                    <w:ins w:id="1274" w:author="Fan, Qi" w:date="2024-09-06T13:10:00Z"/>
                    <w:sz w:val="24"/>
                    <w:szCs w:val="24"/>
                    <w:lang w:val="en-US"/>
                  </w:rPr>
                </w:rPrChange>
              </w:rPr>
              <w:pPrChange w:id="1275" w:author="Fan, Qi" w:date="2024-09-06T13:27:00Z">
                <w:pPr>
                  <w:cnfStyle w:val="000000000000" w:firstRow="0" w:lastRow="0" w:firstColumn="0" w:lastColumn="0" w:oddVBand="0" w:evenVBand="0" w:oddHBand="0" w:evenHBand="0" w:firstRowFirstColumn="0" w:firstRowLastColumn="0" w:lastRowFirstColumn="0" w:lastRowLastColumn="0"/>
                </w:pPr>
              </w:pPrChange>
            </w:pPr>
            <w:ins w:id="1276" w:author="Fan, Qi" w:date="2024-09-06T13:18:00Z">
              <w:r w:rsidRPr="006D5E69">
                <w:rPr>
                  <w:lang w:val="en-US"/>
                  <w:rPrChange w:id="1277" w:author="Fan, Qi" w:date="2024-09-06T13:27:00Z">
                    <w:rPr>
                      <w:sz w:val="24"/>
                      <w:szCs w:val="24"/>
                      <w:lang w:val="en-US"/>
                    </w:rPr>
                  </w:rPrChange>
                </w:rPr>
                <w:t>-</w:t>
              </w:r>
            </w:ins>
          </w:p>
        </w:tc>
        <w:tc>
          <w:tcPr>
            <w:tcW w:w="0" w:type="dxa"/>
            <w:vAlign w:val="center"/>
            <w:tcPrChange w:id="1278" w:author="Fan, Qi" w:date="2024-09-06T13:27:00Z">
              <w:tcPr>
                <w:tcW w:w="1295" w:type="dxa"/>
              </w:tcPr>
            </w:tcPrChange>
          </w:tcPr>
          <w:p w14:paraId="6F738A09" w14:textId="465CBEDE" w:rsidR="003C248D" w:rsidRPr="006D5E69" w:rsidRDefault="00DF1D8C">
            <w:pPr>
              <w:jc w:val="center"/>
              <w:cnfStyle w:val="000000000000" w:firstRow="0" w:lastRow="0" w:firstColumn="0" w:lastColumn="0" w:oddVBand="0" w:evenVBand="0" w:oddHBand="0" w:evenHBand="0" w:firstRowFirstColumn="0" w:firstRowLastColumn="0" w:lastRowFirstColumn="0" w:lastRowLastColumn="0"/>
              <w:rPr>
                <w:ins w:id="1279" w:author="Fan, Qi" w:date="2024-09-06T13:10:00Z"/>
                <w:lang w:val="en-US"/>
                <w:rPrChange w:id="1280" w:author="Fan, Qi" w:date="2024-09-06T13:27:00Z">
                  <w:rPr>
                    <w:ins w:id="1281" w:author="Fan, Qi" w:date="2024-09-06T13:10:00Z"/>
                    <w:sz w:val="24"/>
                    <w:szCs w:val="24"/>
                    <w:lang w:val="en-US"/>
                  </w:rPr>
                </w:rPrChange>
              </w:rPr>
              <w:pPrChange w:id="1282" w:author="Fan, Qi" w:date="2024-09-06T13:27:00Z">
                <w:pPr>
                  <w:cnfStyle w:val="000000000000" w:firstRow="0" w:lastRow="0" w:firstColumn="0" w:lastColumn="0" w:oddVBand="0" w:evenVBand="0" w:oddHBand="0" w:evenHBand="0" w:firstRowFirstColumn="0" w:firstRowLastColumn="0" w:lastRowFirstColumn="0" w:lastRowLastColumn="0"/>
                </w:pPr>
              </w:pPrChange>
            </w:pPr>
            <w:ins w:id="1283" w:author="Fan, Qi" w:date="2024-09-06T13:21:00Z">
              <w:r w:rsidRPr="006D5E69">
                <w:rPr>
                  <w:lang w:val="en-US"/>
                  <w:rPrChange w:id="1284" w:author="Fan, Qi" w:date="2024-09-06T13:27:00Z">
                    <w:rPr>
                      <w:sz w:val="24"/>
                      <w:szCs w:val="24"/>
                      <w:lang w:val="en-US"/>
                    </w:rPr>
                  </w:rPrChange>
                </w:rPr>
                <w:t>1</w:t>
              </w:r>
            </w:ins>
          </w:p>
        </w:tc>
        <w:tc>
          <w:tcPr>
            <w:tcW w:w="0" w:type="dxa"/>
            <w:vAlign w:val="center"/>
            <w:tcPrChange w:id="1285" w:author="Fan, Qi" w:date="2024-09-06T13:27:00Z">
              <w:tcPr>
                <w:tcW w:w="1295" w:type="dxa"/>
              </w:tcPr>
            </w:tcPrChange>
          </w:tcPr>
          <w:p w14:paraId="3E837687" w14:textId="7F0894EF" w:rsidR="003C248D" w:rsidRPr="006D5E69" w:rsidRDefault="006D5E69">
            <w:pPr>
              <w:jc w:val="center"/>
              <w:cnfStyle w:val="000000000000" w:firstRow="0" w:lastRow="0" w:firstColumn="0" w:lastColumn="0" w:oddVBand="0" w:evenVBand="0" w:oddHBand="0" w:evenHBand="0" w:firstRowFirstColumn="0" w:firstRowLastColumn="0" w:lastRowFirstColumn="0" w:lastRowLastColumn="0"/>
              <w:rPr>
                <w:ins w:id="1286" w:author="Fan, Qi" w:date="2024-09-06T13:10:00Z"/>
                <w:lang w:val="en-US"/>
                <w:rPrChange w:id="1287" w:author="Fan, Qi" w:date="2024-09-06T13:27:00Z">
                  <w:rPr>
                    <w:ins w:id="1288" w:author="Fan, Qi" w:date="2024-09-06T13:10:00Z"/>
                    <w:sz w:val="24"/>
                    <w:szCs w:val="24"/>
                    <w:lang w:val="en-US"/>
                  </w:rPr>
                </w:rPrChange>
              </w:rPr>
              <w:pPrChange w:id="1289" w:author="Fan, Qi" w:date="2024-09-06T13:27:00Z">
                <w:pPr>
                  <w:cnfStyle w:val="000000000000" w:firstRow="0" w:lastRow="0" w:firstColumn="0" w:lastColumn="0" w:oddVBand="0" w:evenVBand="0" w:oddHBand="0" w:evenHBand="0" w:firstRowFirstColumn="0" w:firstRowLastColumn="0" w:lastRowFirstColumn="0" w:lastRowLastColumn="0"/>
                </w:pPr>
              </w:pPrChange>
            </w:pPr>
            <w:ins w:id="1290" w:author="Fan, Qi" w:date="2024-09-06T13:26:00Z">
              <w:r w:rsidRPr="006D5E69">
                <w:rPr>
                  <w:lang w:val="en-US"/>
                  <w:rPrChange w:id="1291" w:author="Fan, Qi" w:date="2024-09-06T13:27:00Z">
                    <w:rPr>
                      <w:sz w:val="24"/>
                      <w:szCs w:val="24"/>
                      <w:lang w:val="en-US"/>
                    </w:rPr>
                  </w:rPrChange>
                </w:rPr>
                <w:t>3</w:t>
              </w:r>
            </w:ins>
          </w:p>
        </w:tc>
      </w:tr>
      <w:tr w:rsidR="00DF1D8C" w14:paraId="1D0C31C2" w14:textId="77777777" w:rsidTr="006D5E69">
        <w:trPr>
          <w:cnfStyle w:val="000000100000" w:firstRow="0" w:lastRow="0" w:firstColumn="0" w:lastColumn="0" w:oddVBand="0" w:evenVBand="0" w:oddHBand="1" w:evenHBand="0" w:firstRowFirstColumn="0" w:firstRowLastColumn="0" w:lastRowFirstColumn="0" w:lastRowLastColumn="0"/>
          <w:jc w:val="center"/>
          <w:ins w:id="1292" w:author="Fan, Qi" w:date="2024-09-06T13:19:00Z"/>
        </w:trPr>
        <w:tc>
          <w:tcPr>
            <w:cnfStyle w:val="001000000000" w:firstRow="0" w:lastRow="0" w:firstColumn="1" w:lastColumn="0" w:oddVBand="0" w:evenVBand="0" w:oddHBand="0" w:evenHBand="0" w:firstRowFirstColumn="0" w:firstRowLastColumn="0" w:lastRowFirstColumn="0" w:lastRowLastColumn="0"/>
            <w:tcW w:w="0" w:type="dxa"/>
            <w:vAlign w:val="center"/>
            <w:tcPrChange w:id="1293" w:author="Fan, Qi" w:date="2024-09-06T13:27:00Z">
              <w:tcPr>
                <w:tcW w:w="1294" w:type="dxa"/>
              </w:tcPr>
            </w:tcPrChange>
          </w:tcPr>
          <w:p w14:paraId="478F2B12" w14:textId="77E4EAEE" w:rsidR="00DF1D8C" w:rsidRDefault="00DF1D8C">
            <w:pPr>
              <w:jc w:val="center"/>
              <w:cnfStyle w:val="001000100000" w:firstRow="0" w:lastRow="0" w:firstColumn="1" w:lastColumn="0" w:oddVBand="0" w:evenVBand="0" w:oddHBand="1" w:evenHBand="0" w:firstRowFirstColumn="0" w:firstRowLastColumn="0" w:lastRowFirstColumn="0" w:lastRowLastColumn="0"/>
              <w:rPr>
                <w:ins w:id="1294" w:author="Fan, Qi" w:date="2024-09-06T13:19:00Z"/>
                <w:sz w:val="24"/>
                <w:szCs w:val="24"/>
                <w:lang w:val="en-US"/>
              </w:rPr>
              <w:pPrChange w:id="1295" w:author="Fan, Qi" w:date="2024-09-06T13:27:00Z">
                <w:pPr>
                  <w:cnfStyle w:val="001000100000" w:firstRow="0" w:lastRow="0" w:firstColumn="1" w:lastColumn="0" w:oddVBand="0" w:evenVBand="0" w:oddHBand="1" w:evenHBand="0" w:firstRowFirstColumn="0" w:firstRowLastColumn="0" w:lastRowFirstColumn="0" w:lastRowLastColumn="0"/>
                </w:pPr>
              </w:pPrChange>
            </w:pPr>
            <w:ins w:id="1296" w:author="Fan, Qi" w:date="2024-09-06T13:20:00Z">
              <w:r>
                <w:rPr>
                  <w:sz w:val="24"/>
                  <w:szCs w:val="24"/>
                  <w:lang w:val="en-US"/>
                </w:rPr>
                <w:t>ADB</w:t>
              </w:r>
            </w:ins>
          </w:p>
        </w:tc>
        <w:tc>
          <w:tcPr>
            <w:tcW w:w="0" w:type="dxa"/>
            <w:vAlign w:val="center"/>
            <w:tcPrChange w:id="1297" w:author="Fan, Qi" w:date="2024-09-06T13:27:00Z">
              <w:tcPr>
                <w:tcW w:w="1304" w:type="dxa"/>
              </w:tcPr>
            </w:tcPrChange>
          </w:tcPr>
          <w:p w14:paraId="5A743977" w14:textId="5732C869"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298" w:author="Fan, Qi" w:date="2024-09-06T13:19:00Z"/>
                <w:lang w:val="en-US"/>
                <w:rPrChange w:id="1299" w:author="Fan, Qi" w:date="2024-09-06T13:27:00Z">
                  <w:rPr>
                    <w:ins w:id="1300" w:author="Fan, Qi" w:date="2024-09-06T13:19:00Z"/>
                    <w:sz w:val="24"/>
                    <w:szCs w:val="24"/>
                    <w:lang w:val="en-US"/>
                  </w:rPr>
                </w:rPrChange>
              </w:rPr>
              <w:pPrChange w:id="1301" w:author="Fan, Qi" w:date="2024-09-06T13:27:00Z">
                <w:pPr>
                  <w:cnfStyle w:val="000000100000" w:firstRow="0" w:lastRow="0" w:firstColumn="0" w:lastColumn="0" w:oddVBand="0" w:evenVBand="0" w:oddHBand="1" w:evenHBand="0" w:firstRowFirstColumn="0" w:firstRowLastColumn="0" w:lastRowFirstColumn="0" w:lastRowLastColumn="0"/>
                </w:pPr>
              </w:pPrChange>
            </w:pPr>
            <w:ins w:id="1302" w:author="Fan, Qi" w:date="2024-09-06T13:19:00Z">
              <w:r w:rsidRPr="006D5E69">
                <w:rPr>
                  <w:lang w:val="en-US"/>
                  <w:rPrChange w:id="1303" w:author="Fan, Qi" w:date="2024-09-06T13:27:00Z">
                    <w:rPr>
                      <w:sz w:val="24"/>
                      <w:szCs w:val="24"/>
                      <w:lang w:val="en-US"/>
                    </w:rPr>
                  </w:rPrChange>
                </w:rPr>
                <w:t>suspension</w:t>
              </w:r>
            </w:ins>
          </w:p>
        </w:tc>
        <w:tc>
          <w:tcPr>
            <w:tcW w:w="0" w:type="dxa"/>
            <w:vAlign w:val="center"/>
            <w:tcPrChange w:id="1304" w:author="Fan, Qi" w:date="2024-09-06T13:27:00Z">
              <w:tcPr>
                <w:tcW w:w="1294" w:type="dxa"/>
              </w:tcPr>
            </w:tcPrChange>
          </w:tcPr>
          <w:p w14:paraId="37CD6199" w14:textId="0B039C45"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305" w:author="Fan, Qi" w:date="2024-09-06T13:19:00Z"/>
                <w:lang w:val="en-US"/>
                <w:rPrChange w:id="1306" w:author="Fan, Qi" w:date="2024-09-06T13:27:00Z">
                  <w:rPr>
                    <w:ins w:id="1307" w:author="Fan, Qi" w:date="2024-09-06T13:19:00Z"/>
                    <w:sz w:val="24"/>
                    <w:szCs w:val="24"/>
                    <w:lang w:val="en-US"/>
                  </w:rPr>
                </w:rPrChange>
              </w:rPr>
              <w:pPrChange w:id="1308" w:author="Fan, Qi" w:date="2024-09-06T13:27:00Z">
                <w:pPr>
                  <w:cnfStyle w:val="000000100000" w:firstRow="0" w:lastRow="0" w:firstColumn="0" w:lastColumn="0" w:oddVBand="0" w:evenVBand="0" w:oddHBand="1" w:evenHBand="0" w:firstRowFirstColumn="0" w:firstRowLastColumn="0" w:lastRowFirstColumn="0" w:lastRowLastColumn="0"/>
                </w:pPr>
              </w:pPrChange>
            </w:pPr>
            <w:ins w:id="1309" w:author="Fan, Qi" w:date="2024-09-06T13:20:00Z">
              <w:r w:rsidRPr="006D5E69">
                <w:rPr>
                  <w:lang w:val="en-US"/>
                  <w:rPrChange w:id="1310" w:author="Fan, Qi" w:date="2024-09-06T13:27:00Z">
                    <w:rPr>
                      <w:sz w:val="24"/>
                      <w:szCs w:val="24"/>
                      <w:lang w:val="en-US"/>
                    </w:rPr>
                  </w:rPrChange>
                </w:rPr>
                <w:t>1600</w:t>
              </w:r>
            </w:ins>
          </w:p>
        </w:tc>
        <w:tc>
          <w:tcPr>
            <w:tcW w:w="0" w:type="dxa"/>
            <w:vAlign w:val="center"/>
            <w:tcPrChange w:id="1311" w:author="Fan, Qi" w:date="2024-09-06T13:27:00Z">
              <w:tcPr>
                <w:tcW w:w="1295" w:type="dxa"/>
              </w:tcPr>
            </w:tcPrChange>
          </w:tcPr>
          <w:p w14:paraId="5D25FC7A" w14:textId="771F1272"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312" w:author="Fan, Qi" w:date="2024-09-06T13:19:00Z"/>
                <w:lang w:val="en-US"/>
                <w:rPrChange w:id="1313" w:author="Fan, Qi" w:date="2024-09-06T13:27:00Z">
                  <w:rPr>
                    <w:ins w:id="1314" w:author="Fan, Qi" w:date="2024-09-06T13:19:00Z"/>
                    <w:sz w:val="24"/>
                    <w:szCs w:val="24"/>
                    <w:lang w:val="en-US"/>
                  </w:rPr>
                </w:rPrChange>
              </w:rPr>
              <w:pPrChange w:id="1315" w:author="Fan, Qi" w:date="2024-09-06T13:27:00Z">
                <w:pPr>
                  <w:cnfStyle w:val="000000100000" w:firstRow="0" w:lastRow="0" w:firstColumn="0" w:lastColumn="0" w:oddVBand="0" w:evenVBand="0" w:oddHBand="1" w:evenHBand="0" w:firstRowFirstColumn="0" w:firstRowLastColumn="0" w:lastRowFirstColumn="0" w:lastRowLastColumn="0"/>
                </w:pPr>
              </w:pPrChange>
            </w:pPr>
            <w:ins w:id="1316" w:author="Fan, Qi" w:date="2024-09-06T13:20:00Z">
              <w:r w:rsidRPr="006D5E69">
                <w:rPr>
                  <w:lang w:val="en-US"/>
                  <w:rPrChange w:id="1317" w:author="Fan, Qi" w:date="2024-09-06T13:27:00Z">
                    <w:rPr>
                      <w:sz w:val="24"/>
                      <w:szCs w:val="24"/>
                      <w:lang w:val="en-US"/>
                    </w:rPr>
                  </w:rPrChange>
                </w:rPr>
                <w:t>1.to 500 µL 2. 1000 µL</w:t>
              </w:r>
            </w:ins>
          </w:p>
        </w:tc>
        <w:tc>
          <w:tcPr>
            <w:tcW w:w="0" w:type="dxa"/>
            <w:vAlign w:val="center"/>
            <w:tcPrChange w:id="1318" w:author="Fan, Qi" w:date="2024-09-06T13:27:00Z">
              <w:tcPr>
                <w:tcW w:w="1295" w:type="dxa"/>
              </w:tcPr>
            </w:tcPrChange>
          </w:tcPr>
          <w:p w14:paraId="1553C29E" w14:textId="05F24B42"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319" w:author="Fan, Qi" w:date="2024-09-06T13:19:00Z"/>
                <w:lang w:val="en-US"/>
                <w:rPrChange w:id="1320" w:author="Fan, Qi" w:date="2024-09-06T13:27:00Z">
                  <w:rPr>
                    <w:ins w:id="1321" w:author="Fan, Qi" w:date="2024-09-06T13:19:00Z"/>
                    <w:sz w:val="24"/>
                    <w:szCs w:val="24"/>
                    <w:lang w:val="en-US"/>
                  </w:rPr>
                </w:rPrChange>
              </w:rPr>
              <w:pPrChange w:id="1322" w:author="Fan, Qi" w:date="2024-09-06T13:27:00Z">
                <w:pPr>
                  <w:cnfStyle w:val="000000100000" w:firstRow="0" w:lastRow="0" w:firstColumn="0" w:lastColumn="0" w:oddVBand="0" w:evenVBand="0" w:oddHBand="1" w:evenHBand="0" w:firstRowFirstColumn="0" w:firstRowLastColumn="0" w:lastRowFirstColumn="0" w:lastRowLastColumn="0"/>
                </w:pPr>
              </w:pPrChange>
            </w:pPr>
            <w:ins w:id="1323" w:author="Fan, Qi" w:date="2024-09-06T13:21:00Z">
              <w:r w:rsidRPr="006D5E69">
                <w:rPr>
                  <w:lang w:val="en-US"/>
                  <w:rPrChange w:id="1324" w:author="Fan, Qi" w:date="2024-09-06T13:27:00Z">
                    <w:rPr>
                      <w:sz w:val="24"/>
                      <w:szCs w:val="24"/>
                      <w:lang w:val="en-US"/>
                    </w:rPr>
                  </w:rPrChange>
                </w:rPr>
                <w:t>1</w:t>
              </w:r>
            </w:ins>
            <w:ins w:id="1325" w:author="Fan, Qi" w:date="2024-09-06T13:23:00Z">
              <w:r w:rsidR="006D5E69" w:rsidRPr="006D5E69">
                <w:rPr>
                  <w:lang w:val="en-US"/>
                  <w:rPrChange w:id="1326" w:author="Fan, Qi" w:date="2024-09-06T13:27:00Z">
                    <w:rPr>
                      <w:sz w:val="24"/>
                      <w:szCs w:val="24"/>
                      <w:lang w:val="en-US"/>
                    </w:rPr>
                  </w:rPrChange>
                </w:rPr>
                <w:t>:</w:t>
              </w:r>
            </w:ins>
            <w:ins w:id="1327" w:author="Fan, Qi" w:date="2024-09-06T13:21:00Z">
              <w:r w:rsidRPr="006D5E69">
                <w:rPr>
                  <w:rFonts w:cstheme="minorHAnsi"/>
                  <w:lang w:val="en-US"/>
                  <w:rPrChange w:id="1328" w:author="Fan, Qi" w:date="2024-09-06T13:27:00Z">
                    <w:rPr>
                      <w:sz w:val="24"/>
                      <w:szCs w:val="24"/>
                      <w:lang w:val="en-US"/>
                    </w:rPr>
                  </w:rPrChange>
                </w:rPr>
                <w:t>1</w:t>
              </w:r>
            </w:ins>
            <w:ins w:id="1329" w:author="Fan, Qi" w:date="2024-09-06T13:25:00Z">
              <w:r w:rsidR="006D5E69" w:rsidRPr="006D5E69">
                <w:rPr>
                  <w:rFonts w:cstheme="minorHAnsi"/>
                  <w:lang w:val="en-US"/>
                  <w:rPrChange w:id="1330" w:author="Fan, Qi" w:date="2024-09-06T13:27:00Z">
                    <w:rPr>
                      <w:rFonts w:cstheme="minorHAnsi"/>
                      <w:sz w:val="24"/>
                      <w:szCs w:val="24"/>
                      <w:lang w:val="en-US"/>
                    </w:rPr>
                  </w:rPrChange>
                </w:rPr>
                <w:t xml:space="preserve"> </w:t>
              </w:r>
            </w:ins>
            <w:ins w:id="1331" w:author="Fan, Qi" w:date="2024-09-06T13:21:00Z">
              <w:r w:rsidRPr="006D5E69">
                <w:rPr>
                  <w:rFonts w:cstheme="minorHAnsi"/>
                  <w:lang w:val="en-US"/>
                  <w:rPrChange w:id="1332" w:author="Fan, Qi" w:date="2024-09-06T13:27:00Z">
                    <w:rPr>
                      <w:sz w:val="24"/>
                      <w:szCs w:val="24"/>
                      <w:lang w:val="en-US"/>
                    </w:rPr>
                  </w:rPrChange>
                </w:rPr>
                <w:t>h(A</w:t>
              </w:r>
            </w:ins>
            <w:ins w:id="1333" w:author="Fan, Qi" w:date="2024-09-06T13:23:00Z">
              <w:r w:rsidR="006D5E69" w:rsidRPr="006D5E69">
                <w:rPr>
                  <w:rFonts w:cstheme="minorHAnsi"/>
                  <w:lang w:val="en-US"/>
                  <w:rPrChange w:id="1334" w:author="Fan, Qi" w:date="2024-09-06T13:27:00Z">
                    <w:rPr>
                      <w:sz w:val="24"/>
                      <w:szCs w:val="24"/>
                      <w:lang w:val="en-US"/>
                    </w:rPr>
                  </w:rPrChange>
                </w:rPr>
                <w:t xml:space="preserve">) </w:t>
              </w:r>
            </w:ins>
            <w:ins w:id="1335" w:author="Fan, Qi" w:date="2024-09-06T13:21:00Z">
              <w:r w:rsidRPr="006D5E69">
                <w:rPr>
                  <w:rFonts w:cstheme="minorHAnsi"/>
                  <w:lang w:val="en-US"/>
                  <w:rPrChange w:id="1336" w:author="Fan, Qi" w:date="2024-09-06T13:27:00Z">
                    <w:rPr>
                      <w:sz w:val="24"/>
                      <w:szCs w:val="24"/>
                      <w:lang w:val="en-US"/>
                    </w:rPr>
                  </w:rPrChange>
                </w:rPr>
                <w:t>2</w:t>
              </w:r>
            </w:ins>
            <w:ins w:id="1337" w:author="Fan, Qi" w:date="2024-09-06T13:23:00Z">
              <w:r w:rsidR="006D5E69" w:rsidRPr="006D5E69">
                <w:rPr>
                  <w:rFonts w:cstheme="minorHAnsi"/>
                  <w:lang w:val="en-US"/>
                  <w:rPrChange w:id="1338" w:author="Fan, Qi" w:date="2024-09-06T13:27:00Z">
                    <w:rPr>
                      <w:rFonts w:cstheme="minorHAnsi"/>
                      <w:sz w:val="24"/>
                      <w:szCs w:val="24"/>
                      <w:lang w:val="en-US"/>
                    </w:rPr>
                  </w:rPrChange>
                </w:rPr>
                <w:t>:</w:t>
              </w:r>
            </w:ins>
            <w:ins w:id="1339" w:author="Fan, Qi" w:date="2024-09-06T13:21:00Z">
              <w:r w:rsidRPr="006D5E69">
                <w:rPr>
                  <w:lang w:val="en-US"/>
                  <w:rPrChange w:id="1340" w:author="Fan, Qi" w:date="2024-09-06T13:27:00Z">
                    <w:rPr>
                      <w:sz w:val="24"/>
                      <w:szCs w:val="24"/>
                      <w:lang w:val="en-US"/>
                    </w:rPr>
                  </w:rPrChange>
                </w:rPr>
                <w:t>0.5</w:t>
              </w:r>
            </w:ins>
            <w:ins w:id="1341" w:author="Fan, Qi" w:date="2024-09-06T13:25:00Z">
              <w:r w:rsidR="006D5E69" w:rsidRPr="006D5E69">
                <w:rPr>
                  <w:lang w:val="en-US"/>
                  <w:rPrChange w:id="1342" w:author="Fan, Qi" w:date="2024-09-06T13:27:00Z">
                    <w:rPr>
                      <w:sz w:val="24"/>
                      <w:szCs w:val="24"/>
                      <w:lang w:val="en-US"/>
                    </w:rPr>
                  </w:rPrChange>
                </w:rPr>
                <w:t xml:space="preserve"> </w:t>
              </w:r>
            </w:ins>
            <w:ins w:id="1343" w:author="Fan, Qi" w:date="2024-09-06T13:21:00Z">
              <w:r w:rsidRPr="006D5E69">
                <w:rPr>
                  <w:lang w:val="en-US"/>
                  <w:rPrChange w:id="1344" w:author="Fan, Qi" w:date="2024-09-06T13:27:00Z">
                    <w:rPr>
                      <w:sz w:val="24"/>
                      <w:szCs w:val="24"/>
                      <w:lang w:val="en-US"/>
                    </w:rPr>
                  </w:rPrChange>
                </w:rPr>
                <w:t>h(B)</w:t>
              </w:r>
            </w:ins>
          </w:p>
        </w:tc>
        <w:tc>
          <w:tcPr>
            <w:tcW w:w="0" w:type="dxa"/>
            <w:vAlign w:val="center"/>
            <w:tcPrChange w:id="1345" w:author="Fan, Qi" w:date="2024-09-06T13:27:00Z">
              <w:tcPr>
                <w:tcW w:w="1295" w:type="dxa"/>
              </w:tcPr>
            </w:tcPrChange>
          </w:tcPr>
          <w:p w14:paraId="495DE943" w14:textId="2415A998"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346" w:author="Fan, Qi" w:date="2024-09-06T13:19:00Z"/>
                <w:lang w:val="en-US"/>
                <w:rPrChange w:id="1347" w:author="Fan, Qi" w:date="2024-09-06T13:27:00Z">
                  <w:rPr>
                    <w:ins w:id="1348" w:author="Fan, Qi" w:date="2024-09-06T13:19:00Z"/>
                    <w:sz w:val="24"/>
                    <w:szCs w:val="24"/>
                    <w:lang w:val="en-US"/>
                  </w:rPr>
                </w:rPrChange>
              </w:rPr>
              <w:pPrChange w:id="1349" w:author="Fan, Qi" w:date="2024-09-06T13:27:00Z">
                <w:pPr>
                  <w:cnfStyle w:val="000000100000" w:firstRow="0" w:lastRow="0" w:firstColumn="0" w:lastColumn="0" w:oddVBand="0" w:evenVBand="0" w:oddHBand="1" w:evenHBand="0" w:firstRowFirstColumn="0" w:firstRowLastColumn="0" w:lastRowFirstColumn="0" w:lastRowLastColumn="0"/>
                </w:pPr>
              </w:pPrChange>
            </w:pPr>
            <w:ins w:id="1350" w:author="Fan, Qi" w:date="2024-09-06T13:21:00Z">
              <w:r w:rsidRPr="006D5E69">
                <w:rPr>
                  <w:lang w:val="en-US"/>
                  <w:rPrChange w:id="1351" w:author="Fan, Qi" w:date="2024-09-06T13:27:00Z">
                    <w:rPr>
                      <w:sz w:val="24"/>
                      <w:szCs w:val="24"/>
                      <w:lang w:val="en-US"/>
                    </w:rPr>
                  </w:rPrChange>
                </w:rPr>
                <w:t>1</w:t>
              </w:r>
            </w:ins>
          </w:p>
        </w:tc>
        <w:tc>
          <w:tcPr>
            <w:tcW w:w="0" w:type="dxa"/>
            <w:vAlign w:val="center"/>
            <w:tcPrChange w:id="1352" w:author="Fan, Qi" w:date="2024-09-06T13:27:00Z">
              <w:tcPr>
                <w:tcW w:w="1295" w:type="dxa"/>
              </w:tcPr>
            </w:tcPrChange>
          </w:tcPr>
          <w:p w14:paraId="32CA7C38" w14:textId="0746855F" w:rsidR="00DF1D8C" w:rsidRPr="006D5E69" w:rsidRDefault="006D5E69">
            <w:pPr>
              <w:jc w:val="center"/>
              <w:cnfStyle w:val="000000100000" w:firstRow="0" w:lastRow="0" w:firstColumn="0" w:lastColumn="0" w:oddVBand="0" w:evenVBand="0" w:oddHBand="1" w:evenHBand="0" w:firstRowFirstColumn="0" w:firstRowLastColumn="0" w:lastRowFirstColumn="0" w:lastRowLastColumn="0"/>
              <w:rPr>
                <w:ins w:id="1353" w:author="Fan, Qi" w:date="2024-09-06T13:19:00Z"/>
                <w:lang w:val="en-US"/>
                <w:rPrChange w:id="1354" w:author="Fan, Qi" w:date="2024-09-06T13:27:00Z">
                  <w:rPr>
                    <w:ins w:id="1355" w:author="Fan, Qi" w:date="2024-09-06T13:19:00Z"/>
                    <w:sz w:val="24"/>
                    <w:szCs w:val="24"/>
                    <w:lang w:val="en-US"/>
                  </w:rPr>
                </w:rPrChange>
              </w:rPr>
              <w:pPrChange w:id="1356" w:author="Fan, Qi" w:date="2024-09-06T13:27:00Z">
                <w:pPr>
                  <w:cnfStyle w:val="000000100000" w:firstRow="0" w:lastRow="0" w:firstColumn="0" w:lastColumn="0" w:oddVBand="0" w:evenVBand="0" w:oddHBand="1" w:evenHBand="0" w:firstRowFirstColumn="0" w:firstRowLastColumn="0" w:lastRowFirstColumn="0" w:lastRowLastColumn="0"/>
                </w:pPr>
              </w:pPrChange>
            </w:pPr>
            <w:ins w:id="1357" w:author="Fan, Qi" w:date="2024-09-06T13:26:00Z">
              <w:r w:rsidRPr="006D5E69">
                <w:rPr>
                  <w:lang w:val="en-US"/>
                  <w:rPrChange w:id="1358" w:author="Fan, Qi" w:date="2024-09-06T13:27:00Z">
                    <w:rPr>
                      <w:sz w:val="24"/>
                      <w:szCs w:val="24"/>
                      <w:lang w:val="en-US"/>
                    </w:rPr>
                  </w:rPrChange>
                </w:rPr>
                <w:t>3</w:t>
              </w:r>
            </w:ins>
          </w:p>
        </w:tc>
      </w:tr>
      <w:tr w:rsidR="00DF1D8C" w14:paraId="67AFF713" w14:textId="77777777" w:rsidTr="006D5E69">
        <w:trPr>
          <w:jc w:val="center"/>
          <w:ins w:id="1359" w:author="Fan, Qi" w:date="2024-09-06T13:19:00Z"/>
        </w:trPr>
        <w:tc>
          <w:tcPr>
            <w:cnfStyle w:val="001000000000" w:firstRow="0" w:lastRow="0" w:firstColumn="1" w:lastColumn="0" w:oddVBand="0" w:evenVBand="0" w:oddHBand="0" w:evenHBand="0" w:firstRowFirstColumn="0" w:firstRowLastColumn="0" w:lastRowFirstColumn="0" w:lastRowLastColumn="0"/>
            <w:tcW w:w="0" w:type="dxa"/>
            <w:vAlign w:val="center"/>
            <w:tcPrChange w:id="1360" w:author="Fan, Qi" w:date="2024-09-06T13:27:00Z">
              <w:tcPr>
                <w:tcW w:w="1294" w:type="dxa"/>
              </w:tcPr>
            </w:tcPrChange>
          </w:tcPr>
          <w:p w14:paraId="4B606635" w14:textId="2C382DDA" w:rsidR="00DF1D8C" w:rsidRDefault="006D5E69">
            <w:pPr>
              <w:jc w:val="center"/>
              <w:rPr>
                <w:ins w:id="1361" w:author="Fan, Qi" w:date="2024-09-06T13:19:00Z"/>
                <w:sz w:val="24"/>
                <w:szCs w:val="24"/>
                <w:lang w:val="en-US"/>
              </w:rPr>
              <w:pPrChange w:id="1362" w:author="Fan, Qi" w:date="2024-09-06T13:27:00Z">
                <w:pPr/>
              </w:pPrChange>
            </w:pPr>
            <w:ins w:id="1363" w:author="Fan, Qi" w:date="2024-09-06T13:21:00Z">
              <w:r>
                <w:rPr>
                  <w:sz w:val="24"/>
                  <w:szCs w:val="24"/>
                  <w:lang w:val="en-US"/>
                </w:rPr>
                <w:t>B</w:t>
              </w:r>
            </w:ins>
            <w:ins w:id="1364" w:author="Fan, Qi" w:date="2024-09-06T13:25:00Z">
              <w:r>
                <w:rPr>
                  <w:sz w:val="24"/>
                  <w:szCs w:val="24"/>
                  <w:lang w:val="en-US"/>
                </w:rPr>
                <w:t>D</w:t>
              </w:r>
            </w:ins>
            <w:ins w:id="1365" w:author="Fan, Qi" w:date="2024-09-06T13:21:00Z">
              <w:r>
                <w:rPr>
                  <w:sz w:val="24"/>
                  <w:szCs w:val="24"/>
                  <w:lang w:val="en-US"/>
                </w:rPr>
                <w:t>A</w:t>
              </w:r>
            </w:ins>
          </w:p>
        </w:tc>
        <w:tc>
          <w:tcPr>
            <w:tcW w:w="0" w:type="dxa"/>
            <w:vAlign w:val="center"/>
            <w:tcPrChange w:id="1366" w:author="Fan, Qi" w:date="2024-09-06T13:27:00Z">
              <w:tcPr>
                <w:tcW w:w="1304" w:type="dxa"/>
              </w:tcPr>
            </w:tcPrChange>
          </w:tcPr>
          <w:p w14:paraId="4C3DE65B" w14:textId="3532577A" w:rsidR="00DF1D8C" w:rsidRPr="006D5E69" w:rsidRDefault="00DF1D8C">
            <w:pPr>
              <w:jc w:val="center"/>
              <w:cnfStyle w:val="000000000000" w:firstRow="0" w:lastRow="0" w:firstColumn="0" w:lastColumn="0" w:oddVBand="0" w:evenVBand="0" w:oddHBand="0" w:evenHBand="0" w:firstRowFirstColumn="0" w:firstRowLastColumn="0" w:lastRowFirstColumn="0" w:lastRowLastColumn="0"/>
              <w:rPr>
                <w:ins w:id="1367" w:author="Fan, Qi" w:date="2024-09-06T13:19:00Z"/>
                <w:lang w:val="en-US"/>
                <w:rPrChange w:id="1368" w:author="Fan, Qi" w:date="2024-09-06T13:27:00Z">
                  <w:rPr>
                    <w:ins w:id="1369" w:author="Fan, Qi" w:date="2024-09-06T13:19:00Z"/>
                    <w:sz w:val="24"/>
                    <w:szCs w:val="24"/>
                    <w:lang w:val="en-US"/>
                  </w:rPr>
                </w:rPrChange>
              </w:rPr>
              <w:pPrChange w:id="1370" w:author="Fan, Qi" w:date="2024-09-06T13:27:00Z">
                <w:pPr>
                  <w:cnfStyle w:val="000000000000" w:firstRow="0" w:lastRow="0" w:firstColumn="0" w:lastColumn="0" w:oddVBand="0" w:evenVBand="0" w:oddHBand="0" w:evenHBand="0" w:firstRowFirstColumn="0" w:firstRowLastColumn="0" w:lastRowFirstColumn="0" w:lastRowLastColumn="0"/>
                </w:pPr>
              </w:pPrChange>
            </w:pPr>
            <w:ins w:id="1371" w:author="Fan, Qi" w:date="2024-09-06T13:19:00Z">
              <w:r w:rsidRPr="006D5E69">
                <w:rPr>
                  <w:lang w:val="en-US"/>
                  <w:rPrChange w:id="1372" w:author="Fan, Qi" w:date="2024-09-06T13:27:00Z">
                    <w:rPr>
                      <w:sz w:val="24"/>
                      <w:szCs w:val="24"/>
                      <w:lang w:val="en-US"/>
                    </w:rPr>
                  </w:rPrChange>
                </w:rPr>
                <w:t>suspension</w:t>
              </w:r>
            </w:ins>
          </w:p>
        </w:tc>
        <w:tc>
          <w:tcPr>
            <w:tcW w:w="0" w:type="dxa"/>
            <w:vAlign w:val="center"/>
            <w:tcPrChange w:id="1373" w:author="Fan, Qi" w:date="2024-09-06T13:27:00Z">
              <w:tcPr>
                <w:tcW w:w="1294" w:type="dxa"/>
              </w:tcPr>
            </w:tcPrChange>
          </w:tcPr>
          <w:p w14:paraId="7DBB087F" w14:textId="69FE0E76"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374" w:author="Fan, Qi" w:date="2024-09-06T13:19:00Z"/>
                <w:lang w:val="en-US"/>
                <w:rPrChange w:id="1375" w:author="Fan, Qi" w:date="2024-09-06T13:27:00Z">
                  <w:rPr>
                    <w:ins w:id="1376" w:author="Fan, Qi" w:date="2024-09-06T13:19:00Z"/>
                    <w:sz w:val="24"/>
                    <w:szCs w:val="24"/>
                    <w:lang w:val="en-US"/>
                  </w:rPr>
                </w:rPrChange>
              </w:rPr>
              <w:pPrChange w:id="1377" w:author="Fan, Qi" w:date="2024-09-06T13:27:00Z">
                <w:pPr>
                  <w:cnfStyle w:val="000000000000" w:firstRow="0" w:lastRow="0" w:firstColumn="0" w:lastColumn="0" w:oddVBand="0" w:evenVBand="0" w:oddHBand="0" w:evenHBand="0" w:firstRowFirstColumn="0" w:firstRowLastColumn="0" w:lastRowFirstColumn="0" w:lastRowLastColumn="0"/>
                </w:pPr>
              </w:pPrChange>
            </w:pPr>
            <w:ins w:id="1378" w:author="Fan, Qi" w:date="2024-09-06T13:22:00Z">
              <w:r w:rsidRPr="006D5E69">
                <w:rPr>
                  <w:lang w:val="en-US"/>
                  <w:rPrChange w:id="1379" w:author="Fan, Qi" w:date="2024-09-06T13:27:00Z">
                    <w:rPr>
                      <w:sz w:val="24"/>
                      <w:szCs w:val="24"/>
                      <w:lang w:val="en-US"/>
                    </w:rPr>
                  </w:rPrChange>
                </w:rPr>
                <w:t>1600</w:t>
              </w:r>
            </w:ins>
          </w:p>
        </w:tc>
        <w:tc>
          <w:tcPr>
            <w:tcW w:w="0" w:type="dxa"/>
            <w:vAlign w:val="center"/>
            <w:tcPrChange w:id="1380" w:author="Fan, Qi" w:date="2024-09-06T13:27:00Z">
              <w:tcPr>
                <w:tcW w:w="1295" w:type="dxa"/>
              </w:tcPr>
            </w:tcPrChange>
          </w:tcPr>
          <w:p w14:paraId="0B41EF5E" w14:textId="342C82E5"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381" w:author="Fan, Qi" w:date="2024-09-06T13:19:00Z"/>
                <w:lang w:val="en-US"/>
                <w:rPrChange w:id="1382" w:author="Fan, Qi" w:date="2024-09-06T13:27:00Z">
                  <w:rPr>
                    <w:ins w:id="1383" w:author="Fan, Qi" w:date="2024-09-06T13:19:00Z"/>
                    <w:sz w:val="24"/>
                    <w:szCs w:val="24"/>
                    <w:lang w:val="en-US"/>
                  </w:rPr>
                </w:rPrChange>
              </w:rPr>
              <w:pPrChange w:id="1384" w:author="Fan, Qi" w:date="2024-09-06T13:27:00Z">
                <w:pPr>
                  <w:cnfStyle w:val="000000000000" w:firstRow="0" w:lastRow="0" w:firstColumn="0" w:lastColumn="0" w:oddVBand="0" w:evenVBand="0" w:oddHBand="0" w:evenHBand="0" w:firstRowFirstColumn="0" w:firstRowLastColumn="0" w:lastRowFirstColumn="0" w:lastRowLastColumn="0"/>
                </w:pPr>
              </w:pPrChange>
            </w:pPr>
            <w:ins w:id="1385" w:author="Fan, Qi" w:date="2024-09-06T13:22:00Z">
              <w:r w:rsidRPr="006D5E69">
                <w:rPr>
                  <w:lang w:val="en-US"/>
                  <w:rPrChange w:id="1386" w:author="Fan, Qi" w:date="2024-09-06T13:27:00Z">
                    <w:rPr>
                      <w:sz w:val="24"/>
                      <w:szCs w:val="24"/>
                      <w:lang w:val="en-US"/>
                    </w:rPr>
                  </w:rPrChange>
                </w:rPr>
                <w:t>1.to 500 µL 2. 1000 µL</w:t>
              </w:r>
            </w:ins>
          </w:p>
        </w:tc>
        <w:tc>
          <w:tcPr>
            <w:tcW w:w="0" w:type="dxa"/>
            <w:vAlign w:val="center"/>
            <w:tcPrChange w:id="1387" w:author="Fan, Qi" w:date="2024-09-06T13:27:00Z">
              <w:tcPr>
                <w:tcW w:w="1295" w:type="dxa"/>
              </w:tcPr>
            </w:tcPrChange>
          </w:tcPr>
          <w:p w14:paraId="7B88AD1B" w14:textId="3B3DCB37"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388" w:author="Fan, Qi" w:date="2024-09-06T13:19:00Z"/>
                <w:lang w:val="en-US"/>
                <w:rPrChange w:id="1389" w:author="Fan, Qi" w:date="2024-09-06T13:27:00Z">
                  <w:rPr>
                    <w:ins w:id="1390" w:author="Fan, Qi" w:date="2024-09-06T13:19:00Z"/>
                    <w:sz w:val="24"/>
                    <w:szCs w:val="24"/>
                    <w:lang w:val="en-US"/>
                  </w:rPr>
                </w:rPrChange>
              </w:rPr>
              <w:pPrChange w:id="1391" w:author="Fan, Qi" w:date="2024-09-06T13:27:00Z">
                <w:pPr>
                  <w:cnfStyle w:val="000000000000" w:firstRow="0" w:lastRow="0" w:firstColumn="0" w:lastColumn="0" w:oddVBand="0" w:evenVBand="0" w:oddHBand="0" w:evenHBand="0" w:firstRowFirstColumn="0" w:firstRowLastColumn="0" w:lastRowFirstColumn="0" w:lastRowLastColumn="0"/>
                </w:pPr>
              </w:pPrChange>
            </w:pPr>
            <w:ins w:id="1392" w:author="Fan, Qi" w:date="2024-09-06T13:22:00Z">
              <w:r w:rsidRPr="006D5E69">
                <w:rPr>
                  <w:lang w:val="en-US"/>
                  <w:rPrChange w:id="1393" w:author="Fan, Qi" w:date="2024-09-06T13:27:00Z">
                    <w:rPr>
                      <w:sz w:val="24"/>
                      <w:szCs w:val="24"/>
                      <w:lang w:val="en-US"/>
                    </w:rPr>
                  </w:rPrChange>
                </w:rPr>
                <w:t>1: 1</w:t>
              </w:r>
            </w:ins>
            <w:ins w:id="1394" w:author="Fan, Qi" w:date="2024-09-06T13:25:00Z">
              <w:r w:rsidRPr="006D5E69">
                <w:rPr>
                  <w:lang w:val="en-US"/>
                  <w:rPrChange w:id="1395" w:author="Fan, Qi" w:date="2024-09-06T13:27:00Z">
                    <w:rPr>
                      <w:sz w:val="24"/>
                      <w:szCs w:val="24"/>
                      <w:lang w:val="en-US"/>
                    </w:rPr>
                  </w:rPrChange>
                </w:rPr>
                <w:t xml:space="preserve"> </w:t>
              </w:r>
            </w:ins>
            <w:ins w:id="1396" w:author="Fan, Qi" w:date="2024-09-06T13:22:00Z">
              <w:r w:rsidRPr="006D5E69">
                <w:rPr>
                  <w:lang w:val="en-US"/>
                  <w:rPrChange w:id="1397" w:author="Fan, Qi" w:date="2024-09-06T13:27:00Z">
                    <w:rPr>
                      <w:sz w:val="24"/>
                      <w:szCs w:val="24"/>
                      <w:lang w:val="en-US"/>
                    </w:rPr>
                  </w:rPrChange>
                </w:rPr>
                <w:t>h(B) 2:</w:t>
              </w:r>
            </w:ins>
            <w:ins w:id="1398" w:author="Fan, Qi" w:date="2024-09-06T13:23:00Z">
              <w:r w:rsidRPr="006D5E69">
                <w:rPr>
                  <w:lang w:val="en-US"/>
                  <w:rPrChange w:id="1399" w:author="Fan, Qi" w:date="2024-09-06T13:27:00Z">
                    <w:rPr>
                      <w:sz w:val="24"/>
                      <w:szCs w:val="24"/>
                      <w:lang w:val="en-US"/>
                    </w:rPr>
                  </w:rPrChange>
                </w:rPr>
                <w:t xml:space="preserve"> </w:t>
              </w:r>
            </w:ins>
            <w:ins w:id="1400" w:author="Fan, Qi" w:date="2024-09-06T13:25:00Z">
              <w:r w:rsidRPr="006D5E69">
                <w:rPr>
                  <w:lang w:val="en-US"/>
                  <w:rPrChange w:id="1401" w:author="Fan, Qi" w:date="2024-09-06T13:27:00Z">
                    <w:rPr>
                      <w:sz w:val="24"/>
                      <w:szCs w:val="24"/>
                      <w:lang w:val="en-US"/>
                    </w:rPr>
                  </w:rPrChange>
                </w:rPr>
                <w:t xml:space="preserve">0.5 </w:t>
              </w:r>
            </w:ins>
            <w:ins w:id="1402" w:author="Fan, Qi" w:date="2024-09-06T13:22:00Z">
              <w:r w:rsidRPr="006D5E69">
                <w:rPr>
                  <w:lang w:val="en-US"/>
                  <w:rPrChange w:id="1403" w:author="Fan, Qi" w:date="2024-09-06T13:27:00Z">
                    <w:rPr>
                      <w:sz w:val="24"/>
                      <w:szCs w:val="24"/>
                      <w:lang w:val="en-US"/>
                    </w:rPr>
                  </w:rPrChange>
                </w:rPr>
                <w:t>h(A)</w:t>
              </w:r>
            </w:ins>
          </w:p>
        </w:tc>
        <w:tc>
          <w:tcPr>
            <w:tcW w:w="0" w:type="dxa"/>
            <w:vAlign w:val="center"/>
            <w:tcPrChange w:id="1404" w:author="Fan, Qi" w:date="2024-09-06T13:27:00Z">
              <w:tcPr>
                <w:tcW w:w="1295" w:type="dxa"/>
              </w:tcPr>
            </w:tcPrChange>
          </w:tcPr>
          <w:p w14:paraId="4565DB58" w14:textId="25ACD55B"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405" w:author="Fan, Qi" w:date="2024-09-06T13:19:00Z"/>
                <w:lang w:val="en-US"/>
                <w:rPrChange w:id="1406" w:author="Fan, Qi" w:date="2024-09-06T13:27:00Z">
                  <w:rPr>
                    <w:ins w:id="1407" w:author="Fan, Qi" w:date="2024-09-06T13:19:00Z"/>
                    <w:sz w:val="24"/>
                    <w:szCs w:val="24"/>
                    <w:lang w:val="en-US"/>
                  </w:rPr>
                </w:rPrChange>
              </w:rPr>
              <w:pPrChange w:id="1408" w:author="Fan, Qi" w:date="2024-09-06T13:27:00Z">
                <w:pPr>
                  <w:cnfStyle w:val="000000000000" w:firstRow="0" w:lastRow="0" w:firstColumn="0" w:lastColumn="0" w:oddVBand="0" w:evenVBand="0" w:oddHBand="0" w:evenHBand="0" w:firstRowFirstColumn="0" w:firstRowLastColumn="0" w:lastRowFirstColumn="0" w:lastRowLastColumn="0"/>
                </w:pPr>
              </w:pPrChange>
            </w:pPr>
            <w:ins w:id="1409" w:author="Fan, Qi" w:date="2024-09-06T13:24:00Z">
              <w:r w:rsidRPr="006D5E69">
                <w:rPr>
                  <w:lang w:val="en-US"/>
                  <w:rPrChange w:id="1410" w:author="Fan, Qi" w:date="2024-09-06T13:27:00Z">
                    <w:rPr>
                      <w:sz w:val="24"/>
                      <w:szCs w:val="24"/>
                      <w:lang w:val="en-US"/>
                    </w:rPr>
                  </w:rPrChange>
                </w:rPr>
                <w:t>1</w:t>
              </w:r>
            </w:ins>
          </w:p>
        </w:tc>
        <w:tc>
          <w:tcPr>
            <w:tcW w:w="0" w:type="dxa"/>
            <w:vAlign w:val="center"/>
            <w:tcPrChange w:id="1411" w:author="Fan, Qi" w:date="2024-09-06T13:27:00Z">
              <w:tcPr>
                <w:tcW w:w="1295" w:type="dxa"/>
              </w:tcPr>
            </w:tcPrChange>
          </w:tcPr>
          <w:p w14:paraId="6F9CA698" w14:textId="37773A65"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412" w:author="Fan, Qi" w:date="2024-09-06T13:19:00Z"/>
                <w:lang w:val="en-US"/>
                <w:rPrChange w:id="1413" w:author="Fan, Qi" w:date="2024-09-06T13:27:00Z">
                  <w:rPr>
                    <w:ins w:id="1414" w:author="Fan, Qi" w:date="2024-09-06T13:19:00Z"/>
                    <w:sz w:val="24"/>
                    <w:szCs w:val="24"/>
                    <w:lang w:val="en-US"/>
                  </w:rPr>
                </w:rPrChange>
              </w:rPr>
              <w:pPrChange w:id="1415" w:author="Fan, Qi" w:date="2024-09-06T13:27:00Z">
                <w:pPr>
                  <w:cnfStyle w:val="000000000000" w:firstRow="0" w:lastRow="0" w:firstColumn="0" w:lastColumn="0" w:oddVBand="0" w:evenVBand="0" w:oddHBand="0" w:evenHBand="0" w:firstRowFirstColumn="0" w:firstRowLastColumn="0" w:lastRowFirstColumn="0" w:lastRowLastColumn="0"/>
                </w:pPr>
              </w:pPrChange>
            </w:pPr>
            <w:ins w:id="1416" w:author="Fan, Qi" w:date="2024-09-06T13:26:00Z">
              <w:r w:rsidRPr="006D5E69">
                <w:rPr>
                  <w:lang w:val="en-US"/>
                  <w:rPrChange w:id="1417" w:author="Fan, Qi" w:date="2024-09-06T13:27:00Z">
                    <w:rPr>
                      <w:sz w:val="24"/>
                      <w:szCs w:val="24"/>
                      <w:lang w:val="en-US"/>
                    </w:rPr>
                  </w:rPrChange>
                </w:rPr>
                <w:t>3</w:t>
              </w:r>
            </w:ins>
          </w:p>
        </w:tc>
      </w:tr>
      <w:tr w:rsidR="00DF1D8C" w14:paraId="70DC8CAD" w14:textId="77777777" w:rsidTr="006D5E69">
        <w:trPr>
          <w:cnfStyle w:val="000000100000" w:firstRow="0" w:lastRow="0" w:firstColumn="0" w:lastColumn="0" w:oddVBand="0" w:evenVBand="0" w:oddHBand="1" w:evenHBand="0" w:firstRowFirstColumn="0" w:firstRowLastColumn="0" w:lastRowFirstColumn="0" w:lastRowLastColumn="0"/>
          <w:jc w:val="center"/>
          <w:ins w:id="1418" w:author="Fan, Qi" w:date="2024-09-06T13:19:00Z"/>
        </w:trPr>
        <w:tc>
          <w:tcPr>
            <w:cnfStyle w:val="001000000000" w:firstRow="0" w:lastRow="0" w:firstColumn="1" w:lastColumn="0" w:oddVBand="0" w:evenVBand="0" w:oddHBand="0" w:evenHBand="0" w:firstRowFirstColumn="0" w:firstRowLastColumn="0" w:lastRowFirstColumn="0" w:lastRowLastColumn="0"/>
            <w:tcW w:w="0" w:type="dxa"/>
            <w:vAlign w:val="center"/>
            <w:tcPrChange w:id="1419" w:author="Fan, Qi" w:date="2024-09-06T13:27:00Z">
              <w:tcPr>
                <w:tcW w:w="1294" w:type="dxa"/>
              </w:tcPr>
            </w:tcPrChange>
          </w:tcPr>
          <w:p w14:paraId="727DB8C1" w14:textId="0C7E6E32" w:rsidR="00DF1D8C" w:rsidRDefault="006D5E69">
            <w:pPr>
              <w:jc w:val="center"/>
              <w:cnfStyle w:val="001000100000" w:firstRow="0" w:lastRow="0" w:firstColumn="1" w:lastColumn="0" w:oddVBand="0" w:evenVBand="0" w:oddHBand="1" w:evenHBand="0" w:firstRowFirstColumn="0" w:firstRowLastColumn="0" w:lastRowFirstColumn="0" w:lastRowLastColumn="0"/>
              <w:rPr>
                <w:ins w:id="1420" w:author="Fan, Qi" w:date="2024-09-06T13:19:00Z"/>
                <w:sz w:val="24"/>
                <w:szCs w:val="24"/>
                <w:lang w:val="en-US"/>
              </w:rPr>
              <w:pPrChange w:id="1421" w:author="Fan, Qi" w:date="2024-09-06T13:27:00Z">
                <w:pPr>
                  <w:cnfStyle w:val="001000100000" w:firstRow="0" w:lastRow="0" w:firstColumn="1" w:lastColumn="0" w:oddVBand="0" w:evenVBand="0" w:oddHBand="1" w:evenHBand="0" w:firstRowFirstColumn="0" w:firstRowLastColumn="0" w:lastRowFirstColumn="0" w:lastRowLastColumn="0"/>
                </w:pPr>
              </w:pPrChange>
            </w:pPr>
            <w:ins w:id="1422" w:author="Fan, Qi" w:date="2024-09-06T13:24:00Z">
              <w:r>
                <w:rPr>
                  <w:sz w:val="24"/>
                  <w:szCs w:val="24"/>
                  <w:lang w:val="en-US"/>
                </w:rPr>
                <w:t>A</w:t>
              </w:r>
            </w:ins>
            <w:ins w:id="1423" w:author="Fan, Qi" w:date="2024-09-06T13:25:00Z">
              <w:r>
                <w:rPr>
                  <w:sz w:val="24"/>
                  <w:szCs w:val="24"/>
                  <w:lang w:val="en-US"/>
                </w:rPr>
                <w:t>DB</w:t>
              </w:r>
            </w:ins>
          </w:p>
        </w:tc>
        <w:tc>
          <w:tcPr>
            <w:tcW w:w="0" w:type="dxa"/>
            <w:vAlign w:val="center"/>
            <w:tcPrChange w:id="1424" w:author="Fan, Qi" w:date="2024-09-06T13:27:00Z">
              <w:tcPr>
                <w:tcW w:w="1304" w:type="dxa"/>
              </w:tcPr>
            </w:tcPrChange>
          </w:tcPr>
          <w:p w14:paraId="5C25A7FE" w14:textId="6752A362" w:rsidR="00DF1D8C" w:rsidRPr="006D5E69" w:rsidRDefault="00DF1D8C">
            <w:pPr>
              <w:jc w:val="center"/>
              <w:cnfStyle w:val="000000100000" w:firstRow="0" w:lastRow="0" w:firstColumn="0" w:lastColumn="0" w:oddVBand="0" w:evenVBand="0" w:oddHBand="1" w:evenHBand="0" w:firstRowFirstColumn="0" w:firstRowLastColumn="0" w:lastRowFirstColumn="0" w:lastRowLastColumn="0"/>
              <w:rPr>
                <w:ins w:id="1425" w:author="Fan, Qi" w:date="2024-09-06T13:19:00Z"/>
                <w:lang w:val="en-US"/>
                <w:rPrChange w:id="1426" w:author="Fan, Qi" w:date="2024-09-06T13:27:00Z">
                  <w:rPr>
                    <w:ins w:id="1427" w:author="Fan, Qi" w:date="2024-09-06T13:19:00Z"/>
                    <w:sz w:val="24"/>
                    <w:szCs w:val="24"/>
                    <w:lang w:val="en-US"/>
                  </w:rPr>
                </w:rPrChange>
              </w:rPr>
              <w:pPrChange w:id="1428" w:author="Fan, Qi" w:date="2024-09-06T13:27:00Z">
                <w:pPr>
                  <w:cnfStyle w:val="000000100000" w:firstRow="0" w:lastRow="0" w:firstColumn="0" w:lastColumn="0" w:oddVBand="0" w:evenVBand="0" w:oddHBand="1" w:evenHBand="0" w:firstRowFirstColumn="0" w:firstRowLastColumn="0" w:lastRowFirstColumn="0" w:lastRowLastColumn="0"/>
                </w:pPr>
              </w:pPrChange>
            </w:pPr>
            <w:ins w:id="1429" w:author="Fan, Qi" w:date="2024-09-06T13:19:00Z">
              <w:r w:rsidRPr="006D5E69">
                <w:rPr>
                  <w:lang w:val="en-US"/>
                  <w:rPrChange w:id="1430" w:author="Fan, Qi" w:date="2024-09-06T13:27:00Z">
                    <w:rPr>
                      <w:sz w:val="24"/>
                      <w:szCs w:val="24"/>
                      <w:lang w:val="en-US"/>
                    </w:rPr>
                  </w:rPrChange>
                </w:rPr>
                <w:t>suspension</w:t>
              </w:r>
            </w:ins>
          </w:p>
        </w:tc>
        <w:tc>
          <w:tcPr>
            <w:tcW w:w="0" w:type="dxa"/>
            <w:vAlign w:val="center"/>
            <w:tcPrChange w:id="1431" w:author="Fan, Qi" w:date="2024-09-06T13:27:00Z">
              <w:tcPr>
                <w:tcW w:w="1294" w:type="dxa"/>
              </w:tcPr>
            </w:tcPrChange>
          </w:tcPr>
          <w:p w14:paraId="2BAA9A0F" w14:textId="76F4B3F2" w:rsidR="00DF1D8C" w:rsidRPr="006D5E69" w:rsidRDefault="006D5E69">
            <w:pPr>
              <w:jc w:val="center"/>
              <w:cnfStyle w:val="000000100000" w:firstRow="0" w:lastRow="0" w:firstColumn="0" w:lastColumn="0" w:oddVBand="0" w:evenVBand="0" w:oddHBand="1" w:evenHBand="0" w:firstRowFirstColumn="0" w:firstRowLastColumn="0" w:lastRowFirstColumn="0" w:lastRowLastColumn="0"/>
              <w:rPr>
                <w:ins w:id="1432" w:author="Fan, Qi" w:date="2024-09-06T13:19:00Z"/>
                <w:lang w:val="en-US"/>
                <w:rPrChange w:id="1433" w:author="Fan, Qi" w:date="2024-09-06T13:27:00Z">
                  <w:rPr>
                    <w:ins w:id="1434" w:author="Fan, Qi" w:date="2024-09-06T13:19:00Z"/>
                    <w:sz w:val="24"/>
                    <w:szCs w:val="24"/>
                    <w:lang w:val="en-US"/>
                  </w:rPr>
                </w:rPrChange>
              </w:rPr>
              <w:pPrChange w:id="1435" w:author="Fan, Qi" w:date="2024-09-06T13:27:00Z">
                <w:pPr>
                  <w:cnfStyle w:val="000000100000" w:firstRow="0" w:lastRow="0" w:firstColumn="0" w:lastColumn="0" w:oddVBand="0" w:evenVBand="0" w:oddHBand="1" w:evenHBand="0" w:firstRowFirstColumn="0" w:firstRowLastColumn="0" w:lastRowFirstColumn="0" w:lastRowLastColumn="0"/>
                </w:pPr>
              </w:pPrChange>
            </w:pPr>
            <w:ins w:id="1436" w:author="Fan, Qi" w:date="2024-09-06T13:25:00Z">
              <w:r w:rsidRPr="006D5E69">
                <w:rPr>
                  <w:lang w:val="en-US"/>
                  <w:rPrChange w:id="1437" w:author="Fan, Qi" w:date="2024-09-06T13:27:00Z">
                    <w:rPr>
                      <w:sz w:val="24"/>
                      <w:szCs w:val="24"/>
                      <w:lang w:val="en-US"/>
                    </w:rPr>
                  </w:rPrChange>
                </w:rPr>
                <w:t>3200</w:t>
              </w:r>
            </w:ins>
          </w:p>
        </w:tc>
        <w:tc>
          <w:tcPr>
            <w:tcW w:w="0" w:type="dxa"/>
            <w:vAlign w:val="center"/>
            <w:tcPrChange w:id="1438" w:author="Fan, Qi" w:date="2024-09-06T13:27:00Z">
              <w:tcPr>
                <w:tcW w:w="1295" w:type="dxa"/>
              </w:tcPr>
            </w:tcPrChange>
          </w:tcPr>
          <w:p w14:paraId="4AE502AC" w14:textId="48CA969A" w:rsidR="00DF1D8C" w:rsidRPr="006D5E69" w:rsidRDefault="006D5E69">
            <w:pPr>
              <w:jc w:val="center"/>
              <w:cnfStyle w:val="000000100000" w:firstRow="0" w:lastRow="0" w:firstColumn="0" w:lastColumn="0" w:oddVBand="0" w:evenVBand="0" w:oddHBand="1" w:evenHBand="0" w:firstRowFirstColumn="0" w:firstRowLastColumn="0" w:lastRowFirstColumn="0" w:lastRowLastColumn="0"/>
              <w:rPr>
                <w:ins w:id="1439" w:author="Fan, Qi" w:date="2024-09-06T13:19:00Z"/>
                <w:lang w:val="en-US"/>
                <w:rPrChange w:id="1440" w:author="Fan, Qi" w:date="2024-09-06T13:27:00Z">
                  <w:rPr>
                    <w:ins w:id="1441" w:author="Fan, Qi" w:date="2024-09-06T13:19:00Z"/>
                    <w:sz w:val="24"/>
                    <w:szCs w:val="24"/>
                    <w:lang w:val="en-US"/>
                  </w:rPr>
                </w:rPrChange>
              </w:rPr>
              <w:pPrChange w:id="1442" w:author="Fan, Qi" w:date="2024-09-06T13:27:00Z">
                <w:pPr>
                  <w:cnfStyle w:val="000000100000" w:firstRow="0" w:lastRow="0" w:firstColumn="0" w:lastColumn="0" w:oddVBand="0" w:evenVBand="0" w:oddHBand="1" w:evenHBand="0" w:firstRowFirstColumn="0" w:firstRowLastColumn="0" w:lastRowFirstColumn="0" w:lastRowLastColumn="0"/>
                </w:pPr>
              </w:pPrChange>
            </w:pPr>
            <w:ins w:id="1443" w:author="Fan, Qi" w:date="2024-09-06T13:25:00Z">
              <w:r w:rsidRPr="006D5E69">
                <w:rPr>
                  <w:lang w:val="en-US"/>
                  <w:rPrChange w:id="1444" w:author="Fan, Qi" w:date="2024-09-06T13:27:00Z">
                    <w:rPr>
                      <w:sz w:val="24"/>
                      <w:szCs w:val="24"/>
                      <w:lang w:val="en-US"/>
                    </w:rPr>
                  </w:rPrChange>
                </w:rPr>
                <w:t>1.to 500 µL 2. 2500 µL</w:t>
              </w:r>
            </w:ins>
          </w:p>
        </w:tc>
        <w:tc>
          <w:tcPr>
            <w:tcW w:w="0" w:type="dxa"/>
            <w:vAlign w:val="center"/>
            <w:tcPrChange w:id="1445" w:author="Fan, Qi" w:date="2024-09-06T13:27:00Z">
              <w:tcPr>
                <w:tcW w:w="1295" w:type="dxa"/>
              </w:tcPr>
            </w:tcPrChange>
          </w:tcPr>
          <w:p w14:paraId="4EA4566D" w14:textId="655ADE0D" w:rsidR="00DF1D8C" w:rsidRPr="006D5E69" w:rsidRDefault="006D5E69">
            <w:pPr>
              <w:jc w:val="center"/>
              <w:cnfStyle w:val="000000100000" w:firstRow="0" w:lastRow="0" w:firstColumn="0" w:lastColumn="0" w:oddVBand="0" w:evenVBand="0" w:oddHBand="1" w:evenHBand="0" w:firstRowFirstColumn="0" w:firstRowLastColumn="0" w:lastRowFirstColumn="0" w:lastRowLastColumn="0"/>
              <w:rPr>
                <w:ins w:id="1446" w:author="Fan, Qi" w:date="2024-09-06T13:19:00Z"/>
                <w:lang w:val="en-US"/>
                <w:rPrChange w:id="1447" w:author="Fan, Qi" w:date="2024-09-06T13:27:00Z">
                  <w:rPr>
                    <w:ins w:id="1448" w:author="Fan, Qi" w:date="2024-09-06T13:19:00Z"/>
                    <w:sz w:val="24"/>
                    <w:szCs w:val="24"/>
                    <w:lang w:val="en-US"/>
                  </w:rPr>
                </w:rPrChange>
              </w:rPr>
              <w:pPrChange w:id="1449" w:author="Fan, Qi" w:date="2024-09-06T13:27:00Z">
                <w:pPr>
                  <w:cnfStyle w:val="000000100000" w:firstRow="0" w:lastRow="0" w:firstColumn="0" w:lastColumn="0" w:oddVBand="0" w:evenVBand="0" w:oddHBand="1" w:evenHBand="0" w:firstRowFirstColumn="0" w:firstRowLastColumn="0" w:lastRowFirstColumn="0" w:lastRowLastColumn="0"/>
                </w:pPr>
              </w:pPrChange>
            </w:pPr>
            <w:ins w:id="1450" w:author="Fan, Qi" w:date="2024-09-06T13:25:00Z">
              <w:r w:rsidRPr="006D5E69">
                <w:rPr>
                  <w:lang w:val="en-US"/>
                  <w:rPrChange w:id="1451" w:author="Fan, Qi" w:date="2024-09-06T13:27:00Z">
                    <w:rPr>
                      <w:sz w:val="24"/>
                      <w:szCs w:val="24"/>
                      <w:lang w:val="en-US"/>
                    </w:rPr>
                  </w:rPrChange>
                </w:rPr>
                <w:t>1:</w:t>
              </w:r>
              <w:r w:rsidRPr="006D5E69">
                <w:rPr>
                  <w:rFonts w:cstheme="minorHAnsi"/>
                  <w:lang w:val="en-US"/>
                  <w:rPrChange w:id="1452" w:author="Fan, Qi" w:date="2024-09-06T13:27:00Z">
                    <w:rPr>
                      <w:rFonts w:cstheme="minorHAnsi"/>
                      <w:sz w:val="24"/>
                      <w:szCs w:val="24"/>
                      <w:lang w:val="en-US"/>
                    </w:rPr>
                  </w:rPrChange>
                </w:rPr>
                <w:t>1 h(A) 2:</w:t>
              </w:r>
              <w:r w:rsidRPr="006D5E69">
                <w:rPr>
                  <w:lang w:val="en-US"/>
                  <w:rPrChange w:id="1453" w:author="Fan, Qi" w:date="2024-09-06T13:27:00Z">
                    <w:rPr>
                      <w:sz w:val="24"/>
                      <w:szCs w:val="24"/>
                      <w:lang w:val="en-US"/>
                    </w:rPr>
                  </w:rPrChange>
                </w:rPr>
                <w:t>0 h(B)</w:t>
              </w:r>
            </w:ins>
          </w:p>
        </w:tc>
        <w:tc>
          <w:tcPr>
            <w:tcW w:w="0" w:type="dxa"/>
            <w:vAlign w:val="center"/>
            <w:tcPrChange w:id="1454" w:author="Fan, Qi" w:date="2024-09-06T13:27:00Z">
              <w:tcPr>
                <w:tcW w:w="1295" w:type="dxa"/>
              </w:tcPr>
            </w:tcPrChange>
          </w:tcPr>
          <w:p w14:paraId="11947A8D" w14:textId="6AA46EC1" w:rsidR="00DF1D8C" w:rsidRPr="006D5E69" w:rsidRDefault="006D5E69">
            <w:pPr>
              <w:jc w:val="center"/>
              <w:cnfStyle w:val="000000100000" w:firstRow="0" w:lastRow="0" w:firstColumn="0" w:lastColumn="0" w:oddVBand="0" w:evenVBand="0" w:oddHBand="1" w:evenHBand="0" w:firstRowFirstColumn="0" w:firstRowLastColumn="0" w:lastRowFirstColumn="0" w:lastRowLastColumn="0"/>
              <w:rPr>
                <w:ins w:id="1455" w:author="Fan, Qi" w:date="2024-09-06T13:19:00Z"/>
                <w:lang w:val="en-US"/>
                <w:rPrChange w:id="1456" w:author="Fan, Qi" w:date="2024-09-06T13:27:00Z">
                  <w:rPr>
                    <w:ins w:id="1457" w:author="Fan, Qi" w:date="2024-09-06T13:19:00Z"/>
                    <w:sz w:val="24"/>
                    <w:szCs w:val="24"/>
                    <w:lang w:val="en-US"/>
                  </w:rPr>
                </w:rPrChange>
              </w:rPr>
              <w:pPrChange w:id="1458" w:author="Fan, Qi" w:date="2024-09-06T13:27:00Z">
                <w:pPr>
                  <w:cnfStyle w:val="000000100000" w:firstRow="0" w:lastRow="0" w:firstColumn="0" w:lastColumn="0" w:oddVBand="0" w:evenVBand="0" w:oddHBand="1" w:evenHBand="0" w:firstRowFirstColumn="0" w:firstRowLastColumn="0" w:lastRowFirstColumn="0" w:lastRowLastColumn="0"/>
                </w:pPr>
              </w:pPrChange>
            </w:pPr>
            <w:ins w:id="1459" w:author="Fan, Qi" w:date="2024-09-06T13:26:00Z">
              <w:r w:rsidRPr="006D5E69">
                <w:rPr>
                  <w:lang w:val="en-US"/>
                  <w:rPrChange w:id="1460" w:author="Fan, Qi" w:date="2024-09-06T13:27:00Z">
                    <w:rPr>
                      <w:sz w:val="24"/>
                      <w:szCs w:val="24"/>
                      <w:lang w:val="en-US"/>
                    </w:rPr>
                  </w:rPrChange>
                </w:rPr>
                <w:t>1</w:t>
              </w:r>
            </w:ins>
          </w:p>
        </w:tc>
        <w:tc>
          <w:tcPr>
            <w:tcW w:w="0" w:type="dxa"/>
            <w:vAlign w:val="center"/>
            <w:tcPrChange w:id="1461" w:author="Fan, Qi" w:date="2024-09-06T13:27:00Z">
              <w:tcPr>
                <w:tcW w:w="1295" w:type="dxa"/>
              </w:tcPr>
            </w:tcPrChange>
          </w:tcPr>
          <w:p w14:paraId="082E3CBB" w14:textId="740806F6" w:rsidR="00DF1D8C" w:rsidRPr="006D5E69" w:rsidRDefault="006D5E69">
            <w:pPr>
              <w:jc w:val="center"/>
              <w:cnfStyle w:val="000000100000" w:firstRow="0" w:lastRow="0" w:firstColumn="0" w:lastColumn="0" w:oddVBand="0" w:evenVBand="0" w:oddHBand="1" w:evenHBand="0" w:firstRowFirstColumn="0" w:firstRowLastColumn="0" w:lastRowFirstColumn="0" w:lastRowLastColumn="0"/>
              <w:rPr>
                <w:ins w:id="1462" w:author="Fan, Qi" w:date="2024-09-06T13:19:00Z"/>
                <w:lang w:val="en-US"/>
                <w:rPrChange w:id="1463" w:author="Fan, Qi" w:date="2024-09-06T13:27:00Z">
                  <w:rPr>
                    <w:ins w:id="1464" w:author="Fan, Qi" w:date="2024-09-06T13:19:00Z"/>
                    <w:sz w:val="24"/>
                    <w:szCs w:val="24"/>
                    <w:lang w:val="en-US"/>
                  </w:rPr>
                </w:rPrChange>
              </w:rPr>
              <w:pPrChange w:id="1465" w:author="Fan, Qi" w:date="2024-09-06T13:27:00Z">
                <w:pPr>
                  <w:cnfStyle w:val="000000100000" w:firstRow="0" w:lastRow="0" w:firstColumn="0" w:lastColumn="0" w:oddVBand="0" w:evenVBand="0" w:oddHBand="1" w:evenHBand="0" w:firstRowFirstColumn="0" w:firstRowLastColumn="0" w:lastRowFirstColumn="0" w:lastRowLastColumn="0"/>
                </w:pPr>
              </w:pPrChange>
            </w:pPr>
            <w:ins w:id="1466" w:author="Fan, Qi" w:date="2024-09-06T13:26:00Z">
              <w:r w:rsidRPr="006D5E69">
                <w:rPr>
                  <w:lang w:val="en-US"/>
                  <w:rPrChange w:id="1467" w:author="Fan, Qi" w:date="2024-09-06T13:27:00Z">
                    <w:rPr>
                      <w:sz w:val="24"/>
                      <w:szCs w:val="24"/>
                      <w:lang w:val="en-US"/>
                    </w:rPr>
                  </w:rPrChange>
                </w:rPr>
                <w:t>3</w:t>
              </w:r>
            </w:ins>
          </w:p>
        </w:tc>
      </w:tr>
      <w:tr w:rsidR="006D5E69" w14:paraId="05F5E830" w14:textId="77777777" w:rsidTr="006D5E69">
        <w:trPr>
          <w:jc w:val="center"/>
          <w:ins w:id="1468" w:author="Fan, Qi" w:date="2024-09-06T13:19:00Z"/>
        </w:trPr>
        <w:tc>
          <w:tcPr>
            <w:cnfStyle w:val="001000000000" w:firstRow="0" w:lastRow="0" w:firstColumn="1" w:lastColumn="0" w:oddVBand="0" w:evenVBand="0" w:oddHBand="0" w:evenHBand="0" w:firstRowFirstColumn="0" w:firstRowLastColumn="0" w:lastRowFirstColumn="0" w:lastRowLastColumn="0"/>
            <w:tcW w:w="1294" w:type="dxa"/>
            <w:vAlign w:val="center"/>
          </w:tcPr>
          <w:p w14:paraId="3AE0D919" w14:textId="39925354" w:rsidR="00DF1D8C" w:rsidRDefault="006D5E69">
            <w:pPr>
              <w:jc w:val="center"/>
              <w:rPr>
                <w:ins w:id="1469" w:author="Fan, Qi" w:date="2024-09-06T13:19:00Z"/>
                <w:sz w:val="24"/>
                <w:szCs w:val="24"/>
                <w:lang w:val="en-US"/>
              </w:rPr>
              <w:pPrChange w:id="1470" w:author="Fan, Qi" w:date="2024-09-06T13:27:00Z">
                <w:pPr/>
              </w:pPrChange>
            </w:pPr>
            <w:ins w:id="1471" w:author="Fan, Qi" w:date="2024-09-06T13:28:00Z">
              <w:r>
                <w:rPr>
                  <w:sz w:val="24"/>
                  <w:szCs w:val="24"/>
                  <w:lang w:val="en-US"/>
                </w:rPr>
                <w:t>BDA</w:t>
              </w:r>
            </w:ins>
          </w:p>
        </w:tc>
        <w:tc>
          <w:tcPr>
            <w:tcW w:w="1304" w:type="dxa"/>
            <w:vAlign w:val="center"/>
          </w:tcPr>
          <w:p w14:paraId="5EF56048" w14:textId="6852CC0D" w:rsidR="00DF1D8C" w:rsidRPr="006D5E69" w:rsidRDefault="00DF1D8C">
            <w:pPr>
              <w:jc w:val="center"/>
              <w:cnfStyle w:val="000000000000" w:firstRow="0" w:lastRow="0" w:firstColumn="0" w:lastColumn="0" w:oddVBand="0" w:evenVBand="0" w:oddHBand="0" w:evenHBand="0" w:firstRowFirstColumn="0" w:firstRowLastColumn="0" w:lastRowFirstColumn="0" w:lastRowLastColumn="0"/>
              <w:rPr>
                <w:ins w:id="1472" w:author="Fan, Qi" w:date="2024-09-06T13:19:00Z"/>
                <w:lang w:val="en-US"/>
                <w:rPrChange w:id="1473" w:author="Fan, Qi" w:date="2024-09-06T13:27:00Z">
                  <w:rPr>
                    <w:ins w:id="1474" w:author="Fan, Qi" w:date="2024-09-06T13:19:00Z"/>
                    <w:sz w:val="24"/>
                    <w:szCs w:val="24"/>
                    <w:lang w:val="en-US"/>
                  </w:rPr>
                </w:rPrChange>
              </w:rPr>
              <w:pPrChange w:id="1475" w:author="Fan, Qi" w:date="2024-09-06T13:27:00Z">
                <w:pPr>
                  <w:cnfStyle w:val="000000000000" w:firstRow="0" w:lastRow="0" w:firstColumn="0" w:lastColumn="0" w:oddVBand="0" w:evenVBand="0" w:oddHBand="0" w:evenHBand="0" w:firstRowFirstColumn="0" w:firstRowLastColumn="0" w:lastRowFirstColumn="0" w:lastRowLastColumn="0"/>
                </w:pPr>
              </w:pPrChange>
            </w:pPr>
            <w:ins w:id="1476" w:author="Fan, Qi" w:date="2024-09-06T13:19:00Z">
              <w:r w:rsidRPr="006D5E69">
                <w:rPr>
                  <w:lang w:val="en-US"/>
                  <w:rPrChange w:id="1477" w:author="Fan, Qi" w:date="2024-09-06T13:27:00Z">
                    <w:rPr>
                      <w:sz w:val="24"/>
                      <w:szCs w:val="24"/>
                      <w:lang w:val="en-US"/>
                    </w:rPr>
                  </w:rPrChange>
                </w:rPr>
                <w:t>suspension</w:t>
              </w:r>
            </w:ins>
          </w:p>
        </w:tc>
        <w:tc>
          <w:tcPr>
            <w:tcW w:w="1294" w:type="dxa"/>
            <w:vAlign w:val="center"/>
          </w:tcPr>
          <w:p w14:paraId="067B9FF3" w14:textId="4404EF6E"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478" w:author="Fan, Qi" w:date="2024-09-06T13:19:00Z"/>
                <w:lang w:val="en-US"/>
                <w:rPrChange w:id="1479" w:author="Fan, Qi" w:date="2024-09-06T13:27:00Z">
                  <w:rPr>
                    <w:ins w:id="1480" w:author="Fan, Qi" w:date="2024-09-06T13:19:00Z"/>
                    <w:sz w:val="24"/>
                    <w:szCs w:val="24"/>
                    <w:lang w:val="en-US"/>
                  </w:rPr>
                </w:rPrChange>
              </w:rPr>
              <w:pPrChange w:id="1481" w:author="Fan, Qi" w:date="2024-09-06T13:27:00Z">
                <w:pPr>
                  <w:cnfStyle w:val="000000000000" w:firstRow="0" w:lastRow="0" w:firstColumn="0" w:lastColumn="0" w:oddVBand="0" w:evenVBand="0" w:oddHBand="0" w:evenHBand="0" w:firstRowFirstColumn="0" w:firstRowLastColumn="0" w:lastRowFirstColumn="0" w:lastRowLastColumn="0"/>
                </w:pPr>
              </w:pPrChange>
            </w:pPr>
            <w:ins w:id="1482" w:author="Fan, Qi" w:date="2024-09-06T13:26:00Z">
              <w:r w:rsidRPr="006D5E69">
                <w:rPr>
                  <w:lang w:val="en-US"/>
                  <w:rPrChange w:id="1483" w:author="Fan, Qi" w:date="2024-09-06T13:27:00Z">
                    <w:rPr>
                      <w:sz w:val="24"/>
                      <w:szCs w:val="24"/>
                      <w:lang w:val="en-US"/>
                    </w:rPr>
                  </w:rPrChange>
                </w:rPr>
                <w:t>3200</w:t>
              </w:r>
            </w:ins>
          </w:p>
        </w:tc>
        <w:tc>
          <w:tcPr>
            <w:tcW w:w="1295" w:type="dxa"/>
            <w:vAlign w:val="center"/>
          </w:tcPr>
          <w:p w14:paraId="4FB3CF12" w14:textId="00E70947"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484" w:author="Fan, Qi" w:date="2024-09-06T13:19:00Z"/>
                <w:lang w:val="en-US"/>
                <w:rPrChange w:id="1485" w:author="Fan, Qi" w:date="2024-09-06T13:27:00Z">
                  <w:rPr>
                    <w:ins w:id="1486" w:author="Fan, Qi" w:date="2024-09-06T13:19:00Z"/>
                    <w:sz w:val="24"/>
                    <w:szCs w:val="24"/>
                    <w:lang w:val="en-US"/>
                  </w:rPr>
                </w:rPrChange>
              </w:rPr>
              <w:pPrChange w:id="1487" w:author="Fan, Qi" w:date="2024-09-06T13:27:00Z">
                <w:pPr>
                  <w:cnfStyle w:val="000000000000" w:firstRow="0" w:lastRow="0" w:firstColumn="0" w:lastColumn="0" w:oddVBand="0" w:evenVBand="0" w:oddHBand="0" w:evenHBand="0" w:firstRowFirstColumn="0" w:firstRowLastColumn="0" w:lastRowFirstColumn="0" w:lastRowLastColumn="0"/>
                </w:pPr>
              </w:pPrChange>
            </w:pPr>
            <w:ins w:id="1488" w:author="Fan, Qi" w:date="2024-09-06T13:26:00Z">
              <w:r w:rsidRPr="006D5E69">
                <w:rPr>
                  <w:lang w:val="en-US"/>
                  <w:rPrChange w:id="1489" w:author="Fan, Qi" w:date="2024-09-06T13:27:00Z">
                    <w:rPr>
                      <w:sz w:val="24"/>
                      <w:szCs w:val="24"/>
                      <w:lang w:val="en-US"/>
                    </w:rPr>
                  </w:rPrChange>
                </w:rPr>
                <w:t>1.to 500 µL 2. 2500 µL</w:t>
              </w:r>
            </w:ins>
          </w:p>
        </w:tc>
        <w:tc>
          <w:tcPr>
            <w:tcW w:w="1295" w:type="dxa"/>
            <w:vAlign w:val="center"/>
          </w:tcPr>
          <w:p w14:paraId="401BBC4E" w14:textId="1A8372A5"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490" w:author="Fan, Qi" w:date="2024-09-06T13:19:00Z"/>
                <w:lang w:val="en-US"/>
                <w:rPrChange w:id="1491" w:author="Fan, Qi" w:date="2024-09-06T13:27:00Z">
                  <w:rPr>
                    <w:ins w:id="1492" w:author="Fan, Qi" w:date="2024-09-06T13:19:00Z"/>
                    <w:sz w:val="24"/>
                    <w:szCs w:val="24"/>
                    <w:lang w:val="en-US"/>
                  </w:rPr>
                </w:rPrChange>
              </w:rPr>
              <w:pPrChange w:id="1493" w:author="Fan, Qi" w:date="2024-09-06T13:27:00Z">
                <w:pPr>
                  <w:cnfStyle w:val="000000000000" w:firstRow="0" w:lastRow="0" w:firstColumn="0" w:lastColumn="0" w:oddVBand="0" w:evenVBand="0" w:oddHBand="0" w:evenHBand="0" w:firstRowFirstColumn="0" w:firstRowLastColumn="0" w:lastRowFirstColumn="0" w:lastRowLastColumn="0"/>
                </w:pPr>
              </w:pPrChange>
            </w:pPr>
            <w:ins w:id="1494" w:author="Fan, Qi" w:date="2024-09-06T13:25:00Z">
              <w:r w:rsidRPr="006D5E69">
                <w:rPr>
                  <w:lang w:val="en-US"/>
                  <w:rPrChange w:id="1495" w:author="Fan, Qi" w:date="2024-09-06T13:27:00Z">
                    <w:rPr>
                      <w:sz w:val="24"/>
                      <w:szCs w:val="24"/>
                      <w:lang w:val="en-US"/>
                    </w:rPr>
                  </w:rPrChange>
                </w:rPr>
                <w:t>1:</w:t>
              </w:r>
              <w:r w:rsidRPr="006D5E69">
                <w:rPr>
                  <w:rFonts w:cstheme="minorHAnsi"/>
                  <w:lang w:val="en-US"/>
                  <w:rPrChange w:id="1496" w:author="Fan, Qi" w:date="2024-09-06T13:27:00Z">
                    <w:rPr>
                      <w:rFonts w:cstheme="minorHAnsi"/>
                      <w:sz w:val="24"/>
                      <w:szCs w:val="24"/>
                      <w:lang w:val="en-US"/>
                    </w:rPr>
                  </w:rPrChange>
                </w:rPr>
                <w:t>1 h(</w:t>
              </w:r>
            </w:ins>
            <w:ins w:id="1497" w:author="Fan, Qi" w:date="2024-09-06T13:28:00Z">
              <w:r>
                <w:rPr>
                  <w:rFonts w:cstheme="minorHAnsi"/>
                  <w:lang w:val="en-US"/>
                </w:rPr>
                <w:t>B</w:t>
              </w:r>
            </w:ins>
            <w:ins w:id="1498" w:author="Fan, Qi" w:date="2024-09-06T13:25:00Z">
              <w:r w:rsidRPr="006D5E69">
                <w:rPr>
                  <w:rFonts w:cstheme="minorHAnsi"/>
                  <w:lang w:val="en-US"/>
                  <w:rPrChange w:id="1499" w:author="Fan, Qi" w:date="2024-09-06T13:27:00Z">
                    <w:rPr>
                      <w:rFonts w:cstheme="minorHAnsi"/>
                      <w:sz w:val="24"/>
                      <w:szCs w:val="24"/>
                      <w:lang w:val="en-US"/>
                    </w:rPr>
                  </w:rPrChange>
                </w:rPr>
                <w:t>) 2:</w:t>
              </w:r>
              <w:r w:rsidRPr="006D5E69">
                <w:rPr>
                  <w:lang w:val="en-US"/>
                  <w:rPrChange w:id="1500" w:author="Fan, Qi" w:date="2024-09-06T13:27:00Z">
                    <w:rPr>
                      <w:sz w:val="24"/>
                      <w:szCs w:val="24"/>
                      <w:lang w:val="en-US"/>
                    </w:rPr>
                  </w:rPrChange>
                </w:rPr>
                <w:t>0 h(</w:t>
              </w:r>
            </w:ins>
            <w:ins w:id="1501" w:author="Fan, Qi" w:date="2024-09-06T13:28:00Z">
              <w:r>
                <w:rPr>
                  <w:lang w:val="en-US"/>
                </w:rPr>
                <w:t>A</w:t>
              </w:r>
            </w:ins>
            <w:ins w:id="1502" w:author="Fan, Qi" w:date="2024-09-06T13:25:00Z">
              <w:r w:rsidRPr="006D5E69">
                <w:rPr>
                  <w:lang w:val="en-US"/>
                  <w:rPrChange w:id="1503" w:author="Fan, Qi" w:date="2024-09-06T13:27:00Z">
                    <w:rPr>
                      <w:sz w:val="24"/>
                      <w:szCs w:val="24"/>
                      <w:lang w:val="en-US"/>
                    </w:rPr>
                  </w:rPrChange>
                </w:rPr>
                <w:t>)</w:t>
              </w:r>
            </w:ins>
          </w:p>
        </w:tc>
        <w:tc>
          <w:tcPr>
            <w:tcW w:w="1295" w:type="dxa"/>
            <w:vAlign w:val="center"/>
          </w:tcPr>
          <w:p w14:paraId="0313E337" w14:textId="4139CF49"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504" w:author="Fan, Qi" w:date="2024-09-06T13:19:00Z"/>
                <w:lang w:val="en-US"/>
                <w:rPrChange w:id="1505" w:author="Fan, Qi" w:date="2024-09-06T13:27:00Z">
                  <w:rPr>
                    <w:ins w:id="1506" w:author="Fan, Qi" w:date="2024-09-06T13:19:00Z"/>
                    <w:sz w:val="24"/>
                    <w:szCs w:val="24"/>
                    <w:lang w:val="en-US"/>
                  </w:rPr>
                </w:rPrChange>
              </w:rPr>
              <w:pPrChange w:id="1507" w:author="Fan, Qi" w:date="2024-09-06T13:27:00Z">
                <w:pPr>
                  <w:cnfStyle w:val="000000000000" w:firstRow="0" w:lastRow="0" w:firstColumn="0" w:lastColumn="0" w:oddVBand="0" w:evenVBand="0" w:oddHBand="0" w:evenHBand="0" w:firstRowFirstColumn="0" w:firstRowLastColumn="0" w:lastRowFirstColumn="0" w:lastRowLastColumn="0"/>
                </w:pPr>
              </w:pPrChange>
            </w:pPr>
            <w:ins w:id="1508" w:author="Fan, Qi" w:date="2024-09-06T13:26:00Z">
              <w:r w:rsidRPr="006D5E69">
                <w:rPr>
                  <w:lang w:val="en-US"/>
                  <w:rPrChange w:id="1509" w:author="Fan, Qi" w:date="2024-09-06T13:27:00Z">
                    <w:rPr>
                      <w:sz w:val="24"/>
                      <w:szCs w:val="24"/>
                      <w:lang w:val="en-US"/>
                    </w:rPr>
                  </w:rPrChange>
                </w:rPr>
                <w:t>1</w:t>
              </w:r>
            </w:ins>
          </w:p>
        </w:tc>
        <w:tc>
          <w:tcPr>
            <w:tcW w:w="1295" w:type="dxa"/>
            <w:vAlign w:val="center"/>
          </w:tcPr>
          <w:p w14:paraId="2D007785" w14:textId="72FFF623" w:rsidR="00DF1D8C" w:rsidRPr="006D5E69" w:rsidRDefault="006D5E69">
            <w:pPr>
              <w:jc w:val="center"/>
              <w:cnfStyle w:val="000000000000" w:firstRow="0" w:lastRow="0" w:firstColumn="0" w:lastColumn="0" w:oddVBand="0" w:evenVBand="0" w:oddHBand="0" w:evenHBand="0" w:firstRowFirstColumn="0" w:firstRowLastColumn="0" w:lastRowFirstColumn="0" w:lastRowLastColumn="0"/>
              <w:rPr>
                <w:ins w:id="1510" w:author="Fan, Qi" w:date="2024-09-06T13:19:00Z"/>
                <w:lang w:val="en-US"/>
                <w:rPrChange w:id="1511" w:author="Fan, Qi" w:date="2024-09-06T13:27:00Z">
                  <w:rPr>
                    <w:ins w:id="1512" w:author="Fan, Qi" w:date="2024-09-06T13:19:00Z"/>
                    <w:sz w:val="24"/>
                    <w:szCs w:val="24"/>
                    <w:lang w:val="en-US"/>
                  </w:rPr>
                </w:rPrChange>
              </w:rPr>
              <w:pPrChange w:id="1513" w:author="Fan, Qi" w:date="2024-09-06T13:27:00Z">
                <w:pPr>
                  <w:cnfStyle w:val="000000000000" w:firstRow="0" w:lastRow="0" w:firstColumn="0" w:lastColumn="0" w:oddVBand="0" w:evenVBand="0" w:oddHBand="0" w:evenHBand="0" w:firstRowFirstColumn="0" w:firstRowLastColumn="0" w:lastRowFirstColumn="0" w:lastRowLastColumn="0"/>
                </w:pPr>
              </w:pPrChange>
            </w:pPr>
            <w:ins w:id="1514" w:author="Fan, Qi" w:date="2024-09-06T13:26:00Z">
              <w:r w:rsidRPr="006D5E69">
                <w:rPr>
                  <w:lang w:val="en-US"/>
                  <w:rPrChange w:id="1515" w:author="Fan, Qi" w:date="2024-09-06T13:27:00Z">
                    <w:rPr>
                      <w:sz w:val="24"/>
                      <w:szCs w:val="24"/>
                      <w:lang w:val="en-US"/>
                    </w:rPr>
                  </w:rPrChange>
                </w:rPr>
                <w:t>3</w:t>
              </w:r>
            </w:ins>
          </w:p>
        </w:tc>
      </w:tr>
    </w:tbl>
    <w:p w14:paraId="799AC049" w14:textId="77777777" w:rsidR="00D502EA" w:rsidRPr="00D502EA" w:rsidRDefault="00D502EA" w:rsidP="00D502EA">
      <w:pPr>
        <w:spacing w:after="0" w:line="240" w:lineRule="auto"/>
        <w:rPr>
          <w:ins w:id="1516" w:author="Fan, Qi" w:date="2024-09-06T13:01:00Z"/>
          <w:sz w:val="24"/>
          <w:szCs w:val="24"/>
          <w:lang w:val="en-US"/>
          <w:rPrChange w:id="1517" w:author="Fan, Qi" w:date="2024-09-06T13:03:00Z">
            <w:rPr>
              <w:ins w:id="1518" w:author="Fan, Qi" w:date="2024-09-06T13:01:00Z"/>
              <w:rFonts w:ascii="Times New Roman" w:eastAsia="Times New Roman" w:hAnsi="Times New Roman" w:cs="Times New Roman"/>
              <w:sz w:val="24"/>
              <w:szCs w:val="24"/>
            </w:rPr>
          </w:rPrChange>
        </w:rPr>
      </w:pPr>
    </w:p>
    <w:p w14:paraId="456C3F44" w14:textId="77777777" w:rsidR="004D23B5" w:rsidRDefault="004D23B5">
      <w:pPr>
        <w:rPr>
          <w:ins w:id="1519" w:author="Fan, Qi" w:date="2024-09-06T13:47:00Z"/>
          <w:sz w:val="24"/>
          <w:szCs w:val="24"/>
          <w:lang w:val="en-US"/>
        </w:rPr>
      </w:pPr>
    </w:p>
    <w:p w14:paraId="5D7FA443" w14:textId="6EF4EE70" w:rsidR="006D5E69" w:rsidRDefault="004D23B5">
      <w:pPr>
        <w:rPr>
          <w:ins w:id="1520" w:author="Fan, Qi" w:date="2024-09-06T13:31:00Z"/>
          <w:sz w:val="24"/>
          <w:szCs w:val="24"/>
          <w:lang w:val="en-US"/>
        </w:rPr>
      </w:pPr>
      <w:ins w:id="1521" w:author="Fan, Qi" w:date="2024-09-06T13:47:00Z">
        <w:r>
          <w:rPr>
            <w:sz w:val="24"/>
            <w:szCs w:val="24"/>
            <w:lang w:val="en-US"/>
          </w:rPr>
          <w:t>Table A2.</w:t>
        </w:r>
        <w:r w:rsidRPr="00FB36E9">
          <w:rPr>
            <w:lang w:val="en-US"/>
          </w:rPr>
          <w:t xml:space="preserve"> </w:t>
        </w:r>
        <w:r>
          <w:rPr>
            <w:sz w:val="24"/>
            <w:szCs w:val="24"/>
            <w:lang w:val="en-US"/>
          </w:rPr>
          <w:t>The parameters of p</w:t>
        </w:r>
        <w:r w:rsidRPr="006D5E69">
          <w:rPr>
            <w:sz w:val="24"/>
            <w:szCs w:val="24"/>
            <w:lang w:val="en-US"/>
          </w:rPr>
          <w:t>re-experiment</w:t>
        </w:r>
        <w:r>
          <w:rPr>
            <w:sz w:val="24"/>
            <w:szCs w:val="24"/>
            <w:lang w:val="en-US"/>
          </w:rPr>
          <w:t xml:space="preserve"> of disperser treatment.</w:t>
        </w:r>
        <w:r w:rsidRPr="00FB36E9">
          <w:rPr>
            <w:sz w:val="24"/>
            <w:szCs w:val="24"/>
            <w:lang w:val="en-US"/>
          </w:rPr>
          <w:t xml:space="preserve"> </w:t>
        </w:r>
      </w:ins>
    </w:p>
    <w:tbl>
      <w:tblPr>
        <w:tblStyle w:val="TableGrid"/>
        <w:tblW w:w="0" w:type="auto"/>
        <w:jc w:val="center"/>
        <w:tblLook w:val="04A0" w:firstRow="1" w:lastRow="0" w:firstColumn="1" w:lastColumn="0" w:noHBand="0" w:noVBand="1"/>
        <w:tblPrChange w:id="1522" w:author="Fan, Qi" w:date="2024-09-06T13:33:00Z">
          <w:tblPr>
            <w:tblStyle w:val="TableGrid"/>
            <w:tblW w:w="0" w:type="auto"/>
            <w:tblLook w:val="04A0" w:firstRow="1" w:lastRow="0" w:firstColumn="1" w:lastColumn="0" w:noHBand="0" w:noVBand="1"/>
          </w:tblPr>
        </w:tblPrChange>
      </w:tblPr>
      <w:tblGrid>
        <w:gridCol w:w="3020"/>
        <w:gridCol w:w="3021"/>
        <w:tblGridChange w:id="1523">
          <w:tblGrid>
            <w:gridCol w:w="3020"/>
            <w:gridCol w:w="3021"/>
          </w:tblGrid>
        </w:tblGridChange>
      </w:tblGrid>
      <w:tr w:rsidR="007748B8" w14:paraId="6D7968A4" w14:textId="77777777" w:rsidTr="007748B8">
        <w:trPr>
          <w:jc w:val="center"/>
          <w:ins w:id="1524" w:author="Fan, Qi" w:date="2024-09-06T13:31:00Z"/>
        </w:trPr>
        <w:tc>
          <w:tcPr>
            <w:tcW w:w="3020" w:type="dxa"/>
            <w:vAlign w:val="center"/>
            <w:tcPrChange w:id="1525" w:author="Fan, Qi" w:date="2024-09-06T13:33:00Z">
              <w:tcPr>
                <w:tcW w:w="3020" w:type="dxa"/>
              </w:tcPr>
            </w:tcPrChange>
          </w:tcPr>
          <w:p w14:paraId="7C628BB8" w14:textId="6111B176" w:rsidR="007748B8" w:rsidRPr="007748B8" w:rsidRDefault="007748B8">
            <w:pPr>
              <w:jc w:val="center"/>
              <w:rPr>
                <w:ins w:id="1526" w:author="Fan, Qi" w:date="2024-09-06T13:31:00Z"/>
                <w:b/>
                <w:bCs/>
                <w:sz w:val="28"/>
                <w:szCs w:val="28"/>
                <w:lang w:val="en-US"/>
                <w:rPrChange w:id="1527" w:author="Fan, Qi" w:date="2024-09-06T13:33:00Z">
                  <w:rPr>
                    <w:ins w:id="1528" w:author="Fan, Qi" w:date="2024-09-06T13:31:00Z"/>
                    <w:sz w:val="24"/>
                    <w:szCs w:val="24"/>
                    <w:lang w:val="en-US"/>
                  </w:rPr>
                </w:rPrChange>
              </w:rPr>
              <w:pPrChange w:id="1529" w:author="Fan, Qi" w:date="2024-09-06T13:33:00Z">
                <w:pPr/>
              </w:pPrChange>
            </w:pPr>
            <w:ins w:id="1530" w:author="Fan, Qi" w:date="2024-09-06T13:32:00Z">
              <w:r w:rsidRPr="007748B8">
                <w:rPr>
                  <w:b/>
                  <w:bCs/>
                  <w:sz w:val="28"/>
                  <w:szCs w:val="28"/>
                  <w:lang w:val="en-US"/>
                  <w:rPrChange w:id="1531" w:author="Fan, Qi" w:date="2024-09-06T13:33:00Z">
                    <w:rPr>
                      <w:sz w:val="24"/>
                      <w:szCs w:val="24"/>
                      <w:lang w:val="en-US"/>
                    </w:rPr>
                  </w:rPrChange>
                </w:rPr>
                <w:t>Rota</w:t>
              </w:r>
            </w:ins>
            <w:ins w:id="1532" w:author="Fan, Qi" w:date="2024-09-06T13:33:00Z">
              <w:r w:rsidRPr="007748B8">
                <w:rPr>
                  <w:b/>
                  <w:bCs/>
                  <w:sz w:val="28"/>
                  <w:szCs w:val="28"/>
                  <w:lang w:val="en-US"/>
                  <w:rPrChange w:id="1533" w:author="Fan, Qi" w:date="2024-09-06T13:33:00Z">
                    <w:rPr>
                      <w:sz w:val="24"/>
                      <w:szCs w:val="24"/>
                      <w:lang w:val="en-US"/>
                    </w:rPr>
                  </w:rPrChange>
                </w:rPr>
                <w:t>tion speed</w:t>
              </w:r>
            </w:ins>
          </w:p>
        </w:tc>
        <w:tc>
          <w:tcPr>
            <w:tcW w:w="3021" w:type="dxa"/>
            <w:vAlign w:val="center"/>
            <w:tcPrChange w:id="1534" w:author="Fan, Qi" w:date="2024-09-06T13:33:00Z">
              <w:tcPr>
                <w:tcW w:w="3021" w:type="dxa"/>
              </w:tcPr>
            </w:tcPrChange>
          </w:tcPr>
          <w:p w14:paraId="6B9706CE" w14:textId="42367B24" w:rsidR="007748B8" w:rsidRPr="007748B8" w:rsidRDefault="007748B8">
            <w:pPr>
              <w:jc w:val="center"/>
              <w:rPr>
                <w:ins w:id="1535" w:author="Fan, Qi" w:date="2024-09-06T13:31:00Z"/>
                <w:b/>
                <w:bCs/>
                <w:sz w:val="28"/>
                <w:szCs w:val="28"/>
                <w:lang w:val="en-US"/>
                <w:rPrChange w:id="1536" w:author="Fan, Qi" w:date="2024-09-06T13:33:00Z">
                  <w:rPr>
                    <w:ins w:id="1537" w:author="Fan, Qi" w:date="2024-09-06T13:31:00Z"/>
                    <w:sz w:val="24"/>
                    <w:szCs w:val="24"/>
                    <w:lang w:val="en-US"/>
                  </w:rPr>
                </w:rPrChange>
              </w:rPr>
              <w:pPrChange w:id="1538" w:author="Fan, Qi" w:date="2024-09-06T13:33:00Z">
                <w:pPr/>
              </w:pPrChange>
            </w:pPr>
            <w:ins w:id="1539" w:author="Fan, Qi" w:date="2024-09-06T13:33:00Z">
              <w:r w:rsidRPr="007748B8">
                <w:rPr>
                  <w:b/>
                  <w:bCs/>
                  <w:sz w:val="28"/>
                  <w:szCs w:val="28"/>
                  <w:lang w:val="en-US"/>
                  <w:rPrChange w:id="1540" w:author="Fan, Qi" w:date="2024-09-06T13:33:00Z">
                    <w:rPr>
                      <w:sz w:val="24"/>
                      <w:szCs w:val="24"/>
                      <w:lang w:val="en-US"/>
                    </w:rPr>
                  </w:rPrChange>
                </w:rPr>
                <w:t>duration</w:t>
              </w:r>
            </w:ins>
          </w:p>
        </w:tc>
      </w:tr>
      <w:tr w:rsidR="007748B8" w14:paraId="0D580E87" w14:textId="77777777" w:rsidTr="007748B8">
        <w:trPr>
          <w:jc w:val="center"/>
          <w:ins w:id="1541" w:author="Fan, Qi" w:date="2024-09-06T13:31:00Z"/>
        </w:trPr>
        <w:tc>
          <w:tcPr>
            <w:tcW w:w="3020" w:type="dxa"/>
            <w:vAlign w:val="center"/>
            <w:tcPrChange w:id="1542" w:author="Fan, Qi" w:date="2024-09-06T13:33:00Z">
              <w:tcPr>
                <w:tcW w:w="3020" w:type="dxa"/>
              </w:tcPr>
            </w:tcPrChange>
          </w:tcPr>
          <w:p w14:paraId="65B0412E" w14:textId="186081BC" w:rsidR="007748B8" w:rsidRDefault="007748B8">
            <w:pPr>
              <w:jc w:val="center"/>
              <w:rPr>
                <w:ins w:id="1543" w:author="Fan, Qi" w:date="2024-09-06T13:31:00Z"/>
                <w:sz w:val="24"/>
                <w:szCs w:val="24"/>
                <w:lang w:val="en-US"/>
              </w:rPr>
              <w:pPrChange w:id="1544" w:author="Fan, Qi" w:date="2024-09-06T13:33:00Z">
                <w:pPr/>
              </w:pPrChange>
            </w:pPr>
            <w:ins w:id="1545" w:author="Fan, Qi" w:date="2024-09-06T13:33:00Z">
              <w:r>
                <w:rPr>
                  <w:sz w:val="24"/>
                  <w:szCs w:val="24"/>
                  <w:lang w:val="en-US"/>
                </w:rPr>
                <w:t>20 000</w:t>
              </w:r>
            </w:ins>
          </w:p>
        </w:tc>
        <w:tc>
          <w:tcPr>
            <w:tcW w:w="3021" w:type="dxa"/>
            <w:vAlign w:val="center"/>
            <w:tcPrChange w:id="1546" w:author="Fan, Qi" w:date="2024-09-06T13:33:00Z">
              <w:tcPr>
                <w:tcW w:w="3021" w:type="dxa"/>
              </w:tcPr>
            </w:tcPrChange>
          </w:tcPr>
          <w:p w14:paraId="35C1673D" w14:textId="7C718644" w:rsidR="007748B8" w:rsidRDefault="007748B8">
            <w:pPr>
              <w:jc w:val="center"/>
              <w:rPr>
                <w:ins w:id="1547" w:author="Fan, Qi" w:date="2024-09-06T13:31:00Z"/>
                <w:sz w:val="24"/>
                <w:szCs w:val="24"/>
                <w:lang w:val="en-US"/>
              </w:rPr>
              <w:pPrChange w:id="1548" w:author="Fan, Qi" w:date="2024-09-06T13:33:00Z">
                <w:pPr/>
              </w:pPrChange>
            </w:pPr>
            <w:ins w:id="1549" w:author="Fan, Qi" w:date="2024-09-06T13:33:00Z">
              <w:r>
                <w:rPr>
                  <w:sz w:val="24"/>
                  <w:szCs w:val="24"/>
                  <w:lang w:val="en-US"/>
                </w:rPr>
                <w:t>1 min</w:t>
              </w:r>
            </w:ins>
          </w:p>
        </w:tc>
      </w:tr>
      <w:tr w:rsidR="007748B8" w14:paraId="72FDA11C" w14:textId="77777777" w:rsidTr="007748B8">
        <w:trPr>
          <w:jc w:val="center"/>
          <w:ins w:id="1550" w:author="Fan, Qi" w:date="2024-09-06T13:31:00Z"/>
        </w:trPr>
        <w:tc>
          <w:tcPr>
            <w:tcW w:w="3020" w:type="dxa"/>
            <w:vAlign w:val="center"/>
            <w:tcPrChange w:id="1551" w:author="Fan, Qi" w:date="2024-09-06T13:33:00Z">
              <w:tcPr>
                <w:tcW w:w="3020" w:type="dxa"/>
              </w:tcPr>
            </w:tcPrChange>
          </w:tcPr>
          <w:p w14:paraId="06320CFD" w14:textId="14F3BC72" w:rsidR="007748B8" w:rsidRDefault="007748B8">
            <w:pPr>
              <w:jc w:val="center"/>
              <w:rPr>
                <w:ins w:id="1552" w:author="Fan, Qi" w:date="2024-09-06T13:31:00Z"/>
                <w:sz w:val="24"/>
                <w:szCs w:val="24"/>
                <w:lang w:val="en-US"/>
              </w:rPr>
              <w:pPrChange w:id="1553" w:author="Fan, Qi" w:date="2024-09-06T13:33:00Z">
                <w:pPr/>
              </w:pPrChange>
            </w:pPr>
            <w:ins w:id="1554" w:author="Fan, Qi" w:date="2024-09-06T13:33:00Z">
              <w:r>
                <w:rPr>
                  <w:sz w:val="24"/>
                  <w:szCs w:val="24"/>
                  <w:lang w:val="en-US"/>
                </w:rPr>
                <w:t>30 000</w:t>
              </w:r>
            </w:ins>
          </w:p>
        </w:tc>
        <w:tc>
          <w:tcPr>
            <w:tcW w:w="3021" w:type="dxa"/>
            <w:vAlign w:val="center"/>
            <w:tcPrChange w:id="1555" w:author="Fan, Qi" w:date="2024-09-06T13:33:00Z">
              <w:tcPr>
                <w:tcW w:w="3021" w:type="dxa"/>
              </w:tcPr>
            </w:tcPrChange>
          </w:tcPr>
          <w:p w14:paraId="49290560" w14:textId="1F46073D" w:rsidR="007748B8" w:rsidRDefault="007748B8">
            <w:pPr>
              <w:jc w:val="center"/>
              <w:rPr>
                <w:ins w:id="1556" w:author="Fan, Qi" w:date="2024-09-06T13:31:00Z"/>
                <w:sz w:val="24"/>
                <w:szCs w:val="24"/>
                <w:lang w:val="en-US"/>
              </w:rPr>
              <w:pPrChange w:id="1557" w:author="Fan, Qi" w:date="2024-09-06T13:33:00Z">
                <w:pPr/>
              </w:pPrChange>
            </w:pPr>
            <w:ins w:id="1558" w:author="Fan, Qi" w:date="2024-09-06T13:33:00Z">
              <w:r>
                <w:rPr>
                  <w:sz w:val="24"/>
                  <w:szCs w:val="24"/>
                  <w:lang w:val="en-US"/>
                </w:rPr>
                <w:t>5 min</w:t>
              </w:r>
            </w:ins>
          </w:p>
        </w:tc>
      </w:tr>
    </w:tbl>
    <w:p w14:paraId="0EE35CAE" w14:textId="77777777" w:rsidR="004D23B5" w:rsidRDefault="004D23B5" w:rsidP="004D23B5">
      <w:pPr>
        <w:jc w:val="center"/>
        <w:rPr>
          <w:ins w:id="1559" w:author="Fan, Qi" w:date="2024-09-06T13:47:00Z"/>
          <w:sz w:val="24"/>
          <w:szCs w:val="24"/>
          <w:lang w:val="en-US"/>
        </w:rPr>
      </w:pPr>
    </w:p>
    <w:p w14:paraId="6C49567E" w14:textId="77777777" w:rsidR="004D23B5" w:rsidRDefault="004D23B5" w:rsidP="004D23B5">
      <w:pPr>
        <w:jc w:val="center"/>
        <w:rPr>
          <w:ins w:id="1560" w:author="Fan, Qi" w:date="2024-09-06T13:47:00Z"/>
          <w:sz w:val="24"/>
          <w:szCs w:val="24"/>
          <w:lang w:val="en-US"/>
        </w:rPr>
      </w:pPr>
    </w:p>
    <w:p w14:paraId="3121E132" w14:textId="43674831" w:rsidR="007748B8" w:rsidRDefault="004D23B5">
      <w:pPr>
        <w:jc w:val="center"/>
        <w:rPr>
          <w:ins w:id="1561" w:author="Fan, Qi" w:date="2024-09-06T13:43:00Z"/>
          <w:sz w:val="24"/>
          <w:szCs w:val="24"/>
          <w:lang w:val="en-US"/>
        </w:rPr>
        <w:pPrChange w:id="1562" w:author="Fan, Qi" w:date="2024-09-06T13:47:00Z">
          <w:pPr/>
        </w:pPrChange>
      </w:pPr>
      <w:ins w:id="1563" w:author="Fan, Qi" w:date="2024-09-06T13:47:00Z">
        <w:r>
          <w:rPr>
            <w:noProof/>
          </w:rPr>
          <w:drawing>
            <wp:inline distT="0" distB="0" distL="0" distR="0" wp14:anchorId="58810032" wp14:editId="4AF65DFB">
              <wp:extent cx="3267986" cy="2449549"/>
              <wp:effectExtent l="0" t="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74567" cy="2454482"/>
                      </a:xfrm>
                      <a:prstGeom prst="rect">
                        <a:avLst/>
                      </a:prstGeom>
                      <a:noFill/>
                      <a:ln>
                        <a:noFill/>
                      </a:ln>
                    </pic:spPr>
                  </pic:pic>
                </a:graphicData>
              </a:graphic>
            </wp:inline>
          </w:drawing>
        </w:r>
      </w:ins>
    </w:p>
    <w:p w14:paraId="6B998025" w14:textId="37F4390E" w:rsidR="007748B8" w:rsidRDefault="007748B8">
      <w:pPr>
        <w:rPr>
          <w:ins w:id="1564" w:author="Fan, Qi" w:date="2024-09-06T13:33:00Z"/>
          <w:sz w:val="24"/>
          <w:szCs w:val="24"/>
          <w:lang w:val="en-US"/>
        </w:rPr>
      </w:pPr>
      <w:ins w:id="1565" w:author="Fan, Qi" w:date="2024-09-06T13:43:00Z">
        <w:r>
          <w:rPr>
            <w:sz w:val="24"/>
            <w:szCs w:val="24"/>
            <w:lang w:val="en-US"/>
          </w:rPr>
          <w:t>Figure A2</w:t>
        </w:r>
      </w:ins>
      <w:ins w:id="1566" w:author="Fan, Qi" w:date="2024-09-06T13:44:00Z">
        <w:r>
          <w:rPr>
            <w:sz w:val="24"/>
            <w:szCs w:val="24"/>
            <w:lang w:val="en-US"/>
          </w:rPr>
          <w:t>.</w:t>
        </w:r>
      </w:ins>
      <w:ins w:id="1567" w:author="Fan, Qi" w:date="2024-09-06T13:47:00Z">
        <w:r w:rsidR="004D23B5">
          <w:rPr>
            <w:sz w:val="24"/>
            <w:szCs w:val="24"/>
            <w:lang w:val="en-US"/>
          </w:rPr>
          <w:t xml:space="preserve"> Pellet-structure of </w:t>
        </w:r>
        <w:r w:rsidR="004D23B5" w:rsidRPr="004D23B5">
          <w:rPr>
            <w:i/>
            <w:iCs/>
            <w:sz w:val="24"/>
            <w:szCs w:val="24"/>
            <w:lang w:val="en-US"/>
            <w:rPrChange w:id="1568" w:author="Fan, Qi" w:date="2024-09-06T13:47:00Z">
              <w:rPr>
                <w:sz w:val="24"/>
                <w:szCs w:val="24"/>
                <w:lang w:val="en-US"/>
              </w:rPr>
            </w:rPrChange>
          </w:rPr>
          <w:t>A. niger</w:t>
        </w:r>
        <w:r w:rsidR="004D23B5">
          <w:rPr>
            <w:sz w:val="24"/>
            <w:szCs w:val="24"/>
            <w:lang w:val="en-US"/>
          </w:rPr>
          <w:t xml:space="preserve"> mycelium.</w:t>
        </w:r>
      </w:ins>
    </w:p>
    <w:p w14:paraId="6E9CAD9F" w14:textId="467FB4F1" w:rsidR="007748B8" w:rsidRDefault="007748B8">
      <w:pPr>
        <w:jc w:val="center"/>
        <w:rPr>
          <w:ins w:id="1569" w:author="Fan, Qi" w:date="2024-09-06T13:33:00Z"/>
          <w:sz w:val="24"/>
          <w:szCs w:val="24"/>
          <w:lang w:val="en-US"/>
        </w:rPr>
        <w:pPrChange w:id="1570" w:author="Fan, Qi" w:date="2024-09-06T13:43:00Z">
          <w:pPr/>
        </w:pPrChange>
      </w:pPr>
      <w:ins w:id="1571" w:author="Fan, Qi" w:date="2024-09-06T13:43:00Z">
        <w:r w:rsidRPr="007748B8">
          <w:rPr>
            <w:noProof/>
            <w:sz w:val="24"/>
            <w:szCs w:val="24"/>
            <w:lang w:val="en-US"/>
          </w:rPr>
          <w:lastRenderedPageBreak/>
          <w:drawing>
            <wp:inline distT="0" distB="0" distL="0" distR="0" wp14:anchorId="5A2239DB" wp14:editId="3D001057">
              <wp:extent cx="4810540" cy="24280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21284" cy="2433494"/>
                      </a:xfrm>
                      <a:prstGeom prst="rect">
                        <a:avLst/>
                      </a:prstGeom>
                    </pic:spPr>
                  </pic:pic>
                </a:graphicData>
              </a:graphic>
            </wp:inline>
          </w:drawing>
        </w:r>
      </w:ins>
    </w:p>
    <w:p w14:paraId="2A5A2D49" w14:textId="5575CF00" w:rsidR="004D23B5" w:rsidRDefault="007748B8">
      <w:pPr>
        <w:rPr>
          <w:ins w:id="1572" w:author="Fan, Qi" w:date="2024-09-06T13:48:00Z"/>
          <w:sz w:val="24"/>
          <w:szCs w:val="24"/>
          <w:lang w:val="en-US"/>
        </w:rPr>
      </w:pPr>
      <w:ins w:id="1573" w:author="Fan, Qi" w:date="2024-09-06T13:34:00Z">
        <w:r>
          <w:rPr>
            <w:sz w:val="24"/>
            <w:szCs w:val="24"/>
            <w:lang w:val="en-US"/>
          </w:rPr>
          <w:t>Figure A</w:t>
        </w:r>
      </w:ins>
      <w:ins w:id="1574" w:author="Fan, Qi" w:date="2024-09-06T13:44:00Z">
        <w:r>
          <w:rPr>
            <w:sz w:val="24"/>
            <w:szCs w:val="24"/>
            <w:lang w:val="en-US"/>
          </w:rPr>
          <w:t>3</w:t>
        </w:r>
      </w:ins>
      <w:ins w:id="1575" w:author="Fan, Qi" w:date="2024-09-06T13:34:00Z">
        <w:r>
          <w:rPr>
            <w:sz w:val="24"/>
            <w:szCs w:val="24"/>
            <w:lang w:val="en-US"/>
          </w:rPr>
          <w:t>.</w:t>
        </w:r>
      </w:ins>
      <w:ins w:id="1576" w:author="Fan, Qi" w:date="2024-09-06T14:00:00Z">
        <w:r w:rsidR="004D23B5">
          <w:rPr>
            <w:sz w:val="24"/>
            <w:szCs w:val="24"/>
            <w:lang w:val="en-US"/>
          </w:rPr>
          <w:t>:</w:t>
        </w:r>
      </w:ins>
      <w:ins w:id="1577" w:author="Fan, Qi" w:date="2024-09-06T13:34:00Z">
        <w:r>
          <w:rPr>
            <w:sz w:val="24"/>
            <w:szCs w:val="24"/>
            <w:lang w:val="en-US"/>
          </w:rPr>
          <w:t xml:space="preserve"> </w:t>
        </w:r>
        <w:r w:rsidRPr="007748B8">
          <w:rPr>
            <w:sz w:val="24"/>
            <w:szCs w:val="24"/>
            <w:lang w:val="en-US"/>
          </w:rPr>
          <w:t>Microscopic photographs of mycelium suspensions treated with a disperser at different times and speeds.</w:t>
        </w:r>
      </w:ins>
      <w:ins w:id="1578" w:author="Fan, Qi" w:date="2024-09-06T13:44:00Z">
        <w:r>
          <w:rPr>
            <w:sz w:val="24"/>
            <w:szCs w:val="24"/>
            <w:lang w:val="en-US"/>
          </w:rPr>
          <w:t xml:space="preserve"> a. rotation speed is 20 000 rpm. b. roration speed is 30 000 rpm. 1. </w:t>
        </w:r>
        <w:r w:rsidR="004D23B5">
          <w:rPr>
            <w:sz w:val="24"/>
            <w:szCs w:val="24"/>
            <w:lang w:val="en-US"/>
          </w:rPr>
          <w:t>Duration of 1 min. 2. Duration of 5 mi</w:t>
        </w:r>
      </w:ins>
      <w:ins w:id="1579" w:author="Fan, Qi" w:date="2024-09-06T13:45:00Z">
        <w:r w:rsidR="004D23B5">
          <w:rPr>
            <w:sz w:val="24"/>
            <w:szCs w:val="24"/>
            <w:lang w:val="en-US"/>
          </w:rPr>
          <w:t>n. 3. Duration of 25 min.</w:t>
        </w:r>
      </w:ins>
      <w:ins w:id="1580" w:author="Fan, Qi" w:date="2024-09-06T13:34:00Z">
        <w:r w:rsidRPr="007748B8">
          <w:rPr>
            <w:sz w:val="24"/>
            <w:szCs w:val="24"/>
            <w:lang w:val="en-US"/>
          </w:rPr>
          <w:t xml:space="preserve"> </w:t>
        </w:r>
      </w:ins>
    </w:p>
    <w:p w14:paraId="5F432ECD" w14:textId="77777777" w:rsidR="004D23B5" w:rsidRDefault="004D23B5">
      <w:pPr>
        <w:rPr>
          <w:ins w:id="1581" w:author="Fan, Qi" w:date="2024-09-06T13:48:00Z"/>
          <w:sz w:val="24"/>
          <w:szCs w:val="24"/>
          <w:lang w:val="en-US"/>
        </w:rPr>
      </w:pPr>
    </w:p>
    <w:p w14:paraId="28ED8220" w14:textId="77777777" w:rsidR="004D23B5" w:rsidRDefault="004D23B5">
      <w:pPr>
        <w:rPr>
          <w:ins w:id="1582" w:author="Fan, Qi" w:date="2024-09-06T13:59:00Z"/>
          <w:sz w:val="24"/>
          <w:szCs w:val="24"/>
          <w:lang w:val="en-US"/>
        </w:rPr>
      </w:pPr>
      <w:ins w:id="1583" w:author="Fan, Qi" w:date="2024-09-06T13:59:00Z">
        <w:r w:rsidRPr="004D23B5">
          <w:rPr>
            <w:noProof/>
            <w:sz w:val="24"/>
            <w:szCs w:val="24"/>
            <w:lang w:val="en-US"/>
          </w:rPr>
          <w:drawing>
            <wp:inline distT="0" distB="0" distL="0" distR="0" wp14:anchorId="0DF06DD8" wp14:editId="6E80AA79">
              <wp:extent cx="5760720" cy="38963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896360"/>
                      </a:xfrm>
                      <a:prstGeom prst="rect">
                        <a:avLst/>
                      </a:prstGeom>
                    </pic:spPr>
                  </pic:pic>
                </a:graphicData>
              </a:graphic>
            </wp:inline>
          </w:drawing>
        </w:r>
      </w:ins>
    </w:p>
    <w:p w14:paraId="7918AAA2" w14:textId="77777777" w:rsidR="00C95C97" w:rsidRDefault="004D23B5">
      <w:pPr>
        <w:rPr>
          <w:ins w:id="1584" w:author="Fan, Qi" w:date="2024-09-06T14:01:00Z"/>
          <w:sz w:val="24"/>
          <w:szCs w:val="24"/>
          <w:lang w:val="en-US"/>
        </w:rPr>
      </w:pPr>
      <w:ins w:id="1585" w:author="Fan, Qi" w:date="2024-09-06T13:59:00Z">
        <w:r>
          <w:rPr>
            <w:sz w:val="24"/>
            <w:szCs w:val="24"/>
            <w:lang w:val="en-US"/>
          </w:rPr>
          <w:t>Figure A4.</w:t>
        </w:r>
      </w:ins>
      <w:ins w:id="1586" w:author="Fan, Qi" w:date="2024-09-06T14:00:00Z">
        <w:r>
          <w:rPr>
            <w:sz w:val="24"/>
            <w:szCs w:val="24"/>
            <w:lang w:val="en-US"/>
          </w:rPr>
          <w:t xml:space="preserve">: </w:t>
        </w:r>
        <w:r w:rsidR="00C95C97">
          <w:rPr>
            <w:sz w:val="24"/>
            <w:szCs w:val="24"/>
            <w:lang w:val="en-US"/>
          </w:rPr>
          <w:t xml:space="preserve">Pre-experiment of CNC-CaP composite films with different CNC wt.% in suspension and CaP is 33 </w:t>
        </w:r>
      </w:ins>
      <w:ins w:id="1587" w:author="Fan, Qi" w:date="2024-09-06T14:01:00Z">
        <w:r w:rsidR="00C95C97">
          <w:rPr>
            <w:sz w:val="24"/>
            <w:szCs w:val="24"/>
            <w:lang w:val="en-US"/>
          </w:rPr>
          <w:t>wt.%</w:t>
        </w:r>
      </w:ins>
    </w:p>
    <w:p w14:paraId="211A0337" w14:textId="77777777" w:rsidR="00C95C97" w:rsidRDefault="00C95C97">
      <w:pPr>
        <w:rPr>
          <w:ins w:id="1588" w:author="Fan, Qi" w:date="2024-09-06T14:01:00Z"/>
          <w:sz w:val="24"/>
          <w:szCs w:val="24"/>
          <w:lang w:val="en-US"/>
        </w:rPr>
      </w:pPr>
    </w:p>
    <w:p w14:paraId="7F67BC8A" w14:textId="77777777" w:rsidR="00C95C97" w:rsidRDefault="00C95C97">
      <w:pPr>
        <w:rPr>
          <w:ins w:id="1589" w:author="Fan, Qi" w:date="2024-09-06T14:01:00Z"/>
          <w:sz w:val="24"/>
          <w:szCs w:val="24"/>
          <w:lang w:val="en-US"/>
        </w:rPr>
      </w:pPr>
    </w:p>
    <w:p w14:paraId="56DBD8D6" w14:textId="77777777" w:rsidR="00C95C97" w:rsidRDefault="00C95C97">
      <w:pPr>
        <w:rPr>
          <w:ins w:id="1590" w:author="Fan, Qi" w:date="2024-09-06T14:01:00Z"/>
          <w:sz w:val="24"/>
          <w:szCs w:val="24"/>
          <w:lang w:val="en-US"/>
        </w:rPr>
      </w:pPr>
    </w:p>
    <w:p w14:paraId="250C4907" w14:textId="77777777" w:rsidR="00C95C97" w:rsidRDefault="00C95C97">
      <w:pPr>
        <w:rPr>
          <w:ins w:id="1591" w:author="Fan, Qi" w:date="2024-09-06T14:01:00Z"/>
          <w:sz w:val="24"/>
          <w:szCs w:val="24"/>
          <w:lang w:val="en-US"/>
        </w:rPr>
      </w:pPr>
      <w:ins w:id="1592" w:author="Fan, Qi" w:date="2024-09-06T14:01:00Z">
        <w:r w:rsidRPr="00C95C97">
          <w:rPr>
            <w:noProof/>
            <w:sz w:val="24"/>
            <w:szCs w:val="24"/>
            <w:lang w:val="en-US"/>
          </w:rPr>
          <w:lastRenderedPageBreak/>
          <w:drawing>
            <wp:inline distT="0" distB="0" distL="0" distR="0" wp14:anchorId="4E652B8E" wp14:editId="4B095652">
              <wp:extent cx="5760720" cy="238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381885"/>
                      </a:xfrm>
                      <a:prstGeom prst="rect">
                        <a:avLst/>
                      </a:prstGeom>
                    </pic:spPr>
                  </pic:pic>
                </a:graphicData>
              </a:graphic>
            </wp:inline>
          </w:drawing>
        </w:r>
      </w:ins>
    </w:p>
    <w:p w14:paraId="5EC429AB" w14:textId="7ADD4D2D" w:rsidR="00C95C97" w:rsidRDefault="00C95C97">
      <w:pPr>
        <w:rPr>
          <w:ins w:id="1593" w:author="Fan, Qi" w:date="2024-09-06T14:06:00Z"/>
          <w:sz w:val="24"/>
          <w:szCs w:val="24"/>
          <w:lang w:val="en-US"/>
        </w:rPr>
      </w:pPr>
      <w:ins w:id="1594" w:author="Fan, Qi" w:date="2024-09-06T14:01:00Z">
        <w:r>
          <w:rPr>
            <w:sz w:val="24"/>
            <w:szCs w:val="24"/>
            <w:lang w:val="en-US"/>
          </w:rPr>
          <w:t>Figure</w:t>
        </w:r>
      </w:ins>
      <w:ins w:id="1595" w:author="Fan, Qi" w:date="2024-09-06T14:02:00Z">
        <w:r>
          <w:rPr>
            <w:sz w:val="24"/>
            <w:szCs w:val="24"/>
            <w:lang w:val="en-US"/>
          </w:rPr>
          <w:t xml:space="preserve"> A5.:</w:t>
        </w:r>
        <w:r w:rsidRPr="00C95C97">
          <w:rPr>
            <w:lang w:val="en-US"/>
            <w:rPrChange w:id="1596" w:author="Fan, Qi" w:date="2024-09-06T14:02:00Z">
              <w:rPr/>
            </w:rPrChange>
          </w:rPr>
          <w:t xml:space="preserve"> </w:t>
        </w:r>
        <w:r w:rsidRPr="00C95C97">
          <w:rPr>
            <w:sz w:val="24"/>
            <w:szCs w:val="24"/>
            <w:lang w:val="en-US"/>
          </w:rPr>
          <w:t>Indentation performance</w:t>
        </w:r>
        <w:r>
          <w:rPr>
            <w:sz w:val="24"/>
            <w:szCs w:val="24"/>
            <w:lang w:val="en-US"/>
          </w:rPr>
          <w:t xml:space="preserve"> of CNC-CaP composite films with different </w:t>
        </w:r>
      </w:ins>
      <w:ins w:id="1597" w:author="Fan, Qi" w:date="2024-09-06T14:03:00Z">
        <w:r>
          <w:rPr>
            <w:sz w:val="24"/>
            <w:szCs w:val="24"/>
            <w:lang w:val="en-US"/>
          </w:rPr>
          <w:t xml:space="preserve">mold thickness and </w:t>
        </w:r>
      </w:ins>
      <w:ins w:id="1598" w:author="Fan, Qi" w:date="2024-09-06T14:02:00Z">
        <w:r>
          <w:rPr>
            <w:sz w:val="24"/>
            <w:szCs w:val="24"/>
            <w:lang w:val="en-US"/>
          </w:rPr>
          <w:t>CNC wt.% in suspension (CaP is 33 wt.%)</w:t>
        </w:r>
      </w:ins>
      <w:ins w:id="1599" w:author="Fan, Qi" w:date="2024-09-06T14:03:00Z">
        <w:r>
          <w:rPr>
            <w:sz w:val="24"/>
            <w:szCs w:val="24"/>
            <w:lang w:val="en-US"/>
          </w:rPr>
          <w:t>.</w:t>
        </w:r>
      </w:ins>
    </w:p>
    <w:p w14:paraId="16E6AFE9" w14:textId="77777777" w:rsidR="00C95C97" w:rsidRDefault="00C95C97">
      <w:pPr>
        <w:rPr>
          <w:ins w:id="1600" w:author="Fan, Qi" w:date="2024-09-06T14:03:00Z"/>
          <w:sz w:val="24"/>
          <w:szCs w:val="24"/>
          <w:lang w:val="en-US"/>
        </w:rPr>
      </w:pPr>
    </w:p>
    <w:p w14:paraId="1880170A" w14:textId="2AD505F1" w:rsidR="00C95C97" w:rsidRDefault="00C95C97" w:rsidP="00C95C97">
      <w:pPr>
        <w:rPr>
          <w:ins w:id="1601" w:author="Fan, Qi" w:date="2024-09-06T14:03:00Z"/>
          <w:sz w:val="24"/>
          <w:szCs w:val="24"/>
          <w:lang w:val="en-US"/>
        </w:rPr>
      </w:pPr>
      <w:ins w:id="1602" w:author="Fan, Qi" w:date="2024-09-06T14:03:00Z">
        <w:r>
          <w:rPr>
            <w:sz w:val="24"/>
            <w:szCs w:val="24"/>
            <w:lang w:val="en-US"/>
          </w:rPr>
          <w:t>Table A3.</w:t>
        </w:r>
        <w:r>
          <w:rPr>
            <w:rFonts w:hint="eastAsia"/>
            <w:sz w:val="24"/>
            <w:szCs w:val="24"/>
            <w:lang w:val="en-US"/>
          </w:rPr>
          <w:t>:</w:t>
        </w:r>
        <w:r>
          <w:rPr>
            <w:sz w:val="24"/>
            <w:szCs w:val="24"/>
            <w:lang w:val="en-US"/>
          </w:rPr>
          <w:t xml:space="preserve"> </w:t>
        </w:r>
        <w:r w:rsidRPr="00C95C97">
          <w:rPr>
            <w:sz w:val="24"/>
            <w:szCs w:val="24"/>
            <w:lang w:val="en-US"/>
          </w:rPr>
          <w:t>Indentation performance</w:t>
        </w:r>
        <w:r>
          <w:rPr>
            <w:sz w:val="24"/>
            <w:szCs w:val="24"/>
            <w:lang w:val="en-US"/>
          </w:rPr>
          <w:t xml:space="preserve"> of CNC-CaP composite films with different mold thickness and CNC wt.% in suspension (CaP is 33 wt.%).</w:t>
        </w:r>
      </w:ins>
      <w:ins w:id="1603" w:author="Fan, Qi" w:date="2024-09-06T14:16:00Z">
        <w:r w:rsidR="00AB576B">
          <w:rPr>
            <w:sz w:val="24"/>
            <w:szCs w:val="24"/>
            <w:lang w:val="en-US"/>
          </w:rPr>
          <w:t xml:space="preserve">I= drying in incubator. A= drying in </w:t>
        </w:r>
      </w:ins>
      <w:ins w:id="1604" w:author="Fan, Qi" w:date="2024-09-06T14:17:00Z">
        <w:r w:rsidR="00AB576B">
          <w:rPr>
            <w:sz w:val="24"/>
            <w:szCs w:val="24"/>
            <w:lang w:val="en-US"/>
          </w:rPr>
          <w:t>fume hood.</w:t>
        </w:r>
      </w:ins>
    </w:p>
    <w:tbl>
      <w:tblPr>
        <w:tblStyle w:val="GridTable1Light"/>
        <w:tblW w:w="7923" w:type="dxa"/>
        <w:jc w:val="center"/>
        <w:tblLook w:val="04A0" w:firstRow="1" w:lastRow="0" w:firstColumn="1" w:lastColumn="0" w:noHBand="0" w:noVBand="1"/>
        <w:tblPrChange w:id="1605" w:author="Fan, Qi" w:date="2024-09-06T14:16:00Z">
          <w:tblPr>
            <w:tblStyle w:val="GridTable1Light"/>
            <w:tblW w:w="7923" w:type="dxa"/>
            <w:tblLook w:val="04A0" w:firstRow="1" w:lastRow="0" w:firstColumn="1" w:lastColumn="0" w:noHBand="0" w:noVBand="1"/>
          </w:tblPr>
        </w:tblPrChange>
      </w:tblPr>
      <w:tblGrid>
        <w:gridCol w:w="867"/>
        <w:gridCol w:w="382"/>
        <w:gridCol w:w="1158"/>
        <w:gridCol w:w="1103"/>
        <w:gridCol w:w="1104"/>
        <w:gridCol w:w="1103"/>
        <w:gridCol w:w="1103"/>
        <w:gridCol w:w="1103"/>
        <w:tblGridChange w:id="1606">
          <w:tblGrid>
            <w:gridCol w:w="10"/>
            <w:gridCol w:w="857"/>
            <w:gridCol w:w="382"/>
            <w:gridCol w:w="671"/>
            <w:gridCol w:w="10"/>
            <w:gridCol w:w="477"/>
            <w:gridCol w:w="401"/>
            <w:gridCol w:w="702"/>
            <w:gridCol w:w="299"/>
            <w:gridCol w:w="805"/>
            <w:gridCol w:w="196"/>
            <w:gridCol w:w="137"/>
            <w:gridCol w:w="741"/>
            <w:gridCol w:w="29"/>
            <w:gridCol w:w="972"/>
            <w:gridCol w:w="131"/>
            <w:gridCol w:w="1103"/>
            <w:gridCol w:w="10"/>
          </w:tblGrid>
        </w:tblGridChange>
      </w:tblGrid>
      <w:tr w:rsidR="00AB576B" w:rsidRPr="00C95C97" w14:paraId="6F2F4DD1" w14:textId="77777777" w:rsidTr="00AB576B">
        <w:trPr>
          <w:cnfStyle w:val="100000000000" w:firstRow="1" w:lastRow="0" w:firstColumn="0" w:lastColumn="0" w:oddVBand="0" w:evenVBand="0" w:oddHBand="0" w:evenHBand="0" w:firstRowFirstColumn="0" w:firstRowLastColumn="0" w:lastRowFirstColumn="0" w:lastRowLastColumn="0"/>
          <w:trHeight w:val="372"/>
          <w:jc w:val="center"/>
          <w:ins w:id="1607" w:author="Fan, Qi" w:date="2024-09-06T14:05:00Z"/>
          <w:trPrChange w:id="1608" w:author="Fan, Qi" w:date="2024-09-06T14:16:00Z">
            <w:trPr>
              <w:gridAfter w:val="0"/>
              <w:trHeight w:val="372"/>
            </w:trPr>
          </w:trPrChange>
        </w:trPr>
        <w:tc>
          <w:tcPr>
            <w:cnfStyle w:val="001000000000" w:firstRow="0" w:lastRow="0" w:firstColumn="1" w:lastColumn="0" w:oddVBand="0" w:evenVBand="0" w:oddHBand="0" w:evenHBand="0" w:firstRowFirstColumn="0" w:firstRowLastColumn="0" w:lastRowFirstColumn="0" w:lastRowLastColumn="0"/>
            <w:tcW w:w="0" w:type="dxa"/>
            <w:gridSpan w:val="2"/>
            <w:vMerge w:val="restart"/>
            <w:noWrap/>
            <w:vAlign w:val="center"/>
            <w:hideMark/>
            <w:tcPrChange w:id="1609" w:author="Fan, Qi" w:date="2024-09-06T14:16:00Z">
              <w:tcPr>
                <w:tcW w:w="1920" w:type="dxa"/>
                <w:gridSpan w:val="4"/>
                <w:vMerge w:val="restart"/>
                <w:noWrap/>
                <w:vAlign w:val="center"/>
                <w:hideMark/>
              </w:tcPr>
            </w:tcPrChange>
          </w:tcPr>
          <w:p w14:paraId="034A37FE" w14:textId="459CAEA2" w:rsidR="00C95C97" w:rsidRPr="00AB576B" w:rsidRDefault="00C95C97" w:rsidP="00C95C97">
            <w:pPr>
              <w:jc w:val="center"/>
              <w:cnfStyle w:val="101000000000" w:firstRow="1" w:lastRow="0" w:firstColumn="1" w:lastColumn="0" w:oddVBand="0" w:evenVBand="0" w:oddHBand="0" w:evenHBand="0" w:firstRowFirstColumn="0" w:firstRowLastColumn="0" w:lastRowFirstColumn="0" w:lastRowLastColumn="0"/>
              <w:rPr>
                <w:ins w:id="1610" w:author="Fan, Qi" w:date="2024-09-06T14:05:00Z"/>
                <w:rFonts w:ascii="Calibri" w:eastAsia="Times New Roman" w:hAnsi="Calibri" w:cs="Calibri"/>
                <w:color w:val="000000"/>
                <w:sz w:val="20"/>
                <w:szCs w:val="20"/>
                <w:rPrChange w:id="1611" w:author="Fan, Qi" w:date="2024-09-06T14:16:00Z">
                  <w:rPr>
                    <w:ins w:id="1612" w:author="Fan, Qi" w:date="2024-09-06T14:05:00Z"/>
                    <w:rFonts w:ascii="Calibri" w:eastAsia="Times New Roman" w:hAnsi="Calibri" w:cs="Calibri"/>
                    <w:color w:val="000000"/>
                  </w:rPr>
                </w:rPrChange>
              </w:rPr>
            </w:pPr>
            <w:ins w:id="1613" w:author="Fan, Qi" w:date="2024-09-06T14:05:00Z">
              <w:r w:rsidRPr="00AB576B">
                <w:rPr>
                  <w:rFonts w:ascii="Calibri" w:eastAsia="Times New Roman" w:hAnsi="Calibri" w:cs="Calibri"/>
                  <w:color w:val="000000"/>
                  <w:sz w:val="20"/>
                  <w:szCs w:val="20"/>
                  <w:rPrChange w:id="1614" w:author="Fan, Qi" w:date="2024-09-06T14:16:00Z">
                    <w:rPr>
                      <w:rFonts w:ascii="Calibri" w:eastAsia="Times New Roman" w:hAnsi="Calibri" w:cs="Calibri"/>
                      <w:color w:val="000000"/>
                    </w:rPr>
                  </w:rPrChange>
                </w:rPr>
                <w:t>E</w:t>
              </w:r>
            </w:ins>
            <w:ins w:id="1615" w:author="Fan, Qi" w:date="2024-09-06T14:08:00Z">
              <w:r w:rsidRPr="00AB576B">
                <w:rPr>
                  <w:rFonts w:ascii="Calibri" w:eastAsia="Times New Roman" w:hAnsi="Calibri" w:cs="Calibri"/>
                  <w:color w:val="000000"/>
                  <w:sz w:val="20"/>
                  <w:szCs w:val="20"/>
                  <w:rPrChange w:id="1616" w:author="Fan, Qi" w:date="2024-09-06T14:16:00Z">
                    <w:rPr>
                      <w:rFonts w:ascii="Calibri" w:eastAsia="Times New Roman" w:hAnsi="Calibri" w:cs="Calibri"/>
                      <w:color w:val="000000"/>
                    </w:rPr>
                  </w:rPrChange>
                </w:rPr>
                <w:t xml:space="preserve"> (GPa)</w:t>
              </w:r>
            </w:ins>
          </w:p>
        </w:tc>
        <w:tc>
          <w:tcPr>
            <w:tcW w:w="0" w:type="dxa"/>
            <w:gridSpan w:val="3"/>
            <w:noWrap/>
            <w:vAlign w:val="center"/>
            <w:hideMark/>
            <w:tcPrChange w:id="1617" w:author="Fan, Qi" w:date="2024-09-06T14:16:00Z">
              <w:tcPr>
                <w:tcW w:w="3027" w:type="dxa"/>
                <w:gridSpan w:val="8"/>
                <w:noWrap/>
                <w:vAlign w:val="center"/>
                <w:hideMark/>
              </w:tcPr>
            </w:tcPrChange>
          </w:tcPr>
          <w:p w14:paraId="5152CBA3" w14:textId="77777777" w:rsidR="00C95C97" w:rsidRPr="00AB576B" w:rsidRDefault="00C95C97" w:rsidP="00C95C97">
            <w:pPr>
              <w:jc w:val="center"/>
              <w:cnfStyle w:val="100000000000" w:firstRow="1" w:lastRow="0" w:firstColumn="0" w:lastColumn="0" w:oddVBand="0" w:evenVBand="0" w:oddHBand="0" w:evenHBand="0" w:firstRowFirstColumn="0" w:firstRowLastColumn="0" w:lastRowFirstColumn="0" w:lastRowLastColumn="0"/>
              <w:rPr>
                <w:ins w:id="1618" w:author="Fan, Qi" w:date="2024-09-06T14:05:00Z"/>
                <w:rFonts w:ascii="Calibri" w:eastAsia="Times New Roman" w:hAnsi="Calibri" w:cs="Calibri"/>
                <w:color w:val="000000"/>
                <w:sz w:val="20"/>
                <w:szCs w:val="20"/>
                <w:rPrChange w:id="1619" w:author="Fan, Qi" w:date="2024-09-06T14:16:00Z">
                  <w:rPr>
                    <w:ins w:id="1620" w:author="Fan, Qi" w:date="2024-09-06T14:05:00Z"/>
                    <w:rFonts w:ascii="Calibri" w:eastAsia="Times New Roman" w:hAnsi="Calibri" w:cs="Calibri"/>
                    <w:color w:val="000000"/>
                    <w:sz w:val="28"/>
                    <w:szCs w:val="28"/>
                  </w:rPr>
                </w:rPrChange>
              </w:rPr>
            </w:pPr>
            <w:ins w:id="1621" w:author="Fan, Qi" w:date="2024-09-06T14:05:00Z">
              <w:r w:rsidRPr="00AB576B">
                <w:rPr>
                  <w:rFonts w:ascii="Calibri" w:eastAsia="Times New Roman" w:hAnsi="Calibri" w:cs="Calibri"/>
                  <w:color w:val="000000"/>
                  <w:sz w:val="20"/>
                  <w:szCs w:val="20"/>
                  <w:rPrChange w:id="1622" w:author="Fan, Qi" w:date="2024-09-06T14:16:00Z">
                    <w:rPr>
                      <w:rFonts w:ascii="Calibri" w:eastAsia="Times New Roman" w:hAnsi="Calibri" w:cs="Calibri"/>
                      <w:color w:val="000000"/>
                      <w:sz w:val="28"/>
                      <w:szCs w:val="28"/>
                    </w:rPr>
                  </w:rPrChange>
                </w:rPr>
                <w:t>110L</w:t>
              </w:r>
            </w:ins>
          </w:p>
        </w:tc>
        <w:tc>
          <w:tcPr>
            <w:tcW w:w="0" w:type="dxa"/>
            <w:gridSpan w:val="3"/>
            <w:noWrap/>
            <w:vAlign w:val="center"/>
            <w:hideMark/>
            <w:tcPrChange w:id="1623" w:author="Fan, Qi" w:date="2024-09-06T14:16:00Z">
              <w:tcPr>
                <w:tcW w:w="2976" w:type="dxa"/>
                <w:gridSpan w:val="5"/>
                <w:noWrap/>
                <w:vAlign w:val="center"/>
                <w:hideMark/>
              </w:tcPr>
            </w:tcPrChange>
          </w:tcPr>
          <w:p w14:paraId="705B072D" w14:textId="77777777" w:rsidR="00C95C97" w:rsidRPr="00AB576B" w:rsidRDefault="00C95C97" w:rsidP="00C95C97">
            <w:pPr>
              <w:jc w:val="center"/>
              <w:cnfStyle w:val="100000000000" w:firstRow="1" w:lastRow="0" w:firstColumn="0" w:lastColumn="0" w:oddVBand="0" w:evenVBand="0" w:oddHBand="0" w:evenHBand="0" w:firstRowFirstColumn="0" w:firstRowLastColumn="0" w:lastRowFirstColumn="0" w:lastRowLastColumn="0"/>
              <w:rPr>
                <w:ins w:id="1624" w:author="Fan, Qi" w:date="2024-09-06T14:05:00Z"/>
                <w:rFonts w:ascii="Calibri" w:eastAsia="Times New Roman" w:hAnsi="Calibri" w:cs="Calibri"/>
                <w:color w:val="000000"/>
                <w:sz w:val="20"/>
                <w:szCs w:val="20"/>
                <w:rPrChange w:id="1625" w:author="Fan, Qi" w:date="2024-09-06T14:16:00Z">
                  <w:rPr>
                    <w:ins w:id="1626" w:author="Fan, Qi" w:date="2024-09-06T14:05:00Z"/>
                    <w:rFonts w:ascii="Calibri" w:eastAsia="Times New Roman" w:hAnsi="Calibri" w:cs="Calibri"/>
                    <w:color w:val="000000"/>
                    <w:sz w:val="28"/>
                    <w:szCs w:val="28"/>
                  </w:rPr>
                </w:rPrChange>
              </w:rPr>
            </w:pPr>
            <w:ins w:id="1627" w:author="Fan, Qi" w:date="2024-09-06T14:05:00Z">
              <w:r w:rsidRPr="00AB576B">
                <w:rPr>
                  <w:rFonts w:ascii="Calibri" w:eastAsia="Times New Roman" w:hAnsi="Calibri" w:cs="Calibri"/>
                  <w:color w:val="000000"/>
                  <w:sz w:val="20"/>
                  <w:szCs w:val="20"/>
                  <w:rPrChange w:id="1628" w:author="Fan, Qi" w:date="2024-09-06T14:16:00Z">
                    <w:rPr>
                      <w:rFonts w:ascii="Calibri" w:eastAsia="Times New Roman" w:hAnsi="Calibri" w:cs="Calibri"/>
                      <w:color w:val="000000"/>
                      <w:sz w:val="28"/>
                      <w:szCs w:val="28"/>
                    </w:rPr>
                  </w:rPrChange>
                </w:rPr>
                <w:t>100L</w:t>
              </w:r>
            </w:ins>
          </w:p>
        </w:tc>
      </w:tr>
      <w:tr w:rsidR="00AB576B" w:rsidRPr="00C95C97" w14:paraId="50EC3902" w14:textId="77777777" w:rsidTr="00AB576B">
        <w:tblPrEx>
          <w:tblPrExChange w:id="1629" w:author="Fan, Qi" w:date="2024-09-06T14:16:00Z">
            <w:tblPrEx>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PrEx>
          </w:tblPrExChange>
        </w:tblPrEx>
        <w:trPr>
          <w:trHeight w:val="324"/>
          <w:jc w:val="center"/>
          <w:ins w:id="1630" w:author="Fan, Qi" w:date="2024-09-06T14:05:00Z"/>
          <w:trPrChange w:id="1631" w:author="Fan, Qi" w:date="2024-09-06T14:16:00Z">
            <w:trPr>
              <w:gridBefore w:val="1"/>
              <w:trHeight w:val="324"/>
              <w:jc w:val="center"/>
            </w:trPr>
          </w:trPrChange>
        </w:trPr>
        <w:tc>
          <w:tcPr>
            <w:cnfStyle w:val="001000000000" w:firstRow="0" w:lastRow="0" w:firstColumn="1" w:lastColumn="0" w:oddVBand="0" w:evenVBand="0" w:oddHBand="0" w:evenHBand="0" w:firstRowFirstColumn="0" w:firstRowLastColumn="0" w:lastRowFirstColumn="0" w:lastRowLastColumn="0"/>
            <w:tcW w:w="0" w:type="dxa"/>
            <w:gridSpan w:val="2"/>
            <w:vMerge/>
            <w:vAlign w:val="center"/>
            <w:hideMark/>
            <w:tcPrChange w:id="1632" w:author="Fan, Qi" w:date="2024-09-06T14:16:00Z">
              <w:tcPr>
                <w:tcW w:w="1920" w:type="dxa"/>
                <w:gridSpan w:val="4"/>
                <w:vMerge/>
                <w:tcBorders>
                  <w:top w:val="single" w:sz="12" w:space="0" w:color="595959"/>
                  <w:left w:val="single" w:sz="12" w:space="0" w:color="595959"/>
                  <w:bottom w:val="single" w:sz="12" w:space="0" w:color="595959"/>
                  <w:right w:val="single" w:sz="12" w:space="0" w:color="595959"/>
                </w:tcBorders>
                <w:vAlign w:val="center"/>
                <w:hideMark/>
              </w:tcPr>
            </w:tcPrChange>
          </w:tcPr>
          <w:p w14:paraId="04C95087" w14:textId="77777777" w:rsidR="00C95C97" w:rsidRPr="00AB576B" w:rsidRDefault="00C95C97" w:rsidP="00C95C97">
            <w:pPr>
              <w:rPr>
                <w:ins w:id="1633" w:author="Fan, Qi" w:date="2024-09-06T14:05:00Z"/>
                <w:rFonts w:ascii="Calibri" w:eastAsia="Times New Roman" w:hAnsi="Calibri" w:cs="Calibri"/>
                <w:color w:val="000000"/>
                <w:sz w:val="20"/>
                <w:szCs w:val="20"/>
                <w:rPrChange w:id="1634" w:author="Fan, Qi" w:date="2024-09-06T14:16:00Z">
                  <w:rPr>
                    <w:ins w:id="1635" w:author="Fan, Qi" w:date="2024-09-06T14:05:00Z"/>
                    <w:rFonts w:ascii="Calibri" w:eastAsia="Times New Roman" w:hAnsi="Calibri" w:cs="Calibri"/>
                    <w:color w:val="000000"/>
                  </w:rPr>
                </w:rPrChange>
              </w:rPr>
            </w:pPr>
          </w:p>
        </w:tc>
        <w:tc>
          <w:tcPr>
            <w:tcW w:w="1042" w:type="dxa"/>
            <w:noWrap/>
            <w:vAlign w:val="center"/>
            <w:hideMark/>
            <w:tcPrChange w:id="1636" w:author="Fan, Qi" w:date="2024-09-06T14:16:00Z">
              <w:tcPr>
                <w:tcW w:w="878" w:type="dxa"/>
                <w:gridSpan w:val="2"/>
                <w:tcBorders>
                  <w:top w:val="nil"/>
                  <w:left w:val="nil"/>
                  <w:bottom w:val="single" w:sz="12" w:space="0" w:color="595959"/>
                  <w:right w:val="nil"/>
                </w:tcBorders>
                <w:shd w:val="clear" w:color="000000" w:fill="2F75B5"/>
                <w:noWrap/>
                <w:vAlign w:val="center"/>
                <w:hideMark/>
              </w:tcPr>
            </w:tcPrChange>
          </w:tcPr>
          <w:p w14:paraId="3A22F96D"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637" w:author="Fan, Qi" w:date="2024-09-06T14:05:00Z"/>
                <w:rFonts w:ascii="Calibri" w:eastAsia="Times New Roman" w:hAnsi="Calibri" w:cs="Calibri"/>
                <w:b/>
                <w:bCs/>
                <w:i/>
                <w:iCs/>
                <w:color w:val="000000"/>
                <w:sz w:val="20"/>
                <w:szCs w:val="20"/>
                <w:rPrChange w:id="1638" w:author="Fan, Qi" w:date="2024-09-06T14:16:00Z">
                  <w:rPr>
                    <w:ins w:id="1639" w:author="Fan, Qi" w:date="2024-09-06T14:05:00Z"/>
                    <w:rFonts w:ascii="Calibri" w:eastAsia="Times New Roman" w:hAnsi="Calibri" w:cs="Calibri"/>
                    <w:b/>
                    <w:bCs/>
                    <w:i/>
                    <w:iCs/>
                    <w:color w:val="000000"/>
                    <w:sz w:val="24"/>
                    <w:szCs w:val="24"/>
                  </w:rPr>
                </w:rPrChange>
              </w:rPr>
            </w:pPr>
            <w:ins w:id="1640" w:author="Fan, Qi" w:date="2024-09-06T14:05:00Z">
              <w:r w:rsidRPr="00AB576B">
                <w:rPr>
                  <w:rFonts w:ascii="Calibri" w:eastAsia="Times New Roman" w:hAnsi="Calibri" w:cs="Calibri"/>
                  <w:b/>
                  <w:bCs/>
                  <w:i/>
                  <w:iCs/>
                  <w:color w:val="000000"/>
                  <w:sz w:val="20"/>
                  <w:szCs w:val="20"/>
                  <w:rPrChange w:id="1641" w:author="Fan, Qi" w:date="2024-09-06T14:16:00Z">
                    <w:rPr>
                      <w:rFonts w:ascii="Calibri" w:eastAsia="Times New Roman" w:hAnsi="Calibri" w:cs="Calibri"/>
                      <w:b/>
                      <w:bCs/>
                      <w:i/>
                      <w:iCs/>
                      <w:color w:val="000000"/>
                      <w:sz w:val="24"/>
                      <w:szCs w:val="24"/>
                    </w:rPr>
                  </w:rPrChange>
                </w:rPr>
                <w:t>1mm</w:t>
              </w:r>
            </w:ins>
          </w:p>
        </w:tc>
        <w:tc>
          <w:tcPr>
            <w:tcW w:w="992" w:type="dxa"/>
            <w:noWrap/>
            <w:vAlign w:val="center"/>
            <w:hideMark/>
            <w:tcPrChange w:id="1642" w:author="Fan, Qi" w:date="2024-09-06T14:16:00Z">
              <w:tcPr>
                <w:tcW w:w="1001" w:type="dxa"/>
                <w:gridSpan w:val="2"/>
                <w:tcBorders>
                  <w:top w:val="nil"/>
                  <w:left w:val="nil"/>
                  <w:bottom w:val="single" w:sz="12" w:space="0" w:color="595959"/>
                  <w:right w:val="nil"/>
                </w:tcBorders>
                <w:shd w:val="clear" w:color="000000" w:fill="9BC2E6"/>
                <w:noWrap/>
                <w:vAlign w:val="center"/>
                <w:hideMark/>
              </w:tcPr>
            </w:tcPrChange>
          </w:tcPr>
          <w:p w14:paraId="6AC78EC8"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643" w:author="Fan, Qi" w:date="2024-09-06T14:05:00Z"/>
                <w:rFonts w:ascii="Calibri" w:eastAsia="Times New Roman" w:hAnsi="Calibri" w:cs="Calibri"/>
                <w:b/>
                <w:bCs/>
                <w:i/>
                <w:iCs/>
                <w:color w:val="000000"/>
                <w:sz w:val="20"/>
                <w:szCs w:val="20"/>
                <w:rPrChange w:id="1644" w:author="Fan, Qi" w:date="2024-09-06T14:16:00Z">
                  <w:rPr>
                    <w:ins w:id="1645" w:author="Fan, Qi" w:date="2024-09-06T14:05:00Z"/>
                    <w:rFonts w:ascii="Calibri" w:eastAsia="Times New Roman" w:hAnsi="Calibri" w:cs="Calibri"/>
                    <w:b/>
                    <w:bCs/>
                    <w:i/>
                    <w:iCs/>
                    <w:color w:val="000000"/>
                    <w:sz w:val="24"/>
                    <w:szCs w:val="24"/>
                  </w:rPr>
                </w:rPrChange>
              </w:rPr>
            </w:pPr>
            <w:ins w:id="1646" w:author="Fan, Qi" w:date="2024-09-06T14:05:00Z">
              <w:r w:rsidRPr="00AB576B">
                <w:rPr>
                  <w:rFonts w:ascii="Calibri" w:eastAsia="Times New Roman" w:hAnsi="Calibri" w:cs="Calibri"/>
                  <w:b/>
                  <w:bCs/>
                  <w:i/>
                  <w:iCs/>
                  <w:color w:val="000000"/>
                  <w:sz w:val="20"/>
                  <w:szCs w:val="20"/>
                  <w:rPrChange w:id="1647" w:author="Fan, Qi" w:date="2024-09-06T14:16:00Z">
                    <w:rPr>
                      <w:rFonts w:ascii="Calibri" w:eastAsia="Times New Roman" w:hAnsi="Calibri" w:cs="Calibri"/>
                      <w:b/>
                      <w:bCs/>
                      <w:i/>
                      <w:iCs/>
                      <w:color w:val="000000"/>
                      <w:sz w:val="24"/>
                      <w:szCs w:val="24"/>
                    </w:rPr>
                  </w:rPrChange>
                </w:rPr>
                <w:t>500µm</w:t>
              </w:r>
            </w:ins>
          </w:p>
        </w:tc>
        <w:tc>
          <w:tcPr>
            <w:tcW w:w="993" w:type="dxa"/>
            <w:noWrap/>
            <w:vAlign w:val="center"/>
            <w:hideMark/>
            <w:tcPrChange w:id="1648" w:author="Fan, Qi" w:date="2024-09-06T14:16:00Z">
              <w:tcPr>
                <w:tcW w:w="1001" w:type="dxa"/>
                <w:gridSpan w:val="2"/>
                <w:tcBorders>
                  <w:top w:val="nil"/>
                  <w:left w:val="nil"/>
                  <w:bottom w:val="single" w:sz="12" w:space="0" w:color="595959"/>
                  <w:right w:val="single" w:sz="12" w:space="0" w:color="595959"/>
                </w:tcBorders>
                <w:shd w:val="clear" w:color="000000" w:fill="DDEBF7"/>
                <w:noWrap/>
                <w:vAlign w:val="center"/>
                <w:hideMark/>
              </w:tcPr>
            </w:tcPrChange>
          </w:tcPr>
          <w:p w14:paraId="04BD73BD"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649" w:author="Fan, Qi" w:date="2024-09-06T14:05:00Z"/>
                <w:rFonts w:ascii="Calibri" w:eastAsia="Times New Roman" w:hAnsi="Calibri" w:cs="Calibri"/>
                <w:b/>
                <w:bCs/>
                <w:i/>
                <w:iCs/>
                <w:sz w:val="20"/>
                <w:szCs w:val="20"/>
                <w:rPrChange w:id="1650" w:author="Fan, Qi" w:date="2024-09-06T14:16:00Z">
                  <w:rPr>
                    <w:ins w:id="1651" w:author="Fan, Qi" w:date="2024-09-06T14:05:00Z"/>
                    <w:rFonts w:ascii="Calibri" w:eastAsia="Times New Roman" w:hAnsi="Calibri" w:cs="Calibri"/>
                    <w:b/>
                    <w:bCs/>
                    <w:i/>
                    <w:iCs/>
                    <w:sz w:val="24"/>
                    <w:szCs w:val="24"/>
                  </w:rPr>
                </w:rPrChange>
              </w:rPr>
            </w:pPr>
            <w:ins w:id="1652" w:author="Fan, Qi" w:date="2024-09-06T14:05:00Z">
              <w:r w:rsidRPr="00AB576B">
                <w:rPr>
                  <w:rFonts w:ascii="Calibri" w:eastAsia="Times New Roman" w:hAnsi="Calibri" w:cs="Calibri"/>
                  <w:b/>
                  <w:bCs/>
                  <w:i/>
                  <w:iCs/>
                  <w:sz w:val="20"/>
                  <w:szCs w:val="20"/>
                  <w:rPrChange w:id="1653" w:author="Fan, Qi" w:date="2024-09-06T14:16:00Z">
                    <w:rPr>
                      <w:rFonts w:ascii="Calibri" w:eastAsia="Times New Roman" w:hAnsi="Calibri" w:cs="Calibri"/>
                      <w:b/>
                      <w:bCs/>
                      <w:i/>
                      <w:iCs/>
                      <w:sz w:val="24"/>
                      <w:szCs w:val="24"/>
                    </w:rPr>
                  </w:rPrChange>
                </w:rPr>
                <w:t>200µm</w:t>
              </w:r>
            </w:ins>
          </w:p>
        </w:tc>
        <w:tc>
          <w:tcPr>
            <w:tcW w:w="992" w:type="dxa"/>
            <w:noWrap/>
            <w:vAlign w:val="center"/>
            <w:hideMark/>
            <w:tcPrChange w:id="1654" w:author="Fan, Qi" w:date="2024-09-06T14:16:00Z">
              <w:tcPr>
                <w:tcW w:w="878" w:type="dxa"/>
                <w:gridSpan w:val="2"/>
                <w:tcBorders>
                  <w:top w:val="nil"/>
                  <w:left w:val="nil"/>
                  <w:bottom w:val="single" w:sz="12" w:space="0" w:color="595959"/>
                  <w:right w:val="nil"/>
                </w:tcBorders>
                <w:shd w:val="clear" w:color="000000" w:fill="2F75B5"/>
                <w:noWrap/>
                <w:vAlign w:val="center"/>
                <w:hideMark/>
              </w:tcPr>
            </w:tcPrChange>
          </w:tcPr>
          <w:p w14:paraId="730DCE7B"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655" w:author="Fan, Qi" w:date="2024-09-06T14:05:00Z"/>
                <w:rFonts w:ascii="Calibri" w:eastAsia="Times New Roman" w:hAnsi="Calibri" w:cs="Calibri"/>
                <w:b/>
                <w:bCs/>
                <w:i/>
                <w:iCs/>
                <w:color w:val="000000"/>
                <w:sz w:val="20"/>
                <w:szCs w:val="20"/>
                <w:rPrChange w:id="1656" w:author="Fan, Qi" w:date="2024-09-06T14:16:00Z">
                  <w:rPr>
                    <w:ins w:id="1657" w:author="Fan, Qi" w:date="2024-09-06T14:05:00Z"/>
                    <w:rFonts w:ascii="Calibri" w:eastAsia="Times New Roman" w:hAnsi="Calibri" w:cs="Calibri"/>
                    <w:b/>
                    <w:bCs/>
                    <w:i/>
                    <w:iCs/>
                    <w:color w:val="000000"/>
                    <w:sz w:val="24"/>
                    <w:szCs w:val="24"/>
                  </w:rPr>
                </w:rPrChange>
              </w:rPr>
            </w:pPr>
            <w:ins w:id="1658" w:author="Fan, Qi" w:date="2024-09-06T14:05:00Z">
              <w:r w:rsidRPr="00AB576B">
                <w:rPr>
                  <w:rFonts w:ascii="Calibri" w:eastAsia="Times New Roman" w:hAnsi="Calibri" w:cs="Calibri"/>
                  <w:b/>
                  <w:bCs/>
                  <w:i/>
                  <w:iCs/>
                  <w:color w:val="000000"/>
                  <w:sz w:val="20"/>
                  <w:szCs w:val="20"/>
                  <w:rPrChange w:id="1659" w:author="Fan, Qi" w:date="2024-09-06T14:16:00Z">
                    <w:rPr>
                      <w:rFonts w:ascii="Calibri" w:eastAsia="Times New Roman" w:hAnsi="Calibri" w:cs="Calibri"/>
                      <w:b/>
                      <w:bCs/>
                      <w:i/>
                      <w:iCs/>
                      <w:color w:val="000000"/>
                      <w:sz w:val="24"/>
                      <w:szCs w:val="24"/>
                    </w:rPr>
                  </w:rPrChange>
                </w:rPr>
                <w:t>1mm</w:t>
              </w:r>
            </w:ins>
          </w:p>
        </w:tc>
        <w:tc>
          <w:tcPr>
            <w:tcW w:w="992" w:type="dxa"/>
            <w:noWrap/>
            <w:vAlign w:val="center"/>
            <w:hideMark/>
            <w:tcPrChange w:id="1660" w:author="Fan, Qi" w:date="2024-09-06T14:16:00Z">
              <w:tcPr>
                <w:tcW w:w="1001" w:type="dxa"/>
                <w:gridSpan w:val="2"/>
                <w:tcBorders>
                  <w:top w:val="nil"/>
                  <w:left w:val="nil"/>
                  <w:bottom w:val="single" w:sz="12" w:space="0" w:color="595959"/>
                  <w:right w:val="nil"/>
                </w:tcBorders>
                <w:shd w:val="clear" w:color="000000" w:fill="9BC2E6"/>
                <w:noWrap/>
                <w:vAlign w:val="center"/>
                <w:hideMark/>
              </w:tcPr>
            </w:tcPrChange>
          </w:tcPr>
          <w:p w14:paraId="73B7470E"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661" w:author="Fan, Qi" w:date="2024-09-06T14:05:00Z"/>
                <w:rFonts w:ascii="Calibri" w:eastAsia="Times New Roman" w:hAnsi="Calibri" w:cs="Calibri"/>
                <w:b/>
                <w:bCs/>
                <w:i/>
                <w:iCs/>
                <w:color w:val="000000"/>
                <w:sz w:val="20"/>
                <w:szCs w:val="20"/>
                <w:rPrChange w:id="1662" w:author="Fan, Qi" w:date="2024-09-06T14:16:00Z">
                  <w:rPr>
                    <w:ins w:id="1663" w:author="Fan, Qi" w:date="2024-09-06T14:05:00Z"/>
                    <w:rFonts w:ascii="Calibri" w:eastAsia="Times New Roman" w:hAnsi="Calibri" w:cs="Calibri"/>
                    <w:b/>
                    <w:bCs/>
                    <w:i/>
                    <w:iCs/>
                    <w:color w:val="000000"/>
                    <w:sz w:val="24"/>
                    <w:szCs w:val="24"/>
                  </w:rPr>
                </w:rPrChange>
              </w:rPr>
            </w:pPr>
            <w:ins w:id="1664" w:author="Fan, Qi" w:date="2024-09-06T14:05:00Z">
              <w:r w:rsidRPr="00AB576B">
                <w:rPr>
                  <w:rFonts w:ascii="Calibri" w:eastAsia="Times New Roman" w:hAnsi="Calibri" w:cs="Calibri"/>
                  <w:b/>
                  <w:bCs/>
                  <w:i/>
                  <w:iCs/>
                  <w:color w:val="000000"/>
                  <w:sz w:val="20"/>
                  <w:szCs w:val="20"/>
                  <w:rPrChange w:id="1665" w:author="Fan, Qi" w:date="2024-09-06T14:16:00Z">
                    <w:rPr>
                      <w:rFonts w:ascii="Calibri" w:eastAsia="Times New Roman" w:hAnsi="Calibri" w:cs="Calibri"/>
                      <w:b/>
                      <w:bCs/>
                      <w:i/>
                      <w:iCs/>
                      <w:color w:val="000000"/>
                      <w:sz w:val="24"/>
                      <w:szCs w:val="24"/>
                    </w:rPr>
                  </w:rPrChange>
                </w:rPr>
                <w:t>500µm</w:t>
              </w:r>
            </w:ins>
          </w:p>
        </w:tc>
        <w:tc>
          <w:tcPr>
            <w:tcW w:w="992" w:type="dxa"/>
            <w:noWrap/>
            <w:vAlign w:val="center"/>
            <w:hideMark/>
            <w:tcPrChange w:id="1666" w:author="Fan, Qi" w:date="2024-09-06T14:16:00Z">
              <w:tcPr>
                <w:tcW w:w="1244" w:type="dxa"/>
                <w:gridSpan w:val="3"/>
                <w:tcBorders>
                  <w:top w:val="nil"/>
                  <w:left w:val="nil"/>
                  <w:bottom w:val="single" w:sz="12" w:space="0" w:color="595959"/>
                  <w:right w:val="single" w:sz="12" w:space="0" w:color="595959"/>
                </w:tcBorders>
                <w:shd w:val="clear" w:color="000000" w:fill="DDEBF7"/>
                <w:noWrap/>
                <w:vAlign w:val="center"/>
                <w:hideMark/>
              </w:tcPr>
            </w:tcPrChange>
          </w:tcPr>
          <w:p w14:paraId="592DE663"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667" w:author="Fan, Qi" w:date="2024-09-06T14:05:00Z"/>
                <w:rFonts w:ascii="Calibri" w:eastAsia="Times New Roman" w:hAnsi="Calibri" w:cs="Calibri"/>
                <w:b/>
                <w:bCs/>
                <w:i/>
                <w:iCs/>
                <w:color w:val="000000"/>
                <w:sz w:val="20"/>
                <w:szCs w:val="20"/>
                <w:rPrChange w:id="1668" w:author="Fan, Qi" w:date="2024-09-06T14:16:00Z">
                  <w:rPr>
                    <w:ins w:id="1669" w:author="Fan, Qi" w:date="2024-09-06T14:05:00Z"/>
                    <w:rFonts w:ascii="Calibri" w:eastAsia="Times New Roman" w:hAnsi="Calibri" w:cs="Calibri"/>
                    <w:b/>
                    <w:bCs/>
                    <w:i/>
                    <w:iCs/>
                    <w:color w:val="000000"/>
                    <w:sz w:val="24"/>
                    <w:szCs w:val="24"/>
                  </w:rPr>
                </w:rPrChange>
              </w:rPr>
            </w:pPr>
            <w:ins w:id="1670" w:author="Fan, Qi" w:date="2024-09-06T14:05:00Z">
              <w:r w:rsidRPr="00AB576B">
                <w:rPr>
                  <w:rFonts w:ascii="Calibri" w:eastAsia="Times New Roman" w:hAnsi="Calibri" w:cs="Calibri"/>
                  <w:b/>
                  <w:bCs/>
                  <w:i/>
                  <w:iCs/>
                  <w:color w:val="000000"/>
                  <w:sz w:val="20"/>
                  <w:szCs w:val="20"/>
                  <w:rPrChange w:id="1671" w:author="Fan, Qi" w:date="2024-09-06T14:16:00Z">
                    <w:rPr>
                      <w:rFonts w:ascii="Calibri" w:eastAsia="Times New Roman" w:hAnsi="Calibri" w:cs="Calibri"/>
                      <w:b/>
                      <w:bCs/>
                      <w:i/>
                      <w:iCs/>
                      <w:color w:val="000000"/>
                      <w:sz w:val="24"/>
                      <w:szCs w:val="24"/>
                    </w:rPr>
                  </w:rPrChange>
                </w:rPr>
                <w:t>200µm</w:t>
              </w:r>
            </w:ins>
          </w:p>
        </w:tc>
      </w:tr>
      <w:tr w:rsidR="00A62E10" w:rsidRPr="00C95C97" w14:paraId="4DD81DBA" w14:textId="77777777" w:rsidTr="00AB576B">
        <w:trPr>
          <w:trHeight w:val="300"/>
          <w:jc w:val="center"/>
          <w:ins w:id="1672" w:author="Fan, Qi" w:date="2024-09-06T14:05:00Z"/>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
          <w:p w14:paraId="1153E1CA" w14:textId="1C2C1B06" w:rsidR="00C95C97" w:rsidRPr="00C95C97" w:rsidRDefault="00C95C97" w:rsidP="00C95C97">
            <w:pPr>
              <w:jc w:val="center"/>
              <w:rPr>
                <w:ins w:id="1673" w:author="Fan, Qi" w:date="2024-09-06T14:05:00Z"/>
                <w:rFonts w:ascii="Calibri" w:eastAsia="Times New Roman" w:hAnsi="Calibri" w:cs="Calibri"/>
                <w:color w:val="000000"/>
                <w:sz w:val="28"/>
                <w:szCs w:val="28"/>
              </w:rPr>
            </w:pPr>
            <w:ins w:id="1674" w:author="Fan, Qi" w:date="2024-09-06T14:05:00Z">
              <w:r>
                <w:rPr>
                  <w:rFonts w:ascii="Calibri" w:eastAsia="Times New Roman" w:hAnsi="Calibri" w:cs="Calibri"/>
                  <w:b w:val="0"/>
                  <w:bCs w:val="0"/>
                  <w:color w:val="000000"/>
                  <w:sz w:val="28"/>
                  <w:szCs w:val="28"/>
                </w:rPr>
                <w:t>6.4 wt.</w:t>
              </w:r>
            </w:ins>
            <w:ins w:id="1675" w:author="Fan, Qi" w:date="2024-09-06T14:06:00Z">
              <w:r>
                <w:rPr>
                  <w:rFonts w:ascii="Calibri" w:eastAsia="Times New Roman" w:hAnsi="Calibri" w:cs="Calibri"/>
                  <w:b w:val="0"/>
                  <w:bCs w:val="0"/>
                  <w:color w:val="000000"/>
                  <w:sz w:val="28"/>
                  <w:szCs w:val="28"/>
                </w:rPr>
                <w:t>%</w:t>
              </w:r>
            </w:ins>
          </w:p>
        </w:tc>
        <w:tc>
          <w:tcPr>
            <w:tcW w:w="0" w:type="dxa"/>
            <w:noWrap/>
            <w:vAlign w:val="center"/>
            <w:hideMark/>
          </w:tcPr>
          <w:p w14:paraId="5A09B09D" w14:textId="1E9B986C" w:rsidR="00C95C97" w:rsidRPr="00AB576B" w:rsidRDefault="00AB576B" w:rsidP="00C95C97">
            <w:pPr>
              <w:jc w:val="center"/>
              <w:cnfStyle w:val="000000000000" w:firstRow="0" w:lastRow="0" w:firstColumn="0" w:lastColumn="0" w:oddVBand="0" w:evenVBand="0" w:oddHBand="0" w:evenHBand="0" w:firstRowFirstColumn="0" w:firstRowLastColumn="0" w:lastRowFirstColumn="0" w:lastRowLastColumn="0"/>
              <w:rPr>
                <w:ins w:id="1676" w:author="Fan, Qi" w:date="2024-09-06T14:05:00Z"/>
                <w:rFonts w:ascii="Calibri" w:eastAsia="Times New Roman" w:hAnsi="Calibri" w:cs="Calibri"/>
                <w:rPrChange w:id="1677" w:author="Fan, Qi" w:date="2024-09-06T14:16:00Z">
                  <w:rPr>
                    <w:ins w:id="1678" w:author="Fan, Qi" w:date="2024-09-06T14:05:00Z"/>
                    <w:rFonts w:ascii="Calibri" w:eastAsia="Times New Roman" w:hAnsi="Calibri" w:cs="Calibri"/>
                    <w:b/>
                    <w:bCs/>
                    <w:color w:val="548235"/>
                    <w:u w:val="single"/>
                  </w:rPr>
                </w:rPrChange>
              </w:rPr>
            </w:pPr>
            <w:ins w:id="1679" w:author="Fan, Qi" w:date="2024-09-06T14:16:00Z">
              <w:r w:rsidRPr="00AB576B">
                <w:rPr>
                  <w:rFonts w:ascii="Calibri" w:eastAsia="Times New Roman" w:hAnsi="Calibri" w:cs="Calibri"/>
                  <w:rPrChange w:id="1680" w:author="Fan, Qi" w:date="2024-09-06T14:16:00Z">
                    <w:rPr>
                      <w:rFonts w:ascii="Calibri" w:eastAsia="Times New Roman" w:hAnsi="Calibri" w:cs="Calibri"/>
                      <w:b/>
                      <w:bCs/>
                      <w:color w:val="548235"/>
                      <w:u w:val="single"/>
                    </w:rPr>
                  </w:rPrChange>
                </w:rPr>
                <w:t>I</w:t>
              </w:r>
            </w:ins>
          </w:p>
        </w:tc>
        <w:tc>
          <w:tcPr>
            <w:tcW w:w="1042" w:type="dxa"/>
            <w:noWrap/>
            <w:vAlign w:val="center"/>
            <w:hideMark/>
          </w:tcPr>
          <w:p w14:paraId="40C953A6" w14:textId="70B491A2"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681" w:author="Fan, Qi" w:date="2024-09-06T14:05:00Z"/>
                <w:rFonts w:ascii="Calibri" w:eastAsia="Times New Roman" w:hAnsi="Calibri" w:cs="Calibri"/>
                <w:color w:val="000000"/>
                <w:sz w:val="18"/>
                <w:szCs w:val="18"/>
                <w:rPrChange w:id="1682" w:author="Fan, Qi" w:date="2024-09-06T14:08:00Z">
                  <w:rPr>
                    <w:ins w:id="1683" w:author="Fan, Qi" w:date="2024-09-06T14:05:00Z"/>
                    <w:rFonts w:ascii="Calibri" w:eastAsia="Times New Roman" w:hAnsi="Calibri" w:cs="Calibri"/>
                    <w:i/>
                    <w:iCs/>
                    <w:color w:val="000000"/>
                    <w:sz w:val="24"/>
                    <w:szCs w:val="24"/>
                  </w:rPr>
                </w:rPrChange>
              </w:rPr>
            </w:pPr>
            <w:ins w:id="1684" w:author="Fan, Qi" w:date="2024-09-06T14:05:00Z">
              <w:r w:rsidRPr="00C95C97">
                <w:rPr>
                  <w:rFonts w:ascii="Calibri" w:eastAsia="Times New Roman" w:hAnsi="Calibri" w:cs="Calibri"/>
                  <w:color w:val="000000"/>
                  <w:sz w:val="18"/>
                  <w:szCs w:val="18"/>
                  <w:rPrChange w:id="1685" w:author="Fan, Qi" w:date="2024-09-06T14:08:00Z">
                    <w:rPr>
                      <w:rFonts w:ascii="Calibri" w:eastAsia="Times New Roman" w:hAnsi="Calibri" w:cs="Calibri"/>
                      <w:i/>
                      <w:iCs/>
                      <w:color w:val="000000"/>
                      <w:sz w:val="24"/>
                      <w:szCs w:val="24"/>
                    </w:rPr>
                  </w:rPrChange>
                </w:rPr>
                <w:t>5</w:t>
              </w:r>
            </w:ins>
            <w:ins w:id="1686" w:author="Fan, Qi" w:date="2024-09-06T14:08:00Z">
              <w:r w:rsidRPr="00C95C97">
                <w:rPr>
                  <w:rFonts w:ascii="Calibri" w:eastAsia="Times New Roman" w:hAnsi="Calibri" w:cs="Calibri"/>
                  <w:color w:val="000000"/>
                  <w:sz w:val="18"/>
                  <w:szCs w:val="18"/>
                  <w:rPrChange w:id="1687" w:author="Fan, Qi" w:date="2024-09-06T14:08:00Z">
                    <w:rPr>
                      <w:rFonts w:ascii="Calibri" w:eastAsia="Times New Roman" w:hAnsi="Calibri" w:cs="Calibri"/>
                      <w:i/>
                      <w:iCs/>
                      <w:color w:val="000000"/>
                      <w:sz w:val="18"/>
                      <w:szCs w:val="18"/>
                    </w:rPr>
                  </w:rPrChange>
                </w:rPr>
                <w:t>.</w:t>
              </w:r>
              <w:r w:rsidRPr="00C95C97">
                <w:rPr>
                  <w:rFonts w:ascii="Calibri" w:eastAsia="Times New Roman" w:hAnsi="Calibri" w:cs="Calibri"/>
                  <w:color w:val="000000"/>
                  <w:sz w:val="18"/>
                  <w:szCs w:val="18"/>
                  <w:rPrChange w:id="1688" w:author="Fan, Qi" w:date="2024-09-06T14:08:00Z">
                    <w:rPr>
                      <w:rFonts w:ascii="Calibri" w:eastAsia="Times New Roman" w:hAnsi="Calibri" w:cs="Calibri"/>
                      <w:i/>
                      <w:iCs/>
                      <w:color w:val="000000"/>
                      <w:sz w:val="24"/>
                      <w:szCs w:val="24"/>
                    </w:rPr>
                  </w:rPrChange>
                </w:rPr>
                <w:t xml:space="preserve">7 </w:t>
              </w:r>
              <w:r w:rsidRPr="00C95C97">
                <w:rPr>
                  <w:sz w:val="18"/>
                  <w:szCs w:val="18"/>
                  <w:lang w:val="en-US"/>
                  <w:rPrChange w:id="1689" w:author="Fan, Qi" w:date="2024-09-06T14:08:00Z">
                    <w:rPr>
                      <w:sz w:val="24"/>
                      <w:szCs w:val="24"/>
                      <w:lang w:val="en-US"/>
                    </w:rPr>
                  </w:rPrChange>
                </w:rPr>
                <w:t>± 0.40</w:t>
              </w:r>
            </w:ins>
          </w:p>
        </w:tc>
        <w:tc>
          <w:tcPr>
            <w:tcW w:w="992" w:type="dxa"/>
            <w:noWrap/>
            <w:vAlign w:val="center"/>
            <w:hideMark/>
          </w:tcPr>
          <w:p w14:paraId="069ACE44" w14:textId="11E14935"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690" w:author="Fan, Qi" w:date="2024-09-06T14:05:00Z"/>
                <w:rFonts w:ascii="Calibri" w:eastAsia="Times New Roman" w:hAnsi="Calibri" w:cs="Calibri"/>
                <w:color w:val="000000"/>
                <w:sz w:val="18"/>
                <w:szCs w:val="18"/>
                <w:rPrChange w:id="1691" w:author="Fan, Qi" w:date="2024-09-06T14:08:00Z">
                  <w:rPr>
                    <w:ins w:id="1692" w:author="Fan, Qi" w:date="2024-09-06T14:05:00Z"/>
                    <w:rFonts w:ascii="Calibri" w:eastAsia="Times New Roman" w:hAnsi="Calibri" w:cs="Calibri"/>
                    <w:i/>
                    <w:iCs/>
                    <w:color w:val="000000"/>
                    <w:sz w:val="24"/>
                    <w:szCs w:val="24"/>
                  </w:rPr>
                </w:rPrChange>
              </w:rPr>
            </w:pPr>
            <w:ins w:id="1693" w:author="Fan, Qi" w:date="2024-09-06T14:05:00Z">
              <w:r w:rsidRPr="00C95C97">
                <w:rPr>
                  <w:rFonts w:ascii="Calibri" w:eastAsia="Times New Roman" w:hAnsi="Calibri" w:cs="Calibri"/>
                  <w:color w:val="000000"/>
                  <w:sz w:val="18"/>
                  <w:szCs w:val="18"/>
                  <w:rPrChange w:id="1694" w:author="Fan, Qi" w:date="2024-09-06T14:08:00Z">
                    <w:rPr>
                      <w:rFonts w:ascii="Calibri" w:eastAsia="Times New Roman" w:hAnsi="Calibri" w:cs="Calibri"/>
                      <w:i/>
                      <w:iCs/>
                      <w:color w:val="000000"/>
                      <w:sz w:val="24"/>
                      <w:szCs w:val="24"/>
                    </w:rPr>
                  </w:rPrChange>
                </w:rPr>
                <w:t>6,0</w:t>
              </w:r>
            </w:ins>
            <w:ins w:id="1695" w:author="Fan, Qi" w:date="2024-09-06T14:10: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0.69</w:t>
              </w:r>
            </w:ins>
          </w:p>
        </w:tc>
        <w:tc>
          <w:tcPr>
            <w:tcW w:w="993" w:type="dxa"/>
            <w:noWrap/>
            <w:vAlign w:val="center"/>
            <w:hideMark/>
          </w:tcPr>
          <w:p w14:paraId="7BE7BAB3" w14:textId="7F843F05" w:rsidR="00C95C97" w:rsidRPr="00C95C97" w:rsidRDefault="00AB576B" w:rsidP="00C95C97">
            <w:pPr>
              <w:jc w:val="center"/>
              <w:cnfStyle w:val="000000000000" w:firstRow="0" w:lastRow="0" w:firstColumn="0" w:lastColumn="0" w:oddVBand="0" w:evenVBand="0" w:oddHBand="0" w:evenHBand="0" w:firstRowFirstColumn="0" w:firstRowLastColumn="0" w:lastRowFirstColumn="0" w:lastRowLastColumn="0"/>
              <w:rPr>
                <w:ins w:id="1696" w:author="Fan, Qi" w:date="2024-09-06T14:05:00Z"/>
                <w:rFonts w:ascii="Calibri" w:eastAsia="Times New Roman" w:hAnsi="Calibri" w:cs="Calibri"/>
                <w:color w:val="000000"/>
                <w:sz w:val="18"/>
                <w:szCs w:val="18"/>
                <w:rPrChange w:id="1697" w:author="Fan, Qi" w:date="2024-09-06T14:08:00Z">
                  <w:rPr>
                    <w:ins w:id="1698" w:author="Fan, Qi" w:date="2024-09-06T14:05:00Z"/>
                    <w:rFonts w:ascii="Calibri" w:eastAsia="Times New Roman" w:hAnsi="Calibri" w:cs="Calibri"/>
                    <w:i/>
                    <w:iCs/>
                    <w:color w:val="000000"/>
                    <w:sz w:val="24"/>
                    <w:szCs w:val="24"/>
                  </w:rPr>
                </w:rPrChange>
              </w:rPr>
            </w:pPr>
            <w:ins w:id="1699" w:author="Fan, Qi" w:date="2024-09-06T14:11:00Z">
              <w:r>
                <w:rPr>
                  <w:rFonts w:ascii="Calibri" w:eastAsia="Times New Roman" w:hAnsi="Calibri" w:cs="Calibri"/>
                  <w:color w:val="000000"/>
                  <w:sz w:val="18"/>
                  <w:szCs w:val="18"/>
                </w:rPr>
                <w:t>5.0</w:t>
              </w:r>
            </w:ins>
            <w:ins w:id="1700" w:author="Fan, Qi" w:date="2024-09-06T14:10:00Z">
              <w:r>
                <w:rPr>
                  <w:rFonts w:ascii="Calibri" w:eastAsia="Times New Roman" w:hAnsi="Calibri" w:cs="Calibri"/>
                  <w:color w:val="000000"/>
                  <w:sz w:val="18"/>
                  <w:szCs w:val="18"/>
                </w:rPr>
                <w:t xml:space="preserve"> </w:t>
              </w:r>
              <w:r w:rsidRPr="00FB36E9">
                <w:rPr>
                  <w:sz w:val="18"/>
                  <w:szCs w:val="18"/>
                  <w:lang w:val="en-US"/>
                </w:rPr>
                <w:t>±</w:t>
              </w:r>
              <w:r>
                <w:rPr>
                  <w:sz w:val="18"/>
                  <w:szCs w:val="18"/>
                  <w:lang w:val="en-US"/>
                </w:rPr>
                <w:t xml:space="preserve"> 1.36</w:t>
              </w:r>
            </w:ins>
          </w:p>
        </w:tc>
        <w:tc>
          <w:tcPr>
            <w:tcW w:w="992" w:type="dxa"/>
            <w:noWrap/>
            <w:vAlign w:val="center"/>
            <w:hideMark/>
          </w:tcPr>
          <w:p w14:paraId="03F2677B" w14:textId="1E5350B2"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01" w:author="Fan, Qi" w:date="2024-09-06T14:05:00Z"/>
                <w:rFonts w:ascii="Calibri" w:eastAsia="Times New Roman" w:hAnsi="Calibri" w:cs="Calibri"/>
                <w:color w:val="000000"/>
                <w:sz w:val="18"/>
                <w:szCs w:val="18"/>
                <w:rPrChange w:id="1702" w:author="Fan, Qi" w:date="2024-09-06T14:08:00Z">
                  <w:rPr>
                    <w:ins w:id="1703" w:author="Fan, Qi" w:date="2024-09-06T14:05:00Z"/>
                    <w:rFonts w:ascii="Calibri" w:eastAsia="Times New Roman" w:hAnsi="Calibri" w:cs="Calibri"/>
                    <w:i/>
                    <w:iCs/>
                    <w:color w:val="000000"/>
                    <w:sz w:val="24"/>
                    <w:szCs w:val="24"/>
                  </w:rPr>
                </w:rPrChange>
              </w:rPr>
            </w:pPr>
            <w:ins w:id="1704" w:author="Fan, Qi" w:date="2024-09-06T14:05:00Z">
              <w:r w:rsidRPr="00C95C97">
                <w:rPr>
                  <w:rFonts w:ascii="Calibri" w:eastAsia="Times New Roman" w:hAnsi="Calibri" w:cs="Calibri"/>
                  <w:color w:val="000000"/>
                  <w:sz w:val="18"/>
                  <w:szCs w:val="18"/>
                  <w:rPrChange w:id="1705" w:author="Fan, Qi" w:date="2024-09-06T14:08:00Z">
                    <w:rPr>
                      <w:rFonts w:ascii="Calibri" w:eastAsia="Times New Roman" w:hAnsi="Calibri" w:cs="Calibri"/>
                      <w:i/>
                      <w:iCs/>
                      <w:color w:val="000000"/>
                      <w:sz w:val="24"/>
                      <w:szCs w:val="24"/>
                    </w:rPr>
                  </w:rPrChange>
                </w:rPr>
                <w:t>6</w:t>
              </w:r>
            </w:ins>
            <w:ins w:id="1706" w:author="Fan, Qi" w:date="2024-09-06T14:09:00Z">
              <w:r>
                <w:rPr>
                  <w:rFonts w:ascii="Calibri" w:eastAsia="Times New Roman" w:hAnsi="Calibri" w:cs="Calibri"/>
                  <w:color w:val="000000"/>
                  <w:sz w:val="18"/>
                  <w:szCs w:val="18"/>
                </w:rPr>
                <w:t>.</w:t>
              </w:r>
            </w:ins>
            <w:ins w:id="1707" w:author="Fan, Qi" w:date="2024-09-06T14:05:00Z">
              <w:r w:rsidRPr="00C95C97">
                <w:rPr>
                  <w:rFonts w:ascii="Calibri" w:eastAsia="Times New Roman" w:hAnsi="Calibri" w:cs="Calibri"/>
                  <w:color w:val="000000"/>
                  <w:sz w:val="18"/>
                  <w:szCs w:val="18"/>
                  <w:rPrChange w:id="1708" w:author="Fan, Qi" w:date="2024-09-06T14:08:00Z">
                    <w:rPr>
                      <w:rFonts w:ascii="Calibri" w:eastAsia="Times New Roman" w:hAnsi="Calibri" w:cs="Calibri"/>
                      <w:i/>
                      <w:iCs/>
                      <w:color w:val="000000"/>
                      <w:sz w:val="24"/>
                      <w:szCs w:val="24"/>
                    </w:rPr>
                  </w:rPrChange>
                </w:rPr>
                <w:t>3</w:t>
              </w:r>
            </w:ins>
            <w:ins w:id="1709" w:author="Fan, Qi" w:date="2024-09-06T14:10: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0.27</w:t>
              </w:r>
            </w:ins>
          </w:p>
        </w:tc>
        <w:tc>
          <w:tcPr>
            <w:tcW w:w="992" w:type="dxa"/>
            <w:noWrap/>
            <w:vAlign w:val="center"/>
            <w:hideMark/>
          </w:tcPr>
          <w:p w14:paraId="0578964E" w14:textId="62E0EBD2"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10" w:author="Fan, Qi" w:date="2024-09-06T14:05:00Z"/>
                <w:rFonts w:ascii="Calibri" w:eastAsia="Times New Roman" w:hAnsi="Calibri" w:cs="Calibri"/>
                <w:color w:val="000000"/>
                <w:sz w:val="18"/>
                <w:szCs w:val="18"/>
                <w:rPrChange w:id="1711" w:author="Fan, Qi" w:date="2024-09-06T14:08:00Z">
                  <w:rPr>
                    <w:ins w:id="1712" w:author="Fan, Qi" w:date="2024-09-06T14:05:00Z"/>
                    <w:rFonts w:ascii="Calibri" w:eastAsia="Times New Roman" w:hAnsi="Calibri" w:cs="Calibri"/>
                    <w:i/>
                    <w:iCs/>
                    <w:color w:val="000000"/>
                    <w:sz w:val="24"/>
                    <w:szCs w:val="24"/>
                  </w:rPr>
                </w:rPrChange>
              </w:rPr>
            </w:pPr>
            <w:ins w:id="1713" w:author="Fan, Qi" w:date="2024-09-06T14:05:00Z">
              <w:r w:rsidRPr="00C95C97">
                <w:rPr>
                  <w:rFonts w:ascii="Calibri" w:eastAsia="Times New Roman" w:hAnsi="Calibri" w:cs="Calibri"/>
                  <w:color w:val="000000"/>
                  <w:sz w:val="18"/>
                  <w:szCs w:val="18"/>
                  <w:rPrChange w:id="1714" w:author="Fan, Qi" w:date="2024-09-06T14:08:00Z">
                    <w:rPr>
                      <w:rFonts w:ascii="Calibri" w:eastAsia="Times New Roman" w:hAnsi="Calibri" w:cs="Calibri"/>
                      <w:i/>
                      <w:iCs/>
                      <w:color w:val="000000"/>
                      <w:sz w:val="24"/>
                      <w:szCs w:val="24"/>
                    </w:rPr>
                  </w:rPrChange>
                </w:rPr>
                <w:t>6</w:t>
              </w:r>
            </w:ins>
            <w:ins w:id="1715" w:author="Fan, Qi" w:date="2024-09-06T14:09:00Z">
              <w:r>
                <w:rPr>
                  <w:rFonts w:ascii="Calibri" w:eastAsia="Times New Roman" w:hAnsi="Calibri" w:cs="Calibri"/>
                  <w:color w:val="000000"/>
                  <w:sz w:val="18"/>
                  <w:szCs w:val="18"/>
                </w:rPr>
                <w:t>.</w:t>
              </w:r>
            </w:ins>
            <w:ins w:id="1716" w:author="Fan, Qi" w:date="2024-09-06T14:12:00Z">
              <w:r w:rsidR="00AB576B">
                <w:rPr>
                  <w:rFonts w:ascii="Calibri" w:eastAsia="Times New Roman" w:hAnsi="Calibri" w:cs="Calibri"/>
                  <w:color w:val="000000"/>
                  <w:sz w:val="18"/>
                  <w:szCs w:val="18"/>
                </w:rPr>
                <w:t>2</w:t>
              </w:r>
            </w:ins>
            <w:ins w:id="1717" w:author="Fan, Qi" w:date="2024-09-06T14:10: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0.35</w:t>
              </w:r>
            </w:ins>
          </w:p>
        </w:tc>
        <w:tc>
          <w:tcPr>
            <w:tcW w:w="0" w:type="dxa"/>
            <w:noWrap/>
            <w:vAlign w:val="center"/>
            <w:hideMark/>
          </w:tcPr>
          <w:p w14:paraId="7E2ADFC9" w14:textId="1A7CBB8C"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18" w:author="Fan, Qi" w:date="2024-09-06T14:05:00Z"/>
                <w:rFonts w:ascii="Calibri" w:eastAsia="Times New Roman" w:hAnsi="Calibri" w:cs="Calibri"/>
                <w:color w:val="000000"/>
                <w:sz w:val="18"/>
                <w:szCs w:val="18"/>
                <w:rPrChange w:id="1719" w:author="Fan, Qi" w:date="2024-09-06T14:08:00Z">
                  <w:rPr>
                    <w:ins w:id="1720" w:author="Fan, Qi" w:date="2024-09-06T14:05:00Z"/>
                    <w:rFonts w:ascii="Calibri" w:eastAsia="Times New Roman" w:hAnsi="Calibri" w:cs="Calibri"/>
                    <w:i/>
                    <w:iCs/>
                    <w:color w:val="000000"/>
                    <w:sz w:val="24"/>
                    <w:szCs w:val="24"/>
                  </w:rPr>
                </w:rPrChange>
              </w:rPr>
            </w:pPr>
            <w:ins w:id="1721" w:author="Fan, Qi" w:date="2024-09-06T14:05:00Z">
              <w:r w:rsidRPr="00C95C97">
                <w:rPr>
                  <w:rFonts w:ascii="Calibri" w:eastAsia="Times New Roman" w:hAnsi="Calibri" w:cs="Calibri"/>
                  <w:color w:val="000000"/>
                  <w:sz w:val="18"/>
                  <w:szCs w:val="18"/>
                  <w:rPrChange w:id="1722" w:author="Fan, Qi" w:date="2024-09-06T14:08:00Z">
                    <w:rPr>
                      <w:rFonts w:ascii="Calibri" w:eastAsia="Times New Roman" w:hAnsi="Calibri" w:cs="Calibri"/>
                      <w:i/>
                      <w:iCs/>
                      <w:color w:val="000000"/>
                      <w:sz w:val="24"/>
                      <w:szCs w:val="24"/>
                    </w:rPr>
                  </w:rPrChange>
                </w:rPr>
                <w:t>5</w:t>
              </w:r>
            </w:ins>
            <w:ins w:id="1723" w:author="Fan, Qi" w:date="2024-09-06T14:09:00Z">
              <w:r>
                <w:rPr>
                  <w:rFonts w:ascii="Calibri" w:eastAsia="Times New Roman" w:hAnsi="Calibri" w:cs="Calibri"/>
                  <w:color w:val="000000"/>
                  <w:sz w:val="18"/>
                  <w:szCs w:val="18"/>
                </w:rPr>
                <w:t>.</w:t>
              </w:r>
            </w:ins>
            <w:ins w:id="1724" w:author="Fan, Qi" w:date="2024-09-06T14:12:00Z">
              <w:r w:rsidR="00AB576B">
                <w:rPr>
                  <w:rFonts w:ascii="Calibri" w:eastAsia="Times New Roman" w:hAnsi="Calibri" w:cs="Calibri"/>
                  <w:color w:val="000000"/>
                  <w:sz w:val="18"/>
                  <w:szCs w:val="18"/>
                </w:rPr>
                <w:t>2</w:t>
              </w:r>
            </w:ins>
            <w:ins w:id="1725" w:author="Fan, Qi" w:date="2024-09-06T14:10: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0.47</w:t>
              </w:r>
            </w:ins>
          </w:p>
        </w:tc>
      </w:tr>
      <w:tr w:rsidR="00A62E10" w:rsidRPr="00C95C97" w14:paraId="002E5C18" w14:textId="77777777" w:rsidTr="00AB576B">
        <w:trPr>
          <w:trHeight w:val="288"/>
          <w:jc w:val="center"/>
          <w:ins w:id="1726" w:author="Fan, Qi" w:date="2024-09-06T14:05:00Z"/>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
          <w:p w14:paraId="76F93E36" w14:textId="77777777" w:rsidR="00C95C97" w:rsidRPr="00C95C97" w:rsidRDefault="00C95C97" w:rsidP="00C95C97">
            <w:pPr>
              <w:rPr>
                <w:ins w:id="1727" w:author="Fan, Qi" w:date="2024-09-06T14:05:00Z"/>
                <w:rFonts w:ascii="Calibri" w:eastAsia="Times New Roman" w:hAnsi="Calibri" w:cs="Calibri"/>
                <w:color w:val="000000"/>
                <w:sz w:val="28"/>
                <w:szCs w:val="28"/>
              </w:rPr>
            </w:pPr>
          </w:p>
        </w:tc>
        <w:tc>
          <w:tcPr>
            <w:tcW w:w="0" w:type="dxa"/>
            <w:noWrap/>
            <w:vAlign w:val="center"/>
            <w:hideMark/>
          </w:tcPr>
          <w:p w14:paraId="52D48F0F"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728" w:author="Fan, Qi" w:date="2024-09-06T14:05:00Z"/>
                <w:rFonts w:ascii="Calibri" w:eastAsia="Times New Roman" w:hAnsi="Calibri" w:cs="Calibri"/>
                <w:rPrChange w:id="1729" w:author="Fan, Qi" w:date="2024-09-06T14:16:00Z">
                  <w:rPr>
                    <w:ins w:id="1730" w:author="Fan, Qi" w:date="2024-09-06T14:05:00Z"/>
                    <w:rFonts w:ascii="Calibri" w:eastAsia="Times New Roman" w:hAnsi="Calibri" w:cs="Calibri"/>
                    <w:b/>
                    <w:bCs/>
                    <w:color w:val="FF0000"/>
                    <w:u w:val="single"/>
                  </w:rPr>
                </w:rPrChange>
              </w:rPr>
            </w:pPr>
            <w:ins w:id="1731" w:author="Fan, Qi" w:date="2024-09-06T14:05:00Z">
              <w:r w:rsidRPr="00AB576B">
                <w:rPr>
                  <w:rFonts w:ascii="Calibri" w:eastAsia="Times New Roman" w:hAnsi="Calibri" w:cs="Calibri"/>
                  <w:rPrChange w:id="1732" w:author="Fan, Qi" w:date="2024-09-06T14:16:00Z">
                    <w:rPr>
                      <w:rFonts w:ascii="Calibri" w:eastAsia="Times New Roman" w:hAnsi="Calibri" w:cs="Calibri"/>
                      <w:b/>
                      <w:bCs/>
                      <w:color w:val="FF0000"/>
                      <w:u w:val="single"/>
                    </w:rPr>
                  </w:rPrChange>
                </w:rPr>
                <w:t>A</w:t>
              </w:r>
            </w:ins>
          </w:p>
        </w:tc>
        <w:tc>
          <w:tcPr>
            <w:tcW w:w="1042" w:type="dxa"/>
            <w:noWrap/>
            <w:vAlign w:val="center"/>
            <w:hideMark/>
          </w:tcPr>
          <w:p w14:paraId="3F810C97"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33" w:author="Fan, Qi" w:date="2024-09-06T14:05:00Z"/>
                <w:rFonts w:ascii="Calibri" w:eastAsia="Times New Roman" w:hAnsi="Calibri" w:cs="Calibri"/>
                <w:color w:val="000000"/>
                <w:sz w:val="18"/>
                <w:szCs w:val="18"/>
                <w:rPrChange w:id="1734" w:author="Fan, Qi" w:date="2024-09-06T14:08:00Z">
                  <w:rPr>
                    <w:ins w:id="1735" w:author="Fan, Qi" w:date="2024-09-06T14:05:00Z"/>
                    <w:rFonts w:ascii="Calibri" w:eastAsia="Times New Roman" w:hAnsi="Calibri" w:cs="Calibri"/>
                    <w:i/>
                    <w:iCs/>
                    <w:color w:val="000000"/>
                  </w:rPr>
                </w:rPrChange>
              </w:rPr>
            </w:pPr>
            <w:ins w:id="1736" w:author="Fan, Qi" w:date="2024-09-06T14:05:00Z">
              <w:r w:rsidRPr="00C95C97">
                <w:rPr>
                  <w:rFonts w:ascii="Calibri" w:eastAsia="Times New Roman" w:hAnsi="Calibri" w:cs="Calibri"/>
                  <w:color w:val="000000"/>
                  <w:sz w:val="18"/>
                  <w:szCs w:val="18"/>
                  <w:rPrChange w:id="1737" w:author="Fan, Qi" w:date="2024-09-06T14:08:00Z">
                    <w:rPr>
                      <w:rFonts w:ascii="Calibri" w:eastAsia="Times New Roman" w:hAnsi="Calibri" w:cs="Calibri"/>
                      <w:i/>
                      <w:iCs/>
                      <w:color w:val="000000"/>
                    </w:rPr>
                  </w:rPrChange>
                </w:rPr>
                <w:t>x</w:t>
              </w:r>
            </w:ins>
          </w:p>
        </w:tc>
        <w:tc>
          <w:tcPr>
            <w:tcW w:w="992" w:type="dxa"/>
            <w:noWrap/>
            <w:vAlign w:val="center"/>
            <w:hideMark/>
          </w:tcPr>
          <w:p w14:paraId="54CCC409" w14:textId="2011DFF8"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38" w:author="Fan, Qi" w:date="2024-09-06T14:05:00Z"/>
                <w:rFonts w:ascii="Calibri" w:eastAsia="Times New Roman" w:hAnsi="Calibri" w:cs="Calibri"/>
                <w:color w:val="000000"/>
                <w:sz w:val="18"/>
                <w:szCs w:val="18"/>
                <w:rPrChange w:id="1739" w:author="Fan, Qi" w:date="2024-09-06T14:08:00Z">
                  <w:rPr>
                    <w:ins w:id="1740" w:author="Fan, Qi" w:date="2024-09-06T14:05:00Z"/>
                    <w:rFonts w:ascii="Calibri" w:eastAsia="Times New Roman" w:hAnsi="Calibri" w:cs="Calibri"/>
                    <w:i/>
                    <w:iCs/>
                    <w:color w:val="000000"/>
                  </w:rPr>
                </w:rPrChange>
              </w:rPr>
            </w:pPr>
            <w:ins w:id="1741" w:author="Fan, Qi" w:date="2024-09-06T14:05:00Z">
              <w:r w:rsidRPr="00C95C97">
                <w:rPr>
                  <w:rFonts w:ascii="Calibri" w:eastAsia="Times New Roman" w:hAnsi="Calibri" w:cs="Calibri"/>
                  <w:color w:val="000000"/>
                  <w:sz w:val="18"/>
                  <w:szCs w:val="18"/>
                  <w:rPrChange w:id="1742" w:author="Fan, Qi" w:date="2024-09-06T14:08:00Z">
                    <w:rPr>
                      <w:rFonts w:ascii="Calibri" w:eastAsia="Times New Roman" w:hAnsi="Calibri" w:cs="Calibri"/>
                      <w:i/>
                      <w:iCs/>
                      <w:color w:val="000000"/>
                    </w:rPr>
                  </w:rPrChange>
                </w:rPr>
                <w:t>9</w:t>
              </w:r>
            </w:ins>
            <w:ins w:id="1743" w:author="Fan, Qi" w:date="2024-09-06T14:09:00Z">
              <w:r>
                <w:rPr>
                  <w:rFonts w:ascii="Calibri" w:eastAsia="Times New Roman" w:hAnsi="Calibri" w:cs="Calibri"/>
                  <w:color w:val="000000"/>
                  <w:sz w:val="18"/>
                  <w:szCs w:val="18"/>
                </w:rPr>
                <w:t>.</w:t>
              </w:r>
            </w:ins>
            <w:ins w:id="1744" w:author="Fan, Qi" w:date="2024-09-06T14:05:00Z">
              <w:r w:rsidRPr="00C95C97">
                <w:rPr>
                  <w:rFonts w:ascii="Calibri" w:eastAsia="Times New Roman" w:hAnsi="Calibri" w:cs="Calibri"/>
                  <w:color w:val="000000"/>
                  <w:sz w:val="18"/>
                  <w:szCs w:val="18"/>
                  <w:rPrChange w:id="1745" w:author="Fan, Qi" w:date="2024-09-06T14:08:00Z">
                    <w:rPr>
                      <w:rFonts w:ascii="Calibri" w:eastAsia="Times New Roman" w:hAnsi="Calibri" w:cs="Calibri"/>
                      <w:i/>
                      <w:iCs/>
                      <w:color w:val="000000"/>
                    </w:rPr>
                  </w:rPrChange>
                </w:rPr>
                <w:t>5</w:t>
              </w:r>
            </w:ins>
            <w:ins w:id="1746" w:author="Fan, Qi" w:date="2024-09-06T14:11: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0.66</w:t>
              </w:r>
            </w:ins>
          </w:p>
        </w:tc>
        <w:tc>
          <w:tcPr>
            <w:tcW w:w="993" w:type="dxa"/>
            <w:noWrap/>
            <w:vAlign w:val="center"/>
            <w:hideMark/>
          </w:tcPr>
          <w:p w14:paraId="4E897C8A" w14:textId="21ACD346"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47" w:author="Fan, Qi" w:date="2024-09-06T14:05:00Z"/>
                <w:rFonts w:ascii="Calibri" w:eastAsia="Times New Roman" w:hAnsi="Calibri" w:cs="Calibri"/>
                <w:color w:val="000000"/>
                <w:sz w:val="18"/>
                <w:szCs w:val="18"/>
                <w:rPrChange w:id="1748" w:author="Fan, Qi" w:date="2024-09-06T14:08:00Z">
                  <w:rPr>
                    <w:ins w:id="1749" w:author="Fan, Qi" w:date="2024-09-06T14:05:00Z"/>
                    <w:rFonts w:ascii="Calibri" w:eastAsia="Times New Roman" w:hAnsi="Calibri" w:cs="Calibri"/>
                    <w:i/>
                    <w:iCs/>
                    <w:color w:val="000000"/>
                  </w:rPr>
                </w:rPrChange>
              </w:rPr>
            </w:pPr>
            <w:ins w:id="1750" w:author="Fan, Qi" w:date="2024-09-06T14:05:00Z">
              <w:r w:rsidRPr="00C95C97">
                <w:rPr>
                  <w:rFonts w:ascii="Calibri" w:eastAsia="Times New Roman" w:hAnsi="Calibri" w:cs="Calibri"/>
                  <w:color w:val="000000"/>
                  <w:sz w:val="18"/>
                  <w:szCs w:val="18"/>
                  <w:rPrChange w:id="1751" w:author="Fan, Qi" w:date="2024-09-06T14:08:00Z">
                    <w:rPr>
                      <w:rFonts w:ascii="Calibri" w:eastAsia="Times New Roman" w:hAnsi="Calibri" w:cs="Calibri"/>
                      <w:i/>
                      <w:iCs/>
                      <w:color w:val="000000"/>
                    </w:rPr>
                  </w:rPrChange>
                </w:rPr>
                <w:t>8</w:t>
              </w:r>
            </w:ins>
            <w:ins w:id="1752" w:author="Fan, Qi" w:date="2024-09-06T14:09:00Z">
              <w:r>
                <w:rPr>
                  <w:rFonts w:ascii="Calibri" w:eastAsia="Times New Roman" w:hAnsi="Calibri" w:cs="Calibri"/>
                  <w:color w:val="000000"/>
                  <w:sz w:val="18"/>
                  <w:szCs w:val="18"/>
                </w:rPr>
                <w:t>.</w:t>
              </w:r>
            </w:ins>
            <w:ins w:id="1753" w:author="Fan, Qi" w:date="2024-09-06T14:11:00Z">
              <w:r w:rsidR="00AB576B">
                <w:rPr>
                  <w:rFonts w:ascii="Calibri" w:eastAsia="Times New Roman" w:hAnsi="Calibri" w:cs="Calibri"/>
                  <w:color w:val="000000"/>
                  <w:sz w:val="18"/>
                  <w:szCs w:val="18"/>
                </w:rPr>
                <w:t xml:space="preserve">7 </w:t>
              </w:r>
              <w:r w:rsidR="00AB576B" w:rsidRPr="00FB36E9">
                <w:rPr>
                  <w:sz w:val="18"/>
                  <w:szCs w:val="18"/>
                  <w:lang w:val="en-US"/>
                </w:rPr>
                <w:t>±</w:t>
              </w:r>
              <w:r w:rsidR="00AB576B">
                <w:rPr>
                  <w:sz w:val="18"/>
                  <w:szCs w:val="18"/>
                  <w:lang w:val="en-US"/>
                </w:rPr>
                <w:t xml:space="preserve"> 0.82</w:t>
              </w:r>
            </w:ins>
          </w:p>
        </w:tc>
        <w:tc>
          <w:tcPr>
            <w:tcW w:w="992" w:type="dxa"/>
            <w:noWrap/>
            <w:vAlign w:val="center"/>
            <w:hideMark/>
          </w:tcPr>
          <w:p w14:paraId="0B7B89DC" w14:textId="3C78A01D"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54" w:author="Fan, Qi" w:date="2024-09-06T14:05:00Z"/>
                <w:rFonts w:ascii="Calibri" w:eastAsia="Times New Roman" w:hAnsi="Calibri" w:cs="Calibri"/>
                <w:color w:val="000000"/>
                <w:sz w:val="18"/>
                <w:szCs w:val="18"/>
                <w:rPrChange w:id="1755" w:author="Fan, Qi" w:date="2024-09-06T14:08:00Z">
                  <w:rPr>
                    <w:ins w:id="1756" w:author="Fan, Qi" w:date="2024-09-06T14:05:00Z"/>
                    <w:rFonts w:ascii="Calibri" w:eastAsia="Times New Roman" w:hAnsi="Calibri" w:cs="Calibri"/>
                    <w:i/>
                    <w:iCs/>
                    <w:color w:val="000000"/>
                  </w:rPr>
                </w:rPrChange>
              </w:rPr>
            </w:pPr>
            <w:ins w:id="1757" w:author="Fan, Qi" w:date="2024-09-06T14:05:00Z">
              <w:r w:rsidRPr="00C95C97">
                <w:rPr>
                  <w:rFonts w:ascii="Calibri" w:eastAsia="Times New Roman" w:hAnsi="Calibri" w:cs="Calibri"/>
                  <w:color w:val="000000"/>
                  <w:sz w:val="18"/>
                  <w:szCs w:val="18"/>
                  <w:rPrChange w:id="1758" w:author="Fan, Qi" w:date="2024-09-06T14:08:00Z">
                    <w:rPr>
                      <w:rFonts w:ascii="Calibri" w:eastAsia="Times New Roman" w:hAnsi="Calibri" w:cs="Calibri"/>
                      <w:i/>
                      <w:iCs/>
                      <w:color w:val="000000"/>
                    </w:rPr>
                  </w:rPrChange>
                </w:rPr>
                <w:t>6</w:t>
              </w:r>
            </w:ins>
            <w:ins w:id="1759" w:author="Fan, Qi" w:date="2024-09-06T14:09:00Z">
              <w:r>
                <w:rPr>
                  <w:rFonts w:ascii="Calibri" w:eastAsia="Times New Roman" w:hAnsi="Calibri" w:cs="Calibri"/>
                  <w:color w:val="000000"/>
                  <w:sz w:val="18"/>
                  <w:szCs w:val="18"/>
                </w:rPr>
                <w:t>.</w:t>
              </w:r>
            </w:ins>
            <w:ins w:id="1760" w:author="Fan, Qi" w:date="2024-09-06T14:12:00Z">
              <w:r w:rsidR="00AB576B">
                <w:rPr>
                  <w:rFonts w:ascii="Calibri" w:eastAsia="Times New Roman" w:hAnsi="Calibri" w:cs="Calibri"/>
                  <w:color w:val="000000"/>
                  <w:sz w:val="18"/>
                  <w:szCs w:val="18"/>
                </w:rPr>
                <w:t>7</w:t>
              </w:r>
            </w:ins>
            <w:ins w:id="1761" w:author="Fan, Qi" w:date="2024-09-06T14:11: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0.65</w:t>
              </w:r>
            </w:ins>
          </w:p>
        </w:tc>
        <w:tc>
          <w:tcPr>
            <w:tcW w:w="992" w:type="dxa"/>
            <w:noWrap/>
            <w:vAlign w:val="center"/>
            <w:hideMark/>
          </w:tcPr>
          <w:p w14:paraId="1D647A97" w14:textId="30EBBC48"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62" w:author="Fan, Qi" w:date="2024-09-06T14:05:00Z"/>
                <w:rFonts w:ascii="Calibri" w:eastAsia="Times New Roman" w:hAnsi="Calibri" w:cs="Calibri"/>
                <w:color w:val="000000"/>
                <w:sz w:val="18"/>
                <w:szCs w:val="18"/>
                <w:rPrChange w:id="1763" w:author="Fan, Qi" w:date="2024-09-06T14:08:00Z">
                  <w:rPr>
                    <w:ins w:id="1764" w:author="Fan, Qi" w:date="2024-09-06T14:05:00Z"/>
                    <w:rFonts w:ascii="Calibri" w:eastAsia="Times New Roman" w:hAnsi="Calibri" w:cs="Calibri"/>
                    <w:i/>
                    <w:iCs/>
                    <w:color w:val="000000"/>
                  </w:rPr>
                </w:rPrChange>
              </w:rPr>
            </w:pPr>
            <w:ins w:id="1765" w:author="Fan, Qi" w:date="2024-09-06T14:05:00Z">
              <w:r w:rsidRPr="00C95C97">
                <w:rPr>
                  <w:rFonts w:ascii="Calibri" w:eastAsia="Times New Roman" w:hAnsi="Calibri" w:cs="Calibri"/>
                  <w:color w:val="000000"/>
                  <w:sz w:val="18"/>
                  <w:szCs w:val="18"/>
                  <w:rPrChange w:id="1766" w:author="Fan, Qi" w:date="2024-09-06T14:08:00Z">
                    <w:rPr>
                      <w:rFonts w:ascii="Calibri" w:eastAsia="Times New Roman" w:hAnsi="Calibri" w:cs="Calibri"/>
                      <w:i/>
                      <w:iCs/>
                      <w:color w:val="000000"/>
                    </w:rPr>
                  </w:rPrChange>
                </w:rPr>
                <w:t>6</w:t>
              </w:r>
            </w:ins>
            <w:ins w:id="1767" w:author="Fan, Qi" w:date="2024-09-06T14:09:00Z">
              <w:r>
                <w:rPr>
                  <w:rFonts w:ascii="Calibri" w:eastAsia="Times New Roman" w:hAnsi="Calibri" w:cs="Calibri"/>
                  <w:color w:val="000000"/>
                  <w:sz w:val="18"/>
                  <w:szCs w:val="18"/>
                </w:rPr>
                <w:t>.</w:t>
              </w:r>
            </w:ins>
            <w:ins w:id="1768" w:author="Fan, Qi" w:date="2024-09-06T14:05:00Z">
              <w:r w:rsidRPr="00C95C97">
                <w:rPr>
                  <w:rFonts w:ascii="Calibri" w:eastAsia="Times New Roman" w:hAnsi="Calibri" w:cs="Calibri"/>
                  <w:color w:val="000000"/>
                  <w:sz w:val="18"/>
                  <w:szCs w:val="18"/>
                  <w:rPrChange w:id="1769" w:author="Fan, Qi" w:date="2024-09-06T14:08:00Z">
                    <w:rPr>
                      <w:rFonts w:ascii="Calibri" w:eastAsia="Times New Roman" w:hAnsi="Calibri" w:cs="Calibri"/>
                      <w:i/>
                      <w:iCs/>
                      <w:color w:val="000000"/>
                    </w:rPr>
                  </w:rPrChange>
                </w:rPr>
                <w:t>1</w:t>
              </w:r>
            </w:ins>
            <w:ins w:id="1770" w:author="Fan, Qi" w:date="2024-09-06T14:12: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0.29</w:t>
              </w:r>
            </w:ins>
          </w:p>
        </w:tc>
        <w:tc>
          <w:tcPr>
            <w:tcW w:w="0" w:type="dxa"/>
            <w:noWrap/>
            <w:vAlign w:val="center"/>
            <w:hideMark/>
          </w:tcPr>
          <w:p w14:paraId="32BFB924" w14:textId="77BD5F1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71" w:author="Fan, Qi" w:date="2024-09-06T14:05:00Z"/>
                <w:rFonts w:ascii="Calibri" w:eastAsia="Times New Roman" w:hAnsi="Calibri" w:cs="Calibri"/>
                <w:color w:val="000000"/>
                <w:sz w:val="18"/>
                <w:szCs w:val="18"/>
                <w:rPrChange w:id="1772" w:author="Fan, Qi" w:date="2024-09-06T14:08:00Z">
                  <w:rPr>
                    <w:ins w:id="1773" w:author="Fan, Qi" w:date="2024-09-06T14:05:00Z"/>
                    <w:rFonts w:ascii="Calibri" w:eastAsia="Times New Roman" w:hAnsi="Calibri" w:cs="Calibri"/>
                    <w:i/>
                    <w:iCs/>
                    <w:color w:val="000000"/>
                    <w:sz w:val="24"/>
                    <w:szCs w:val="24"/>
                  </w:rPr>
                </w:rPrChange>
              </w:rPr>
            </w:pPr>
            <w:ins w:id="1774" w:author="Fan, Qi" w:date="2024-09-06T14:05:00Z">
              <w:r w:rsidRPr="00C95C97">
                <w:rPr>
                  <w:rFonts w:ascii="Calibri" w:eastAsia="Times New Roman" w:hAnsi="Calibri" w:cs="Calibri"/>
                  <w:color w:val="000000"/>
                  <w:sz w:val="18"/>
                  <w:szCs w:val="18"/>
                  <w:rPrChange w:id="1775" w:author="Fan, Qi" w:date="2024-09-06T14:08:00Z">
                    <w:rPr>
                      <w:rFonts w:ascii="Calibri" w:eastAsia="Times New Roman" w:hAnsi="Calibri" w:cs="Calibri"/>
                      <w:i/>
                      <w:iCs/>
                      <w:color w:val="000000"/>
                      <w:sz w:val="24"/>
                      <w:szCs w:val="24"/>
                    </w:rPr>
                  </w:rPrChange>
                </w:rPr>
                <w:t>6</w:t>
              </w:r>
            </w:ins>
            <w:ins w:id="1776" w:author="Fan, Qi" w:date="2024-09-06T14:09:00Z">
              <w:r>
                <w:rPr>
                  <w:rFonts w:ascii="Calibri" w:eastAsia="Times New Roman" w:hAnsi="Calibri" w:cs="Calibri"/>
                  <w:color w:val="000000"/>
                  <w:sz w:val="18"/>
                  <w:szCs w:val="18"/>
                </w:rPr>
                <w:t>.</w:t>
              </w:r>
            </w:ins>
            <w:ins w:id="1777" w:author="Fan, Qi" w:date="2024-09-06T14:05:00Z">
              <w:r w:rsidRPr="00C95C97">
                <w:rPr>
                  <w:rFonts w:ascii="Calibri" w:eastAsia="Times New Roman" w:hAnsi="Calibri" w:cs="Calibri"/>
                  <w:color w:val="000000"/>
                  <w:sz w:val="18"/>
                  <w:szCs w:val="18"/>
                  <w:rPrChange w:id="1778" w:author="Fan, Qi" w:date="2024-09-06T14:08:00Z">
                    <w:rPr>
                      <w:rFonts w:ascii="Calibri" w:eastAsia="Times New Roman" w:hAnsi="Calibri" w:cs="Calibri"/>
                      <w:i/>
                      <w:iCs/>
                      <w:color w:val="000000"/>
                      <w:sz w:val="24"/>
                      <w:szCs w:val="24"/>
                    </w:rPr>
                  </w:rPrChange>
                </w:rPr>
                <w:t>9</w:t>
              </w:r>
            </w:ins>
            <w:ins w:id="1779" w:author="Fan, Qi" w:date="2024-09-06T14:12: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0.41</w:t>
              </w:r>
            </w:ins>
          </w:p>
        </w:tc>
      </w:tr>
      <w:tr w:rsidR="00A62E10" w:rsidRPr="00C95C97" w14:paraId="0FD8D576" w14:textId="77777777" w:rsidTr="00AB576B">
        <w:trPr>
          <w:trHeight w:val="288"/>
          <w:jc w:val="center"/>
          <w:ins w:id="1780" w:author="Fan, Qi" w:date="2024-09-06T14:05:00Z"/>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
          <w:p w14:paraId="0D8FB92C" w14:textId="51A733A6" w:rsidR="00C95C97" w:rsidRPr="00C95C97" w:rsidRDefault="00C95C97" w:rsidP="00C95C97">
            <w:pPr>
              <w:jc w:val="center"/>
              <w:rPr>
                <w:ins w:id="1781" w:author="Fan, Qi" w:date="2024-09-06T14:05:00Z"/>
                <w:rFonts w:ascii="Calibri" w:eastAsia="Times New Roman" w:hAnsi="Calibri" w:cs="Calibri"/>
                <w:color w:val="000000"/>
                <w:sz w:val="28"/>
                <w:szCs w:val="28"/>
              </w:rPr>
            </w:pPr>
            <w:ins w:id="1782" w:author="Fan, Qi" w:date="2024-09-06T14:06:00Z">
              <w:r>
                <w:rPr>
                  <w:rFonts w:ascii="Calibri" w:eastAsia="Times New Roman" w:hAnsi="Calibri" w:cs="Calibri"/>
                  <w:b w:val="0"/>
                  <w:bCs w:val="0"/>
                  <w:color w:val="000000"/>
                  <w:sz w:val="28"/>
                  <w:szCs w:val="28"/>
                </w:rPr>
                <w:t>9.0 wt.%</w:t>
              </w:r>
            </w:ins>
          </w:p>
        </w:tc>
        <w:tc>
          <w:tcPr>
            <w:tcW w:w="0" w:type="dxa"/>
            <w:noWrap/>
            <w:vAlign w:val="center"/>
            <w:hideMark/>
          </w:tcPr>
          <w:p w14:paraId="5DBF8628"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783" w:author="Fan, Qi" w:date="2024-09-06T14:05:00Z"/>
                <w:rFonts w:ascii="Calibri" w:eastAsia="Times New Roman" w:hAnsi="Calibri" w:cs="Calibri"/>
                <w:rPrChange w:id="1784" w:author="Fan, Qi" w:date="2024-09-06T14:16:00Z">
                  <w:rPr>
                    <w:ins w:id="1785" w:author="Fan, Qi" w:date="2024-09-06T14:05:00Z"/>
                    <w:rFonts w:ascii="Calibri" w:eastAsia="Times New Roman" w:hAnsi="Calibri" w:cs="Calibri"/>
                    <w:b/>
                    <w:bCs/>
                    <w:color w:val="548235"/>
                    <w:u w:val="single"/>
                  </w:rPr>
                </w:rPrChange>
              </w:rPr>
            </w:pPr>
            <w:ins w:id="1786" w:author="Fan, Qi" w:date="2024-09-06T14:05:00Z">
              <w:r w:rsidRPr="00AB576B">
                <w:rPr>
                  <w:rFonts w:ascii="Calibri" w:eastAsia="Times New Roman" w:hAnsi="Calibri" w:cs="Calibri"/>
                  <w:rPrChange w:id="1787" w:author="Fan, Qi" w:date="2024-09-06T14:16:00Z">
                    <w:rPr>
                      <w:rFonts w:ascii="Calibri" w:eastAsia="Times New Roman" w:hAnsi="Calibri" w:cs="Calibri"/>
                      <w:b/>
                      <w:bCs/>
                      <w:color w:val="548235"/>
                      <w:u w:val="single"/>
                    </w:rPr>
                  </w:rPrChange>
                </w:rPr>
                <w:t>I</w:t>
              </w:r>
            </w:ins>
          </w:p>
        </w:tc>
        <w:tc>
          <w:tcPr>
            <w:tcW w:w="1042" w:type="dxa"/>
            <w:noWrap/>
            <w:vAlign w:val="center"/>
            <w:hideMark/>
          </w:tcPr>
          <w:p w14:paraId="178A8515"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88" w:author="Fan, Qi" w:date="2024-09-06T14:05:00Z"/>
                <w:rFonts w:ascii="Calibri" w:eastAsia="Times New Roman" w:hAnsi="Calibri" w:cs="Calibri"/>
                <w:color w:val="000000"/>
                <w:sz w:val="18"/>
                <w:szCs w:val="18"/>
                <w:rPrChange w:id="1789" w:author="Fan, Qi" w:date="2024-09-06T14:08:00Z">
                  <w:rPr>
                    <w:ins w:id="1790" w:author="Fan, Qi" w:date="2024-09-06T14:05:00Z"/>
                    <w:rFonts w:ascii="Calibri" w:eastAsia="Times New Roman" w:hAnsi="Calibri" w:cs="Calibri"/>
                    <w:i/>
                    <w:iCs/>
                    <w:color w:val="000000"/>
                  </w:rPr>
                </w:rPrChange>
              </w:rPr>
            </w:pPr>
            <w:ins w:id="1791" w:author="Fan, Qi" w:date="2024-09-06T14:05:00Z">
              <w:r w:rsidRPr="00C95C97">
                <w:rPr>
                  <w:rFonts w:ascii="Calibri" w:eastAsia="Times New Roman" w:hAnsi="Calibri" w:cs="Calibri"/>
                  <w:color w:val="000000"/>
                  <w:sz w:val="18"/>
                  <w:szCs w:val="18"/>
                  <w:rPrChange w:id="1792" w:author="Fan, Qi" w:date="2024-09-06T14:08:00Z">
                    <w:rPr>
                      <w:rFonts w:ascii="Calibri" w:eastAsia="Times New Roman" w:hAnsi="Calibri" w:cs="Calibri"/>
                      <w:i/>
                      <w:iCs/>
                      <w:color w:val="000000"/>
                    </w:rPr>
                  </w:rPrChange>
                </w:rPr>
                <w:t>x</w:t>
              </w:r>
            </w:ins>
          </w:p>
        </w:tc>
        <w:tc>
          <w:tcPr>
            <w:tcW w:w="992" w:type="dxa"/>
            <w:noWrap/>
            <w:vAlign w:val="center"/>
            <w:hideMark/>
          </w:tcPr>
          <w:p w14:paraId="3820266F" w14:textId="06085A7D"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793" w:author="Fan, Qi" w:date="2024-09-06T14:05:00Z"/>
                <w:rFonts w:ascii="Calibri" w:eastAsia="Times New Roman" w:hAnsi="Calibri" w:cs="Calibri"/>
                <w:color w:val="000000"/>
                <w:sz w:val="18"/>
                <w:szCs w:val="18"/>
                <w:rPrChange w:id="1794" w:author="Fan, Qi" w:date="2024-09-06T14:08:00Z">
                  <w:rPr>
                    <w:ins w:id="1795" w:author="Fan, Qi" w:date="2024-09-06T14:05:00Z"/>
                    <w:rFonts w:ascii="Calibri" w:eastAsia="Times New Roman" w:hAnsi="Calibri" w:cs="Calibri"/>
                    <w:i/>
                    <w:iCs/>
                    <w:color w:val="000000"/>
                  </w:rPr>
                </w:rPrChange>
              </w:rPr>
            </w:pPr>
            <w:ins w:id="1796" w:author="Fan, Qi" w:date="2024-09-06T14:05:00Z">
              <w:r w:rsidRPr="00C95C97">
                <w:rPr>
                  <w:rFonts w:ascii="Calibri" w:eastAsia="Times New Roman" w:hAnsi="Calibri" w:cs="Calibri"/>
                  <w:color w:val="000000"/>
                  <w:sz w:val="18"/>
                  <w:szCs w:val="18"/>
                  <w:rPrChange w:id="1797" w:author="Fan, Qi" w:date="2024-09-06T14:08:00Z">
                    <w:rPr>
                      <w:rFonts w:ascii="Calibri" w:eastAsia="Times New Roman" w:hAnsi="Calibri" w:cs="Calibri"/>
                      <w:i/>
                      <w:iCs/>
                      <w:color w:val="000000"/>
                    </w:rPr>
                  </w:rPrChange>
                </w:rPr>
                <w:t>6</w:t>
              </w:r>
            </w:ins>
            <w:ins w:id="1798" w:author="Fan, Qi" w:date="2024-09-06T14:09:00Z">
              <w:r>
                <w:rPr>
                  <w:rFonts w:ascii="Calibri" w:eastAsia="Times New Roman" w:hAnsi="Calibri" w:cs="Calibri"/>
                  <w:color w:val="000000"/>
                  <w:sz w:val="18"/>
                  <w:szCs w:val="18"/>
                </w:rPr>
                <w:t>.</w:t>
              </w:r>
            </w:ins>
            <w:ins w:id="1799" w:author="Fan, Qi" w:date="2024-09-06T14:05:00Z">
              <w:r w:rsidRPr="00C95C97">
                <w:rPr>
                  <w:rFonts w:ascii="Calibri" w:eastAsia="Times New Roman" w:hAnsi="Calibri" w:cs="Calibri"/>
                  <w:color w:val="000000"/>
                  <w:sz w:val="18"/>
                  <w:szCs w:val="18"/>
                  <w:rPrChange w:id="1800" w:author="Fan, Qi" w:date="2024-09-06T14:08:00Z">
                    <w:rPr>
                      <w:rFonts w:ascii="Calibri" w:eastAsia="Times New Roman" w:hAnsi="Calibri" w:cs="Calibri"/>
                      <w:i/>
                      <w:iCs/>
                      <w:color w:val="000000"/>
                    </w:rPr>
                  </w:rPrChange>
                </w:rPr>
                <w:t>6</w:t>
              </w:r>
            </w:ins>
            <w:ins w:id="1801" w:author="Fan, Qi" w:date="2024-09-06T14:12: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0.39</w:t>
              </w:r>
            </w:ins>
          </w:p>
        </w:tc>
        <w:tc>
          <w:tcPr>
            <w:tcW w:w="993" w:type="dxa"/>
            <w:noWrap/>
            <w:vAlign w:val="center"/>
            <w:hideMark/>
          </w:tcPr>
          <w:p w14:paraId="446F45D1" w14:textId="1A11760B"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02" w:author="Fan, Qi" w:date="2024-09-06T14:05:00Z"/>
                <w:rFonts w:ascii="Calibri" w:eastAsia="Times New Roman" w:hAnsi="Calibri" w:cs="Calibri"/>
                <w:color w:val="000000"/>
                <w:sz w:val="18"/>
                <w:szCs w:val="18"/>
                <w:rPrChange w:id="1803" w:author="Fan, Qi" w:date="2024-09-06T14:08:00Z">
                  <w:rPr>
                    <w:ins w:id="1804" w:author="Fan, Qi" w:date="2024-09-06T14:05:00Z"/>
                    <w:rFonts w:ascii="Calibri" w:eastAsia="Times New Roman" w:hAnsi="Calibri" w:cs="Calibri"/>
                    <w:i/>
                    <w:iCs/>
                    <w:color w:val="000000"/>
                  </w:rPr>
                </w:rPrChange>
              </w:rPr>
            </w:pPr>
            <w:ins w:id="1805" w:author="Fan, Qi" w:date="2024-09-06T14:05:00Z">
              <w:r w:rsidRPr="00C95C97">
                <w:rPr>
                  <w:rFonts w:ascii="Calibri" w:eastAsia="Times New Roman" w:hAnsi="Calibri" w:cs="Calibri"/>
                  <w:color w:val="000000"/>
                  <w:sz w:val="18"/>
                  <w:szCs w:val="18"/>
                  <w:rPrChange w:id="1806" w:author="Fan, Qi" w:date="2024-09-06T14:08:00Z">
                    <w:rPr>
                      <w:rFonts w:ascii="Calibri" w:eastAsia="Times New Roman" w:hAnsi="Calibri" w:cs="Calibri"/>
                      <w:i/>
                      <w:iCs/>
                      <w:color w:val="000000"/>
                    </w:rPr>
                  </w:rPrChange>
                </w:rPr>
                <w:t>6</w:t>
              </w:r>
            </w:ins>
            <w:ins w:id="1807" w:author="Fan, Qi" w:date="2024-09-06T14:09:00Z">
              <w:r>
                <w:rPr>
                  <w:rFonts w:ascii="Calibri" w:eastAsia="Times New Roman" w:hAnsi="Calibri" w:cs="Calibri"/>
                  <w:color w:val="000000"/>
                  <w:sz w:val="18"/>
                  <w:szCs w:val="18"/>
                </w:rPr>
                <w:t>.</w:t>
              </w:r>
            </w:ins>
            <w:ins w:id="1808" w:author="Fan, Qi" w:date="2024-09-06T14:05:00Z">
              <w:r w:rsidRPr="00C95C97">
                <w:rPr>
                  <w:rFonts w:ascii="Calibri" w:eastAsia="Times New Roman" w:hAnsi="Calibri" w:cs="Calibri"/>
                  <w:color w:val="000000"/>
                  <w:sz w:val="18"/>
                  <w:szCs w:val="18"/>
                  <w:rPrChange w:id="1809" w:author="Fan, Qi" w:date="2024-09-06T14:08:00Z">
                    <w:rPr>
                      <w:rFonts w:ascii="Calibri" w:eastAsia="Times New Roman" w:hAnsi="Calibri" w:cs="Calibri"/>
                      <w:i/>
                      <w:iCs/>
                      <w:color w:val="000000"/>
                    </w:rPr>
                  </w:rPrChange>
                </w:rPr>
                <w:t>6</w:t>
              </w:r>
            </w:ins>
            <w:ins w:id="1810" w:author="Fan, Qi" w:date="2024-09-06T14:12: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0.85</w:t>
              </w:r>
            </w:ins>
          </w:p>
        </w:tc>
        <w:tc>
          <w:tcPr>
            <w:tcW w:w="992" w:type="dxa"/>
            <w:noWrap/>
            <w:vAlign w:val="center"/>
            <w:hideMark/>
          </w:tcPr>
          <w:p w14:paraId="7BD6466D" w14:textId="520C6A7E"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11" w:author="Fan, Qi" w:date="2024-09-06T14:05:00Z"/>
                <w:rFonts w:ascii="Calibri" w:eastAsia="Times New Roman" w:hAnsi="Calibri" w:cs="Calibri"/>
                <w:color w:val="000000"/>
                <w:sz w:val="18"/>
                <w:szCs w:val="18"/>
                <w:rPrChange w:id="1812" w:author="Fan, Qi" w:date="2024-09-06T14:08:00Z">
                  <w:rPr>
                    <w:ins w:id="1813" w:author="Fan, Qi" w:date="2024-09-06T14:05:00Z"/>
                    <w:rFonts w:ascii="Calibri" w:eastAsia="Times New Roman" w:hAnsi="Calibri" w:cs="Calibri"/>
                    <w:i/>
                    <w:iCs/>
                    <w:color w:val="000000"/>
                    <w:sz w:val="24"/>
                    <w:szCs w:val="24"/>
                  </w:rPr>
                </w:rPrChange>
              </w:rPr>
            </w:pPr>
            <w:ins w:id="1814" w:author="Fan, Qi" w:date="2024-09-06T14:05:00Z">
              <w:r w:rsidRPr="00C95C97">
                <w:rPr>
                  <w:rFonts w:ascii="Calibri" w:eastAsia="Times New Roman" w:hAnsi="Calibri" w:cs="Calibri"/>
                  <w:color w:val="000000"/>
                  <w:sz w:val="18"/>
                  <w:szCs w:val="18"/>
                  <w:rPrChange w:id="1815" w:author="Fan, Qi" w:date="2024-09-06T14:08:00Z">
                    <w:rPr>
                      <w:rFonts w:ascii="Calibri" w:eastAsia="Times New Roman" w:hAnsi="Calibri" w:cs="Calibri"/>
                      <w:i/>
                      <w:iCs/>
                      <w:color w:val="000000"/>
                      <w:sz w:val="24"/>
                      <w:szCs w:val="24"/>
                    </w:rPr>
                  </w:rPrChange>
                </w:rPr>
                <w:t>7</w:t>
              </w:r>
            </w:ins>
            <w:ins w:id="1816" w:author="Fan, Qi" w:date="2024-09-06T14:09:00Z">
              <w:r>
                <w:rPr>
                  <w:rFonts w:ascii="Calibri" w:eastAsia="Times New Roman" w:hAnsi="Calibri" w:cs="Calibri"/>
                  <w:color w:val="000000"/>
                  <w:sz w:val="18"/>
                  <w:szCs w:val="18"/>
                </w:rPr>
                <w:t>.</w:t>
              </w:r>
            </w:ins>
            <w:ins w:id="1817" w:author="Fan, Qi" w:date="2024-09-06T14:12:00Z">
              <w:r w:rsidR="00AB576B">
                <w:rPr>
                  <w:rFonts w:ascii="Calibri" w:eastAsia="Times New Roman" w:hAnsi="Calibri" w:cs="Calibri"/>
                  <w:color w:val="000000"/>
                  <w:sz w:val="18"/>
                  <w:szCs w:val="18"/>
                </w:rPr>
                <w:t xml:space="preserve">2 </w:t>
              </w:r>
              <w:r w:rsidR="00AB576B" w:rsidRPr="00FB36E9">
                <w:rPr>
                  <w:sz w:val="18"/>
                  <w:szCs w:val="18"/>
                  <w:lang w:val="en-US"/>
                </w:rPr>
                <w:t>±</w:t>
              </w:r>
              <w:r w:rsidR="00AB576B">
                <w:rPr>
                  <w:sz w:val="18"/>
                  <w:szCs w:val="18"/>
                  <w:lang w:val="en-US"/>
                </w:rPr>
                <w:t xml:space="preserve"> 0.4</w:t>
              </w:r>
            </w:ins>
          </w:p>
        </w:tc>
        <w:tc>
          <w:tcPr>
            <w:tcW w:w="992" w:type="dxa"/>
            <w:noWrap/>
            <w:vAlign w:val="center"/>
            <w:hideMark/>
          </w:tcPr>
          <w:p w14:paraId="6658CC31" w14:textId="5DAC04EB"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18" w:author="Fan, Qi" w:date="2024-09-06T14:05:00Z"/>
                <w:rFonts w:ascii="Calibri" w:eastAsia="Times New Roman" w:hAnsi="Calibri" w:cs="Calibri"/>
                <w:color w:val="000000"/>
                <w:sz w:val="18"/>
                <w:szCs w:val="18"/>
                <w:rPrChange w:id="1819" w:author="Fan, Qi" w:date="2024-09-06T14:08:00Z">
                  <w:rPr>
                    <w:ins w:id="1820" w:author="Fan, Qi" w:date="2024-09-06T14:05:00Z"/>
                    <w:rFonts w:ascii="Calibri" w:eastAsia="Times New Roman" w:hAnsi="Calibri" w:cs="Calibri"/>
                    <w:i/>
                    <w:iCs/>
                    <w:color w:val="000000"/>
                    <w:sz w:val="24"/>
                    <w:szCs w:val="24"/>
                  </w:rPr>
                </w:rPrChange>
              </w:rPr>
            </w:pPr>
            <w:ins w:id="1821" w:author="Fan, Qi" w:date="2024-09-06T14:05:00Z">
              <w:r w:rsidRPr="00C95C97">
                <w:rPr>
                  <w:rFonts w:ascii="Calibri" w:eastAsia="Times New Roman" w:hAnsi="Calibri" w:cs="Calibri"/>
                  <w:color w:val="000000"/>
                  <w:sz w:val="18"/>
                  <w:szCs w:val="18"/>
                  <w:rPrChange w:id="1822" w:author="Fan, Qi" w:date="2024-09-06T14:08:00Z">
                    <w:rPr>
                      <w:rFonts w:ascii="Calibri" w:eastAsia="Times New Roman" w:hAnsi="Calibri" w:cs="Calibri"/>
                      <w:i/>
                      <w:iCs/>
                      <w:color w:val="000000"/>
                      <w:sz w:val="24"/>
                      <w:szCs w:val="24"/>
                    </w:rPr>
                  </w:rPrChange>
                </w:rPr>
                <w:t>6</w:t>
              </w:r>
            </w:ins>
            <w:ins w:id="1823" w:author="Fan, Qi" w:date="2024-09-06T14:09:00Z">
              <w:r>
                <w:rPr>
                  <w:rFonts w:ascii="Calibri" w:eastAsia="Times New Roman" w:hAnsi="Calibri" w:cs="Calibri"/>
                  <w:color w:val="000000"/>
                  <w:sz w:val="18"/>
                  <w:szCs w:val="18"/>
                </w:rPr>
                <w:t>.</w:t>
              </w:r>
            </w:ins>
            <w:ins w:id="1824" w:author="Fan, Qi" w:date="2024-09-06T14:05:00Z">
              <w:r w:rsidRPr="00C95C97">
                <w:rPr>
                  <w:rFonts w:ascii="Calibri" w:eastAsia="Times New Roman" w:hAnsi="Calibri" w:cs="Calibri"/>
                  <w:color w:val="000000"/>
                  <w:sz w:val="18"/>
                  <w:szCs w:val="18"/>
                  <w:rPrChange w:id="1825" w:author="Fan, Qi" w:date="2024-09-06T14:08:00Z">
                    <w:rPr>
                      <w:rFonts w:ascii="Calibri" w:eastAsia="Times New Roman" w:hAnsi="Calibri" w:cs="Calibri"/>
                      <w:i/>
                      <w:iCs/>
                      <w:color w:val="000000"/>
                      <w:sz w:val="24"/>
                      <w:szCs w:val="24"/>
                    </w:rPr>
                  </w:rPrChange>
                </w:rPr>
                <w:t>9</w:t>
              </w:r>
            </w:ins>
            <w:ins w:id="1826" w:author="Fan, Qi" w:date="2024-09-06T14:12: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0.79</w:t>
              </w:r>
            </w:ins>
          </w:p>
        </w:tc>
        <w:tc>
          <w:tcPr>
            <w:tcW w:w="0" w:type="dxa"/>
            <w:noWrap/>
            <w:vAlign w:val="center"/>
            <w:hideMark/>
          </w:tcPr>
          <w:p w14:paraId="779E52BB" w14:textId="182C711F"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27" w:author="Fan, Qi" w:date="2024-09-06T14:05:00Z"/>
                <w:rFonts w:ascii="Calibri" w:eastAsia="Times New Roman" w:hAnsi="Calibri" w:cs="Calibri"/>
                <w:color w:val="000000"/>
                <w:sz w:val="18"/>
                <w:szCs w:val="18"/>
                <w:rPrChange w:id="1828" w:author="Fan, Qi" w:date="2024-09-06T14:08:00Z">
                  <w:rPr>
                    <w:ins w:id="1829" w:author="Fan, Qi" w:date="2024-09-06T14:05:00Z"/>
                    <w:rFonts w:ascii="Calibri" w:eastAsia="Times New Roman" w:hAnsi="Calibri" w:cs="Calibri"/>
                    <w:i/>
                    <w:iCs/>
                    <w:color w:val="000000"/>
                    <w:sz w:val="24"/>
                    <w:szCs w:val="24"/>
                  </w:rPr>
                </w:rPrChange>
              </w:rPr>
            </w:pPr>
            <w:ins w:id="1830" w:author="Fan, Qi" w:date="2024-09-06T14:05:00Z">
              <w:r w:rsidRPr="00C95C97">
                <w:rPr>
                  <w:rFonts w:ascii="Calibri" w:eastAsia="Times New Roman" w:hAnsi="Calibri" w:cs="Calibri"/>
                  <w:color w:val="000000"/>
                  <w:sz w:val="18"/>
                  <w:szCs w:val="18"/>
                  <w:rPrChange w:id="1831" w:author="Fan, Qi" w:date="2024-09-06T14:08:00Z">
                    <w:rPr>
                      <w:rFonts w:ascii="Calibri" w:eastAsia="Times New Roman" w:hAnsi="Calibri" w:cs="Calibri"/>
                      <w:i/>
                      <w:iCs/>
                      <w:color w:val="000000"/>
                      <w:sz w:val="24"/>
                      <w:szCs w:val="24"/>
                    </w:rPr>
                  </w:rPrChange>
                </w:rPr>
                <w:t>5</w:t>
              </w:r>
            </w:ins>
            <w:ins w:id="1832" w:author="Fan, Qi" w:date="2024-09-06T14:09:00Z">
              <w:r>
                <w:rPr>
                  <w:rFonts w:ascii="Calibri" w:eastAsia="Times New Roman" w:hAnsi="Calibri" w:cs="Calibri"/>
                  <w:color w:val="000000"/>
                  <w:sz w:val="18"/>
                  <w:szCs w:val="18"/>
                </w:rPr>
                <w:t>.</w:t>
              </w:r>
            </w:ins>
            <w:ins w:id="1833" w:author="Fan, Qi" w:date="2024-09-06T14:05:00Z">
              <w:r w:rsidRPr="00C95C97">
                <w:rPr>
                  <w:rFonts w:ascii="Calibri" w:eastAsia="Times New Roman" w:hAnsi="Calibri" w:cs="Calibri"/>
                  <w:color w:val="000000"/>
                  <w:sz w:val="18"/>
                  <w:szCs w:val="18"/>
                  <w:rPrChange w:id="1834" w:author="Fan, Qi" w:date="2024-09-06T14:08:00Z">
                    <w:rPr>
                      <w:rFonts w:ascii="Calibri" w:eastAsia="Times New Roman" w:hAnsi="Calibri" w:cs="Calibri"/>
                      <w:i/>
                      <w:iCs/>
                      <w:color w:val="000000"/>
                      <w:sz w:val="24"/>
                      <w:szCs w:val="24"/>
                    </w:rPr>
                  </w:rPrChange>
                </w:rPr>
                <w:t>7</w:t>
              </w:r>
            </w:ins>
            <w:ins w:id="1835" w:author="Fan, Qi" w:date="2024-09-06T14:12: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0.48</w:t>
              </w:r>
            </w:ins>
          </w:p>
        </w:tc>
      </w:tr>
      <w:tr w:rsidR="00A62E10" w:rsidRPr="00C95C97" w14:paraId="20013F1F" w14:textId="77777777" w:rsidTr="00AB576B">
        <w:trPr>
          <w:trHeight w:val="288"/>
          <w:jc w:val="center"/>
          <w:ins w:id="1836" w:author="Fan, Qi" w:date="2024-09-06T14:05:00Z"/>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
          <w:p w14:paraId="0C81B75C" w14:textId="77777777" w:rsidR="00C95C97" w:rsidRPr="00C95C97" w:rsidRDefault="00C95C97" w:rsidP="00C95C97">
            <w:pPr>
              <w:rPr>
                <w:ins w:id="1837" w:author="Fan, Qi" w:date="2024-09-06T14:05:00Z"/>
                <w:rFonts w:ascii="Calibri" w:eastAsia="Times New Roman" w:hAnsi="Calibri" w:cs="Calibri"/>
                <w:color w:val="000000"/>
                <w:sz w:val="28"/>
                <w:szCs w:val="28"/>
              </w:rPr>
            </w:pPr>
          </w:p>
        </w:tc>
        <w:tc>
          <w:tcPr>
            <w:tcW w:w="0" w:type="dxa"/>
            <w:noWrap/>
            <w:vAlign w:val="center"/>
            <w:hideMark/>
          </w:tcPr>
          <w:p w14:paraId="6763ED55"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838" w:author="Fan, Qi" w:date="2024-09-06T14:05:00Z"/>
                <w:rFonts w:ascii="Calibri" w:eastAsia="Times New Roman" w:hAnsi="Calibri" w:cs="Calibri"/>
                <w:rPrChange w:id="1839" w:author="Fan, Qi" w:date="2024-09-06T14:16:00Z">
                  <w:rPr>
                    <w:ins w:id="1840" w:author="Fan, Qi" w:date="2024-09-06T14:05:00Z"/>
                    <w:rFonts w:ascii="Calibri" w:eastAsia="Times New Roman" w:hAnsi="Calibri" w:cs="Calibri"/>
                    <w:b/>
                    <w:bCs/>
                    <w:color w:val="FF0000"/>
                    <w:u w:val="single"/>
                  </w:rPr>
                </w:rPrChange>
              </w:rPr>
            </w:pPr>
            <w:ins w:id="1841" w:author="Fan, Qi" w:date="2024-09-06T14:05:00Z">
              <w:r w:rsidRPr="00AB576B">
                <w:rPr>
                  <w:rFonts w:ascii="Calibri" w:eastAsia="Times New Roman" w:hAnsi="Calibri" w:cs="Calibri"/>
                  <w:rPrChange w:id="1842" w:author="Fan, Qi" w:date="2024-09-06T14:16:00Z">
                    <w:rPr>
                      <w:rFonts w:ascii="Calibri" w:eastAsia="Times New Roman" w:hAnsi="Calibri" w:cs="Calibri"/>
                      <w:b/>
                      <w:bCs/>
                      <w:color w:val="FF0000"/>
                      <w:u w:val="single"/>
                    </w:rPr>
                  </w:rPrChange>
                </w:rPr>
                <w:t>A</w:t>
              </w:r>
            </w:ins>
          </w:p>
        </w:tc>
        <w:tc>
          <w:tcPr>
            <w:tcW w:w="1042" w:type="dxa"/>
            <w:noWrap/>
            <w:vAlign w:val="center"/>
            <w:hideMark/>
          </w:tcPr>
          <w:p w14:paraId="7F94B675" w14:textId="7D9F2094"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43" w:author="Fan, Qi" w:date="2024-09-06T14:05:00Z"/>
                <w:rFonts w:ascii="Calibri" w:eastAsia="Times New Roman" w:hAnsi="Calibri" w:cs="Calibri"/>
                <w:color w:val="000000"/>
                <w:sz w:val="18"/>
                <w:szCs w:val="18"/>
                <w:rPrChange w:id="1844" w:author="Fan, Qi" w:date="2024-09-06T14:08:00Z">
                  <w:rPr>
                    <w:ins w:id="1845" w:author="Fan, Qi" w:date="2024-09-06T14:05:00Z"/>
                    <w:rFonts w:ascii="Calibri" w:eastAsia="Times New Roman" w:hAnsi="Calibri" w:cs="Calibri"/>
                    <w:i/>
                    <w:iCs/>
                    <w:color w:val="000000"/>
                  </w:rPr>
                </w:rPrChange>
              </w:rPr>
            </w:pPr>
            <w:ins w:id="1846" w:author="Fan, Qi" w:date="2024-09-06T14:05:00Z">
              <w:r w:rsidRPr="00C95C97">
                <w:rPr>
                  <w:rFonts w:ascii="Calibri" w:eastAsia="Times New Roman" w:hAnsi="Calibri" w:cs="Calibri"/>
                  <w:color w:val="000000"/>
                  <w:sz w:val="18"/>
                  <w:szCs w:val="18"/>
                  <w:rPrChange w:id="1847" w:author="Fan, Qi" w:date="2024-09-06T14:08:00Z">
                    <w:rPr>
                      <w:rFonts w:ascii="Calibri" w:eastAsia="Times New Roman" w:hAnsi="Calibri" w:cs="Calibri"/>
                      <w:i/>
                      <w:iCs/>
                      <w:color w:val="000000"/>
                    </w:rPr>
                  </w:rPrChange>
                </w:rPr>
                <w:t>10</w:t>
              </w:r>
            </w:ins>
            <w:ins w:id="1848" w:author="Fan, Qi" w:date="2024-09-06T14:09:00Z">
              <w:r>
                <w:rPr>
                  <w:rFonts w:ascii="Calibri" w:eastAsia="Times New Roman" w:hAnsi="Calibri" w:cs="Calibri"/>
                  <w:color w:val="000000"/>
                  <w:sz w:val="18"/>
                  <w:szCs w:val="18"/>
                </w:rPr>
                <w:t>.</w:t>
              </w:r>
            </w:ins>
            <w:ins w:id="1849" w:author="Fan, Qi" w:date="2024-09-06T14:05:00Z">
              <w:r w:rsidRPr="00C95C97">
                <w:rPr>
                  <w:rFonts w:ascii="Calibri" w:eastAsia="Times New Roman" w:hAnsi="Calibri" w:cs="Calibri"/>
                  <w:color w:val="000000"/>
                  <w:sz w:val="18"/>
                  <w:szCs w:val="18"/>
                  <w:rPrChange w:id="1850" w:author="Fan, Qi" w:date="2024-09-06T14:08:00Z">
                    <w:rPr>
                      <w:rFonts w:ascii="Calibri" w:eastAsia="Times New Roman" w:hAnsi="Calibri" w:cs="Calibri"/>
                      <w:i/>
                      <w:iCs/>
                      <w:color w:val="000000"/>
                    </w:rPr>
                  </w:rPrChange>
                </w:rPr>
                <w:t>3</w:t>
              </w:r>
            </w:ins>
            <w:ins w:id="1851" w:author="Fan, Qi" w:date="2024-09-06T14:12: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1.39</w:t>
              </w:r>
            </w:ins>
          </w:p>
        </w:tc>
        <w:tc>
          <w:tcPr>
            <w:tcW w:w="992" w:type="dxa"/>
            <w:noWrap/>
            <w:vAlign w:val="center"/>
            <w:hideMark/>
          </w:tcPr>
          <w:p w14:paraId="0728ABE1"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52" w:author="Fan, Qi" w:date="2024-09-06T14:05:00Z"/>
                <w:rFonts w:ascii="Calibri" w:eastAsia="Times New Roman" w:hAnsi="Calibri" w:cs="Calibri"/>
                <w:color w:val="000000"/>
                <w:sz w:val="18"/>
                <w:szCs w:val="18"/>
                <w:rPrChange w:id="1853" w:author="Fan, Qi" w:date="2024-09-06T14:08:00Z">
                  <w:rPr>
                    <w:ins w:id="1854" w:author="Fan, Qi" w:date="2024-09-06T14:05:00Z"/>
                    <w:rFonts w:ascii="Calibri" w:eastAsia="Times New Roman" w:hAnsi="Calibri" w:cs="Calibri"/>
                    <w:i/>
                    <w:iCs/>
                    <w:color w:val="000000"/>
                  </w:rPr>
                </w:rPrChange>
              </w:rPr>
            </w:pPr>
            <w:ins w:id="1855" w:author="Fan, Qi" w:date="2024-09-06T14:05:00Z">
              <w:r w:rsidRPr="00C95C97">
                <w:rPr>
                  <w:rFonts w:ascii="Calibri" w:eastAsia="Times New Roman" w:hAnsi="Calibri" w:cs="Calibri"/>
                  <w:color w:val="000000"/>
                  <w:sz w:val="18"/>
                  <w:szCs w:val="18"/>
                  <w:rPrChange w:id="1856" w:author="Fan, Qi" w:date="2024-09-06T14:08:00Z">
                    <w:rPr>
                      <w:rFonts w:ascii="Calibri" w:eastAsia="Times New Roman" w:hAnsi="Calibri" w:cs="Calibri"/>
                      <w:i/>
                      <w:iCs/>
                      <w:color w:val="000000"/>
                    </w:rPr>
                  </w:rPrChange>
                </w:rPr>
                <w:t>x</w:t>
              </w:r>
            </w:ins>
          </w:p>
        </w:tc>
        <w:tc>
          <w:tcPr>
            <w:tcW w:w="993" w:type="dxa"/>
            <w:noWrap/>
            <w:vAlign w:val="center"/>
            <w:hideMark/>
          </w:tcPr>
          <w:p w14:paraId="3E569681"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57" w:author="Fan, Qi" w:date="2024-09-06T14:05:00Z"/>
                <w:rFonts w:ascii="Calibri" w:eastAsia="Times New Roman" w:hAnsi="Calibri" w:cs="Calibri"/>
                <w:color w:val="000000"/>
                <w:sz w:val="18"/>
                <w:szCs w:val="18"/>
                <w:rPrChange w:id="1858" w:author="Fan, Qi" w:date="2024-09-06T14:08:00Z">
                  <w:rPr>
                    <w:ins w:id="1859" w:author="Fan, Qi" w:date="2024-09-06T14:05:00Z"/>
                    <w:rFonts w:ascii="Calibri" w:eastAsia="Times New Roman" w:hAnsi="Calibri" w:cs="Calibri"/>
                    <w:i/>
                    <w:iCs/>
                    <w:color w:val="000000"/>
                  </w:rPr>
                </w:rPrChange>
              </w:rPr>
            </w:pPr>
            <w:ins w:id="1860" w:author="Fan, Qi" w:date="2024-09-06T14:05:00Z">
              <w:r w:rsidRPr="00C95C97">
                <w:rPr>
                  <w:rFonts w:ascii="Calibri" w:eastAsia="Times New Roman" w:hAnsi="Calibri" w:cs="Calibri"/>
                  <w:color w:val="000000"/>
                  <w:sz w:val="18"/>
                  <w:szCs w:val="18"/>
                  <w:rPrChange w:id="1861" w:author="Fan, Qi" w:date="2024-09-06T14:08:00Z">
                    <w:rPr>
                      <w:rFonts w:ascii="Calibri" w:eastAsia="Times New Roman" w:hAnsi="Calibri" w:cs="Calibri"/>
                      <w:i/>
                      <w:iCs/>
                      <w:color w:val="000000"/>
                    </w:rPr>
                  </w:rPrChange>
                </w:rPr>
                <w:t>x</w:t>
              </w:r>
            </w:ins>
          </w:p>
        </w:tc>
        <w:tc>
          <w:tcPr>
            <w:tcW w:w="992" w:type="dxa"/>
            <w:noWrap/>
            <w:vAlign w:val="center"/>
            <w:hideMark/>
          </w:tcPr>
          <w:p w14:paraId="1AD89C72" w14:textId="1EE90B8C"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62" w:author="Fan, Qi" w:date="2024-09-06T14:05:00Z"/>
                <w:rFonts w:ascii="Calibri" w:eastAsia="Times New Roman" w:hAnsi="Calibri" w:cs="Calibri"/>
                <w:color w:val="000000"/>
                <w:sz w:val="18"/>
                <w:szCs w:val="18"/>
                <w:rPrChange w:id="1863" w:author="Fan, Qi" w:date="2024-09-06T14:08:00Z">
                  <w:rPr>
                    <w:ins w:id="1864" w:author="Fan, Qi" w:date="2024-09-06T14:05:00Z"/>
                    <w:rFonts w:ascii="Calibri" w:eastAsia="Times New Roman" w:hAnsi="Calibri" w:cs="Calibri"/>
                    <w:i/>
                    <w:iCs/>
                    <w:color w:val="000000"/>
                    <w:sz w:val="24"/>
                    <w:szCs w:val="24"/>
                  </w:rPr>
                </w:rPrChange>
              </w:rPr>
            </w:pPr>
            <w:ins w:id="1865" w:author="Fan, Qi" w:date="2024-09-06T14:05:00Z">
              <w:r w:rsidRPr="00C95C97">
                <w:rPr>
                  <w:rFonts w:ascii="Calibri" w:eastAsia="Times New Roman" w:hAnsi="Calibri" w:cs="Calibri"/>
                  <w:color w:val="000000"/>
                  <w:sz w:val="18"/>
                  <w:szCs w:val="18"/>
                  <w:rPrChange w:id="1866" w:author="Fan, Qi" w:date="2024-09-06T14:08:00Z">
                    <w:rPr>
                      <w:rFonts w:ascii="Calibri" w:eastAsia="Times New Roman" w:hAnsi="Calibri" w:cs="Calibri"/>
                      <w:i/>
                      <w:iCs/>
                      <w:color w:val="000000"/>
                      <w:sz w:val="24"/>
                      <w:szCs w:val="24"/>
                    </w:rPr>
                  </w:rPrChange>
                </w:rPr>
                <w:t>6</w:t>
              </w:r>
            </w:ins>
            <w:ins w:id="1867" w:author="Fan, Qi" w:date="2024-09-06T14:09:00Z">
              <w:r>
                <w:rPr>
                  <w:rFonts w:ascii="Calibri" w:eastAsia="Times New Roman" w:hAnsi="Calibri" w:cs="Calibri"/>
                  <w:color w:val="000000"/>
                  <w:sz w:val="18"/>
                  <w:szCs w:val="18"/>
                </w:rPr>
                <w:t>.</w:t>
              </w:r>
            </w:ins>
            <w:ins w:id="1868" w:author="Fan, Qi" w:date="2024-09-06T14:05:00Z">
              <w:r w:rsidRPr="00C95C97">
                <w:rPr>
                  <w:rFonts w:ascii="Calibri" w:eastAsia="Times New Roman" w:hAnsi="Calibri" w:cs="Calibri"/>
                  <w:color w:val="000000"/>
                  <w:sz w:val="18"/>
                  <w:szCs w:val="18"/>
                  <w:rPrChange w:id="1869" w:author="Fan, Qi" w:date="2024-09-06T14:08:00Z">
                    <w:rPr>
                      <w:rFonts w:ascii="Calibri" w:eastAsia="Times New Roman" w:hAnsi="Calibri" w:cs="Calibri"/>
                      <w:i/>
                      <w:iCs/>
                      <w:color w:val="000000"/>
                      <w:sz w:val="24"/>
                      <w:szCs w:val="24"/>
                    </w:rPr>
                  </w:rPrChange>
                </w:rPr>
                <w:t>5</w:t>
              </w:r>
            </w:ins>
            <w:ins w:id="1870" w:author="Fan, Qi" w:date="2024-09-06T14:13:00Z">
              <w:r w:rsidR="00AB576B">
                <w:rPr>
                  <w:rFonts w:ascii="Calibri" w:eastAsia="Times New Roman" w:hAnsi="Calibri" w:cs="Calibri"/>
                  <w:color w:val="000000"/>
                  <w:sz w:val="18"/>
                  <w:szCs w:val="18"/>
                </w:rPr>
                <w:t xml:space="preserve"> </w:t>
              </w:r>
              <w:r w:rsidR="00AB576B" w:rsidRPr="00FB36E9">
                <w:rPr>
                  <w:sz w:val="18"/>
                  <w:szCs w:val="18"/>
                  <w:lang w:val="en-US"/>
                </w:rPr>
                <w:t>±</w:t>
              </w:r>
            </w:ins>
            <w:ins w:id="1871" w:author="Fan, Qi" w:date="2024-09-06T14:14:00Z">
              <w:r w:rsidR="00AB576B">
                <w:rPr>
                  <w:sz w:val="18"/>
                  <w:szCs w:val="18"/>
                  <w:lang w:val="en-US"/>
                </w:rPr>
                <w:t xml:space="preserve"> 0.54</w:t>
              </w:r>
            </w:ins>
          </w:p>
        </w:tc>
        <w:tc>
          <w:tcPr>
            <w:tcW w:w="992" w:type="dxa"/>
            <w:noWrap/>
            <w:vAlign w:val="center"/>
            <w:hideMark/>
          </w:tcPr>
          <w:p w14:paraId="02F68321" w14:textId="177E0901"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72" w:author="Fan, Qi" w:date="2024-09-06T14:05:00Z"/>
                <w:rFonts w:ascii="Calibri" w:eastAsia="Times New Roman" w:hAnsi="Calibri" w:cs="Calibri"/>
                <w:color w:val="000000"/>
                <w:sz w:val="18"/>
                <w:szCs w:val="18"/>
                <w:rPrChange w:id="1873" w:author="Fan, Qi" w:date="2024-09-06T14:08:00Z">
                  <w:rPr>
                    <w:ins w:id="1874" w:author="Fan, Qi" w:date="2024-09-06T14:05:00Z"/>
                    <w:rFonts w:ascii="Calibri" w:eastAsia="Times New Roman" w:hAnsi="Calibri" w:cs="Calibri"/>
                    <w:i/>
                    <w:iCs/>
                    <w:color w:val="000000"/>
                    <w:sz w:val="24"/>
                    <w:szCs w:val="24"/>
                  </w:rPr>
                </w:rPrChange>
              </w:rPr>
            </w:pPr>
            <w:ins w:id="1875" w:author="Fan, Qi" w:date="2024-09-06T14:05:00Z">
              <w:r w:rsidRPr="00C95C97">
                <w:rPr>
                  <w:rFonts w:ascii="Calibri" w:eastAsia="Times New Roman" w:hAnsi="Calibri" w:cs="Calibri"/>
                  <w:color w:val="000000"/>
                  <w:sz w:val="18"/>
                  <w:szCs w:val="18"/>
                  <w:rPrChange w:id="1876" w:author="Fan, Qi" w:date="2024-09-06T14:08:00Z">
                    <w:rPr>
                      <w:rFonts w:ascii="Calibri" w:eastAsia="Times New Roman" w:hAnsi="Calibri" w:cs="Calibri"/>
                      <w:i/>
                      <w:iCs/>
                      <w:color w:val="000000"/>
                      <w:sz w:val="24"/>
                      <w:szCs w:val="24"/>
                    </w:rPr>
                  </w:rPrChange>
                </w:rPr>
                <w:t>6</w:t>
              </w:r>
            </w:ins>
            <w:ins w:id="1877" w:author="Fan, Qi" w:date="2024-09-06T14:09:00Z">
              <w:r>
                <w:rPr>
                  <w:rFonts w:ascii="Calibri" w:eastAsia="Times New Roman" w:hAnsi="Calibri" w:cs="Calibri"/>
                  <w:color w:val="000000"/>
                  <w:sz w:val="18"/>
                  <w:szCs w:val="18"/>
                </w:rPr>
                <w:t>.</w:t>
              </w:r>
            </w:ins>
            <w:ins w:id="1878" w:author="Fan, Qi" w:date="2024-09-06T14:05:00Z">
              <w:r w:rsidRPr="00C95C97">
                <w:rPr>
                  <w:rFonts w:ascii="Calibri" w:eastAsia="Times New Roman" w:hAnsi="Calibri" w:cs="Calibri"/>
                  <w:color w:val="000000"/>
                  <w:sz w:val="18"/>
                  <w:szCs w:val="18"/>
                  <w:rPrChange w:id="1879" w:author="Fan, Qi" w:date="2024-09-06T14:08:00Z">
                    <w:rPr>
                      <w:rFonts w:ascii="Calibri" w:eastAsia="Times New Roman" w:hAnsi="Calibri" w:cs="Calibri"/>
                      <w:i/>
                      <w:iCs/>
                      <w:color w:val="000000"/>
                      <w:sz w:val="24"/>
                      <w:szCs w:val="24"/>
                    </w:rPr>
                  </w:rPrChange>
                </w:rPr>
                <w:t>1</w:t>
              </w:r>
            </w:ins>
            <w:ins w:id="1880" w:author="Fan, Qi" w:date="2024-09-06T14:14: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0.66</w:t>
              </w:r>
            </w:ins>
          </w:p>
        </w:tc>
        <w:tc>
          <w:tcPr>
            <w:tcW w:w="0" w:type="dxa"/>
            <w:noWrap/>
            <w:vAlign w:val="center"/>
            <w:hideMark/>
          </w:tcPr>
          <w:p w14:paraId="461147EE" w14:textId="724A4395"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81" w:author="Fan, Qi" w:date="2024-09-06T14:05:00Z"/>
                <w:rFonts w:ascii="Calibri" w:eastAsia="Times New Roman" w:hAnsi="Calibri" w:cs="Calibri"/>
                <w:color w:val="000000"/>
                <w:sz w:val="18"/>
                <w:szCs w:val="18"/>
                <w:rPrChange w:id="1882" w:author="Fan, Qi" w:date="2024-09-06T14:08:00Z">
                  <w:rPr>
                    <w:ins w:id="1883" w:author="Fan, Qi" w:date="2024-09-06T14:05:00Z"/>
                    <w:rFonts w:ascii="Calibri" w:eastAsia="Times New Roman" w:hAnsi="Calibri" w:cs="Calibri"/>
                    <w:i/>
                    <w:iCs/>
                    <w:color w:val="000000"/>
                    <w:sz w:val="24"/>
                    <w:szCs w:val="24"/>
                  </w:rPr>
                </w:rPrChange>
              </w:rPr>
            </w:pPr>
            <w:ins w:id="1884" w:author="Fan, Qi" w:date="2024-09-06T14:05:00Z">
              <w:r w:rsidRPr="00C95C97">
                <w:rPr>
                  <w:rFonts w:ascii="Calibri" w:eastAsia="Times New Roman" w:hAnsi="Calibri" w:cs="Calibri"/>
                  <w:color w:val="000000"/>
                  <w:sz w:val="18"/>
                  <w:szCs w:val="18"/>
                  <w:rPrChange w:id="1885" w:author="Fan, Qi" w:date="2024-09-06T14:08:00Z">
                    <w:rPr>
                      <w:rFonts w:ascii="Calibri" w:eastAsia="Times New Roman" w:hAnsi="Calibri" w:cs="Calibri"/>
                      <w:i/>
                      <w:iCs/>
                      <w:color w:val="000000"/>
                      <w:sz w:val="24"/>
                      <w:szCs w:val="24"/>
                    </w:rPr>
                  </w:rPrChange>
                </w:rPr>
                <w:t>6</w:t>
              </w:r>
            </w:ins>
            <w:ins w:id="1886" w:author="Fan, Qi" w:date="2024-09-06T14:09:00Z">
              <w:r>
                <w:rPr>
                  <w:rFonts w:ascii="Calibri" w:eastAsia="Times New Roman" w:hAnsi="Calibri" w:cs="Calibri"/>
                  <w:color w:val="000000"/>
                  <w:sz w:val="18"/>
                  <w:szCs w:val="18"/>
                </w:rPr>
                <w:t>.</w:t>
              </w:r>
            </w:ins>
            <w:ins w:id="1887" w:author="Fan, Qi" w:date="2024-09-06T14:05:00Z">
              <w:r w:rsidRPr="00C95C97">
                <w:rPr>
                  <w:rFonts w:ascii="Calibri" w:eastAsia="Times New Roman" w:hAnsi="Calibri" w:cs="Calibri"/>
                  <w:color w:val="000000"/>
                  <w:sz w:val="18"/>
                  <w:szCs w:val="18"/>
                  <w:rPrChange w:id="1888" w:author="Fan, Qi" w:date="2024-09-06T14:08:00Z">
                    <w:rPr>
                      <w:rFonts w:ascii="Calibri" w:eastAsia="Times New Roman" w:hAnsi="Calibri" w:cs="Calibri"/>
                      <w:i/>
                      <w:iCs/>
                      <w:color w:val="000000"/>
                      <w:sz w:val="24"/>
                      <w:szCs w:val="24"/>
                    </w:rPr>
                  </w:rPrChange>
                </w:rPr>
                <w:t>9</w:t>
              </w:r>
            </w:ins>
            <w:ins w:id="1889" w:author="Fan, Qi" w:date="2024-09-06T14:14: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1.2</w:t>
              </w:r>
            </w:ins>
          </w:p>
        </w:tc>
      </w:tr>
      <w:tr w:rsidR="00A62E10" w:rsidRPr="00C95C97" w14:paraId="162622B9" w14:textId="77777777" w:rsidTr="00AB576B">
        <w:trPr>
          <w:trHeight w:val="288"/>
          <w:jc w:val="center"/>
          <w:ins w:id="1890" w:author="Fan, Qi" w:date="2024-09-06T14:05:00Z"/>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
          <w:p w14:paraId="6ADF4194" w14:textId="6D665B5D" w:rsidR="00C95C97" w:rsidRPr="00C95C97" w:rsidRDefault="00C95C97" w:rsidP="00C95C97">
            <w:pPr>
              <w:jc w:val="center"/>
              <w:rPr>
                <w:ins w:id="1891" w:author="Fan, Qi" w:date="2024-09-06T14:05:00Z"/>
                <w:rFonts w:ascii="Calibri" w:eastAsia="Times New Roman" w:hAnsi="Calibri" w:cs="Calibri"/>
                <w:color w:val="000000"/>
                <w:sz w:val="28"/>
                <w:szCs w:val="28"/>
              </w:rPr>
            </w:pPr>
            <w:ins w:id="1892" w:author="Fan, Qi" w:date="2024-09-06T14:06:00Z">
              <w:r>
                <w:rPr>
                  <w:rFonts w:ascii="Calibri" w:eastAsia="Times New Roman" w:hAnsi="Calibri" w:cs="Calibri"/>
                  <w:b w:val="0"/>
                  <w:bCs w:val="0"/>
                  <w:color w:val="000000"/>
                  <w:sz w:val="28"/>
                  <w:szCs w:val="28"/>
                </w:rPr>
                <w:t>11.5 wt.%</w:t>
              </w:r>
            </w:ins>
          </w:p>
        </w:tc>
        <w:tc>
          <w:tcPr>
            <w:tcW w:w="0" w:type="dxa"/>
            <w:noWrap/>
            <w:vAlign w:val="center"/>
            <w:hideMark/>
          </w:tcPr>
          <w:p w14:paraId="11E3C93F"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893" w:author="Fan, Qi" w:date="2024-09-06T14:05:00Z"/>
                <w:rFonts w:ascii="Calibri" w:eastAsia="Times New Roman" w:hAnsi="Calibri" w:cs="Calibri"/>
                <w:rPrChange w:id="1894" w:author="Fan, Qi" w:date="2024-09-06T14:16:00Z">
                  <w:rPr>
                    <w:ins w:id="1895" w:author="Fan, Qi" w:date="2024-09-06T14:05:00Z"/>
                    <w:rFonts w:ascii="Calibri" w:eastAsia="Times New Roman" w:hAnsi="Calibri" w:cs="Calibri"/>
                    <w:b/>
                    <w:bCs/>
                    <w:color w:val="548235"/>
                    <w:u w:val="single"/>
                  </w:rPr>
                </w:rPrChange>
              </w:rPr>
            </w:pPr>
            <w:ins w:id="1896" w:author="Fan, Qi" w:date="2024-09-06T14:05:00Z">
              <w:r w:rsidRPr="00AB576B">
                <w:rPr>
                  <w:rFonts w:ascii="Calibri" w:eastAsia="Times New Roman" w:hAnsi="Calibri" w:cs="Calibri"/>
                  <w:rPrChange w:id="1897" w:author="Fan, Qi" w:date="2024-09-06T14:16:00Z">
                    <w:rPr>
                      <w:rFonts w:ascii="Calibri" w:eastAsia="Times New Roman" w:hAnsi="Calibri" w:cs="Calibri"/>
                      <w:b/>
                      <w:bCs/>
                      <w:color w:val="548235"/>
                      <w:u w:val="single"/>
                    </w:rPr>
                  </w:rPrChange>
                </w:rPr>
                <w:t>I</w:t>
              </w:r>
            </w:ins>
          </w:p>
        </w:tc>
        <w:tc>
          <w:tcPr>
            <w:tcW w:w="1042" w:type="dxa"/>
            <w:noWrap/>
            <w:vAlign w:val="center"/>
            <w:hideMark/>
          </w:tcPr>
          <w:p w14:paraId="6AAC40BD" w14:textId="4D6C8148"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898" w:author="Fan, Qi" w:date="2024-09-06T14:05:00Z"/>
                <w:rFonts w:ascii="Calibri" w:eastAsia="Times New Roman" w:hAnsi="Calibri" w:cs="Calibri"/>
                <w:color w:val="000000"/>
                <w:sz w:val="18"/>
                <w:szCs w:val="18"/>
                <w:rPrChange w:id="1899" w:author="Fan, Qi" w:date="2024-09-06T14:08:00Z">
                  <w:rPr>
                    <w:ins w:id="1900" w:author="Fan, Qi" w:date="2024-09-06T14:05:00Z"/>
                    <w:rFonts w:ascii="Calibri" w:eastAsia="Times New Roman" w:hAnsi="Calibri" w:cs="Calibri"/>
                    <w:i/>
                    <w:iCs/>
                    <w:color w:val="000000"/>
                  </w:rPr>
                </w:rPrChange>
              </w:rPr>
            </w:pPr>
            <w:ins w:id="1901" w:author="Fan, Qi" w:date="2024-09-06T14:05:00Z">
              <w:r w:rsidRPr="00C95C97">
                <w:rPr>
                  <w:rFonts w:ascii="Calibri" w:eastAsia="Times New Roman" w:hAnsi="Calibri" w:cs="Calibri"/>
                  <w:color w:val="000000"/>
                  <w:sz w:val="18"/>
                  <w:szCs w:val="18"/>
                  <w:rPrChange w:id="1902" w:author="Fan, Qi" w:date="2024-09-06T14:08:00Z">
                    <w:rPr>
                      <w:rFonts w:ascii="Calibri" w:eastAsia="Times New Roman" w:hAnsi="Calibri" w:cs="Calibri"/>
                      <w:i/>
                      <w:iCs/>
                      <w:color w:val="000000"/>
                    </w:rPr>
                  </w:rPrChange>
                </w:rPr>
                <w:t>6</w:t>
              </w:r>
            </w:ins>
            <w:ins w:id="1903" w:author="Fan, Qi" w:date="2024-09-06T14:09:00Z">
              <w:r>
                <w:rPr>
                  <w:rFonts w:ascii="Calibri" w:eastAsia="Times New Roman" w:hAnsi="Calibri" w:cs="Calibri"/>
                  <w:color w:val="000000"/>
                  <w:sz w:val="18"/>
                  <w:szCs w:val="18"/>
                </w:rPr>
                <w:t>.</w:t>
              </w:r>
            </w:ins>
            <w:ins w:id="1904" w:author="Fan, Qi" w:date="2024-09-06T14:05:00Z">
              <w:r w:rsidRPr="00C95C97">
                <w:rPr>
                  <w:rFonts w:ascii="Calibri" w:eastAsia="Times New Roman" w:hAnsi="Calibri" w:cs="Calibri"/>
                  <w:color w:val="000000"/>
                  <w:sz w:val="18"/>
                  <w:szCs w:val="18"/>
                  <w:rPrChange w:id="1905" w:author="Fan, Qi" w:date="2024-09-06T14:08:00Z">
                    <w:rPr>
                      <w:rFonts w:ascii="Calibri" w:eastAsia="Times New Roman" w:hAnsi="Calibri" w:cs="Calibri"/>
                      <w:i/>
                      <w:iCs/>
                      <w:color w:val="000000"/>
                    </w:rPr>
                  </w:rPrChange>
                </w:rPr>
                <w:t>1</w:t>
              </w:r>
            </w:ins>
            <w:ins w:id="1906" w:author="Fan, Qi" w:date="2024-09-06T14:14: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0.41</w:t>
              </w:r>
            </w:ins>
          </w:p>
        </w:tc>
        <w:tc>
          <w:tcPr>
            <w:tcW w:w="992" w:type="dxa"/>
            <w:noWrap/>
            <w:vAlign w:val="center"/>
            <w:hideMark/>
          </w:tcPr>
          <w:p w14:paraId="6D3C7E1B" w14:textId="0135DB9E"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07" w:author="Fan, Qi" w:date="2024-09-06T14:05:00Z"/>
                <w:rFonts w:ascii="Calibri" w:eastAsia="Times New Roman" w:hAnsi="Calibri" w:cs="Calibri"/>
                <w:color w:val="000000"/>
                <w:sz w:val="18"/>
                <w:szCs w:val="18"/>
                <w:rPrChange w:id="1908" w:author="Fan, Qi" w:date="2024-09-06T14:08:00Z">
                  <w:rPr>
                    <w:ins w:id="1909" w:author="Fan, Qi" w:date="2024-09-06T14:05:00Z"/>
                    <w:rFonts w:ascii="Calibri" w:eastAsia="Times New Roman" w:hAnsi="Calibri" w:cs="Calibri"/>
                    <w:i/>
                    <w:iCs/>
                    <w:color w:val="000000"/>
                  </w:rPr>
                </w:rPrChange>
              </w:rPr>
            </w:pPr>
            <w:ins w:id="1910" w:author="Fan, Qi" w:date="2024-09-06T14:05:00Z">
              <w:r w:rsidRPr="00C95C97">
                <w:rPr>
                  <w:rFonts w:ascii="Calibri" w:eastAsia="Times New Roman" w:hAnsi="Calibri" w:cs="Calibri"/>
                  <w:color w:val="000000"/>
                  <w:sz w:val="18"/>
                  <w:szCs w:val="18"/>
                  <w:rPrChange w:id="1911" w:author="Fan, Qi" w:date="2024-09-06T14:08:00Z">
                    <w:rPr>
                      <w:rFonts w:ascii="Calibri" w:eastAsia="Times New Roman" w:hAnsi="Calibri" w:cs="Calibri"/>
                      <w:i/>
                      <w:iCs/>
                      <w:color w:val="000000"/>
                    </w:rPr>
                  </w:rPrChange>
                </w:rPr>
                <w:t>7</w:t>
              </w:r>
            </w:ins>
            <w:ins w:id="1912" w:author="Fan, Qi" w:date="2024-09-06T14:10:00Z">
              <w:r>
                <w:rPr>
                  <w:rFonts w:ascii="Calibri" w:eastAsia="Times New Roman" w:hAnsi="Calibri" w:cs="Calibri"/>
                  <w:color w:val="000000"/>
                  <w:sz w:val="18"/>
                  <w:szCs w:val="18"/>
                </w:rPr>
                <w:t>.</w:t>
              </w:r>
            </w:ins>
            <w:ins w:id="1913" w:author="Fan, Qi" w:date="2024-09-06T14:05:00Z">
              <w:r w:rsidRPr="00C95C97">
                <w:rPr>
                  <w:rFonts w:ascii="Calibri" w:eastAsia="Times New Roman" w:hAnsi="Calibri" w:cs="Calibri"/>
                  <w:color w:val="000000"/>
                  <w:sz w:val="18"/>
                  <w:szCs w:val="18"/>
                  <w:rPrChange w:id="1914" w:author="Fan, Qi" w:date="2024-09-06T14:08:00Z">
                    <w:rPr>
                      <w:rFonts w:ascii="Calibri" w:eastAsia="Times New Roman" w:hAnsi="Calibri" w:cs="Calibri"/>
                      <w:i/>
                      <w:iCs/>
                      <w:color w:val="000000"/>
                    </w:rPr>
                  </w:rPrChange>
                </w:rPr>
                <w:t>3</w:t>
              </w:r>
            </w:ins>
            <w:ins w:id="1915" w:author="Fan, Qi" w:date="2024-09-06T14:14: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0.84</w:t>
              </w:r>
            </w:ins>
          </w:p>
        </w:tc>
        <w:tc>
          <w:tcPr>
            <w:tcW w:w="993" w:type="dxa"/>
            <w:noWrap/>
            <w:vAlign w:val="center"/>
            <w:hideMark/>
          </w:tcPr>
          <w:p w14:paraId="44BEBDC8" w14:textId="151863A3"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16" w:author="Fan, Qi" w:date="2024-09-06T14:05:00Z"/>
                <w:rFonts w:ascii="Calibri" w:eastAsia="Times New Roman" w:hAnsi="Calibri" w:cs="Calibri"/>
                <w:color w:val="000000"/>
                <w:sz w:val="18"/>
                <w:szCs w:val="18"/>
                <w:rPrChange w:id="1917" w:author="Fan, Qi" w:date="2024-09-06T14:08:00Z">
                  <w:rPr>
                    <w:ins w:id="1918" w:author="Fan, Qi" w:date="2024-09-06T14:05:00Z"/>
                    <w:rFonts w:ascii="Calibri" w:eastAsia="Times New Roman" w:hAnsi="Calibri" w:cs="Calibri"/>
                    <w:i/>
                    <w:iCs/>
                    <w:color w:val="000000"/>
                  </w:rPr>
                </w:rPrChange>
              </w:rPr>
            </w:pPr>
            <w:ins w:id="1919" w:author="Fan, Qi" w:date="2024-09-06T14:05:00Z">
              <w:r w:rsidRPr="00C95C97">
                <w:rPr>
                  <w:rFonts w:ascii="Calibri" w:eastAsia="Times New Roman" w:hAnsi="Calibri" w:cs="Calibri"/>
                  <w:color w:val="000000"/>
                  <w:sz w:val="18"/>
                  <w:szCs w:val="18"/>
                  <w:rPrChange w:id="1920" w:author="Fan, Qi" w:date="2024-09-06T14:08:00Z">
                    <w:rPr>
                      <w:rFonts w:ascii="Calibri" w:eastAsia="Times New Roman" w:hAnsi="Calibri" w:cs="Calibri"/>
                      <w:i/>
                      <w:iCs/>
                      <w:color w:val="000000"/>
                    </w:rPr>
                  </w:rPrChange>
                </w:rPr>
                <w:t>6</w:t>
              </w:r>
            </w:ins>
            <w:ins w:id="1921" w:author="Fan, Qi" w:date="2024-09-06T14:10:00Z">
              <w:r>
                <w:rPr>
                  <w:rFonts w:ascii="Calibri" w:eastAsia="Times New Roman" w:hAnsi="Calibri" w:cs="Calibri"/>
                  <w:color w:val="000000"/>
                  <w:sz w:val="18"/>
                  <w:szCs w:val="18"/>
                </w:rPr>
                <w:t>.</w:t>
              </w:r>
            </w:ins>
            <w:ins w:id="1922" w:author="Fan, Qi" w:date="2024-09-06T14:05:00Z">
              <w:r w:rsidRPr="00C95C97">
                <w:rPr>
                  <w:rFonts w:ascii="Calibri" w:eastAsia="Times New Roman" w:hAnsi="Calibri" w:cs="Calibri"/>
                  <w:color w:val="000000"/>
                  <w:sz w:val="18"/>
                  <w:szCs w:val="18"/>
                  <w:rPrChange w:id="1923" w:author="Fan, Qi" w:date="2024-09-06T14:08:00Z">
                    <w:rPr>
                      <w:rFonts w:ascii="Calibri" w:eastAsia="Times New Roman" w:hAnsi="Calibri" w:cs="Calibri"/>
                      <w:i/>
                      <w:iCs/>
                      <w:color w:val="000000"/>
                    </w:rPr>
                  </w:rPrChange>
                </w:rPr>
                <w:t>1</w:t>
              </w:r>
            </w:ins>
            <w:ins w:id="1924" w:author="Fan, Qi" w:date="2024-09-06T14:14: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0.43</w:t>
              </w:r>
            </w:ins>
          </w:p>
        </w:tc>
        <w:tc>
          <w:tcPr>
            <w:tcW w:w="992" w:type="dxa"/>
            <w:noWrap/>
            <w:vAlign w:val="center"/>
            <w:hideMark/>
          </w:tcPr>
          <w:p w14:paraId="648371C1" w14:textId="55119DC3"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25" w:author="Fan, Qi" w:date="2024-09-06T14:05:00Z"/>
                <w:rFonts w:ascii="Calibri" w:eastAsia="Times New Roman" w:hAnsi="Calibri" w:cs="Calibri"/>
                <w:color w:val="000000"/>
                <w:sz w:val="18"/>
                <w:szCs w:val="18"/>
                <w:rPrChange w:id="1926" w:author="Fan, Qi" w:date="2024-09-06T14:08:00Z">
                  <w:rPr>
                    <w:ins w:id="1927" w:author="Fan, Qi" w:date="2024-09-06T14:05:00Z"/>
                    <w:rFonts w:ascii="Calibri" w:eastAsia="Times New Roman" w:hAnsi="Calibri" w:cs="Calibri"/>
                    <w:i/>
                    <w:iCs/>
                    <w:color w:val="000000"/>
                  </w:rPr>
                </w:rPrChange>
              </w:rPr>
            </w:pPr>
            <w:ins w:id="1928" w:author="Fan, Qi" w:date="2024-09-06T14:05:00Z">
              <w:r w:rsidRPr="00C95C97">
                <w:rPr>
                  <w:rFonts w:ascii="Calibri" w:eastAsia="Times New Roman" w:hAnsi="Calibri" w:cs="Calibri"/>
                  <w:color w:val="000000"/>
                  <w:sz w:val="18"/>
                  <w:szCs w:val="18"/>
                  <w:rPrChange w:id="1929" w:author="Fan, Qi" w:date="2024-09-06T14:08:00Z">
                    <w:rPr>
                      <w:rFonts w:ascii="Calibri" w:eastAsia="Times New Roman" w:hAnsi="Calibri" w:cs="Calibri"/>
                      <w:i/>
                      <w:iCs/>
                      <w:color w:val="000000"/>
                    </w:rPr>
                  </w:rPrChange>
                </w:rPr>
                <w:t>6</w:t>
              </w:r>
            </w:ins>
            <w:ins w:id="1930" w:author="Fan, Qi" w:date="2024-09-06T14:10:00Z">
              <w:r>
                <w:rPr>
                  <w:rFonts w:ascii="Calibri" w:eastAsia="Times New Roman" w:hAnsi="Calibri" w:cs="Calibri"/>
                  <w:color w:val="000000"/>
                  <w:sz w:val="18"/>
                  <w:szCs w:val="18"/>
                </w:rPr>
                <w:t>.</w:t>
              </w:r>
            </w:ins>
            <w:ins w:id="1931" w:author="Fan, Qi" w:date="2024-09-06T14:05:00Z">
              <w:r w:rsidRPr="00C95C97">
                <w:rPr>
                  <w:rFonts w:ascii="Calibri" w:eastAsia="Times New Roman" w:hAnsi="Calibri" w:cs="Calibri"/>
                  <w:color w:val="000000"/>
                  <w:sz w:val="18"/>
                  <w:szCs w:val="18"/>
                  <w:rPrChange w:id="1932" w:author="Fan, Qi" w:date="2024-09-06T14:08:00Z">
                    <w:rPr>
                      <w:rFonts w:ascii="Calibri" w:eastAsia="Times New Roman" w:hAnsi="Calibri" w:cs="Calibri"/>
                      <w:i/>
                      <w:iCs/>
                      <w:color w:val="000000"/>
                    </w:rPr>
                  </w:rPrChange>
                </w:rPr>
                <w:t>7</w:t>
              </w:r>
            </w:ins>
            <w:ins w:id="1933" w:author="Fan, Qi" w:date="2024-09-06T14:14: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0.34</w:t>
              </w:r>
            </w:ins>
          </w:p>
        </w:tc>
        <w:tc>
          <w:tcPr>
            <w:tcW w:w="992" w:type="dxa"/>
            <w:noWrap/>
            <w:vAlign w:val="center"/>
            <w:hideMark/>
          </w:tcPr>
          <w:p w14:paraId="21AFD9A0" w14:textId="5F63D350"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34" w:author="Fan, Qi" w:date="2024-09-06T14:05:00Z"/>
                <w:rFonts w:ascii="Calibri" w:eastAsia="Times New Roman" w:hAnsi="Calibri" w:cs="Calibri"/>
                <w:color w:val="000000"/>
                <w:sz w:val="18"/>
                <w:szCs w:val="18"/>
                <w:rPrChange w:id="1935" w:author="Fan, Qi" w:date="2024-09-06T14:08:00Z">
                  <w:rPr>
                    <w:ins w:id="1936" w:author="Fan, Qi" w:date="2024-09-06T14:05:00Z"/>
                    <w:rFonts w:ascii="Calibri" w:eastAsia="Times New Roman" w:hAnsi="Calibri" w:cs="Calibri"/>
                    <w:i/>
                    <w:iCs/>
                    <w:color w:val="000000"/>
                  </w:rPr>
                </w:rPrChange>
              </w:rPr>
            </w:pPr>
            <w:ins w:id="1937" w:author="Fan, Qi" w:date="2024-09-06T14:05:00Z">
              <w:r w:rsidRPr="00C95C97">
                <w:rPr>
                  <w:rFonts w:ascii="Calibri" w:eastAsia="Times New Roman" w:hAnsi="Calibri" w:cs="Calibri"/>
                  <w:color w:val="000000"/>
                  <w:sz w:val="18"/>
                  <w:szCs w:val="18"/>
                  <w:rPrChange w:id="1938" w:author="Fan, Qi" w:date="2024-09-06T14:08:00Z">
                    <w:rPr>
                      <w:rFonts w:ascii="Calibri" w:eastAsia="Times New Roman" w:hAnsi="Calibri" w:cs="Calibri"/>
                      <w:i/>
                      <w:iCs/>
                      <w:color w:val="000000"/>
                    </w:rPr>
                  </w:rPrChange>
                </w:rPr>
                <w:t>5</w:t>
              </w:r>
            </w:ins>
            <w:ins w:id="1939" w:author="Fan, Qi" w:date="2024-09-06T14:10:00Z">
              <w:r>
                <w:rPr>
                  <w:rFonts w:ascii="Calibri" w:eastAsia="Times New Roman" w:hAnsi="Calibri" w:cs="Calibri"/>
                  <w:color w:val="000000"/>
                  <w:sz w:val="18"/>
                  <w:szCs w:val="18"/>
                </w:rPr>
                <w:t>.</w:t>
              </w:r>
            </w:ins>
            <w:ins w:id="1940" w:author="Fan, Qi" w:date="2024-09-06T14:05:00Z">
              <w:r w:rsidRPr="00C95C97">
                <w:rPr>
                  <w:rFonts w:ascii="Calibri" w:eastAsia="Times New Roman" w:hAnsi="Calibri" w:cs="Calibri"/>
                  <w:color w:val="000000"/>
                  <w:sz w:val="18"/>
                  <w:szCs w:val="18"/>
                  <w:rPrChange w:id="1941" w:author="Fan, Qi" w:date="2024-09-06T14:08:00Z">
                    <w:rPr>
                      <w:rFonts w:ascii="Calibri" w:eastAsia="Times New Roman" w:hAnsi="Calibri" w:cs="Calibri"/>
                      <w:i/>
                      <w:iCs/>
                      <w:color w:val="000000"/>
                    </w:rPr>
                  </w:rPrChange>
                </w:rPr>
                <w:t>8</w:t>
              </w:r>
            </w:ins>
            <w:ins w:id="1942" w:author="Fan, Qi" w:date="2024-09-06T14:14: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1.33</w:t>
              </w:r>
            </w:ins>
          </w:p>
        </w:tc>
        <w:tc>
          <w:tcPr>
            <w:tcW w:w="0" w:type="dxa"/>
            <w:noWrap/>
            <w:vAlign w:val="center"/>
            <w:hideMark/>
          </w:tcPr>
          <w:p w14:paraId="723C80CD" w14:textId="05873C74"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43" w:author="Fan, Qi" w:date="2024-09-06T14:05:00Z"/>
                <w:rFonts w:ascii="Calibri" w:eastAsia="Times New Roman" w:hAnsi="Calibri" w:cs="Calibri"/>
                <w:color w:val="000000"/>
                <w:sz w:val="18"/>
                <w:szCs w:val="18"/>
                <w:rPrChange w:id="1944" w:author="Fan, Qi" w:date="2024-09-06T14:08:00Z">
                  <w:rPr>
                    <w:ins w:id="1945" w:author="Fan, Qi" w:date="2024-09-06T14:05:00Z"/>
                    <w:rFonts w:ascii="Calibri" w:eastAsia="Times New Roman" w:hAnsi="Calibri" w:cs="Calibri"/>
                    <w:i/>
                    <w:iCs/>
                    <w:color w:val="000000"/>
                  </w:rPr>
                </w:rPrChange>
              </w:rPr>
            </w:pPr>
            <w:ins w:id="1946" w:author="Fan, Qi" w:date="2024-09-06T14:05:00Z">
              <w:r w:rsidRPr="00C95C97">
                <w:rPr>
                  <w:rFonts w:ascii="Calibri" w:eastAsia="Times New Roman" w:hAnsi="Calibri" w:cs="Calibri"/>
                  <w:color w:val="000000"/>
                  <w:sz w:val="18"/>
                  <w:szCs w:val="18"/>
                  <w:rPrChange w:id="1947" w:author="Fan, Qi" w:date="2024-09-06T14:08:00Z">
                    <w:rPr>
                      <w:rFonts w:ascii="Calibri" w:eastAsia="Times New Roman" w:hAnsi="Calibri" w:cs="Calibri"/>
                      <w:i/>
                      <w:iCs/>
                      <w:color w:val="000000"/>
                    </w:rPr>
                  </w:rPrChange>
                </w:rPr>
                <w:t>6</w:t>
              </w:r>
            </w:ins>
            <w:ins w:id="1948" w:author="Fan, Qi" w:date="2024-09-06T14:10:00Z">
              <w:r>
                <w:rPr>
                  <w:rFonts w:ascii="Calibri" w:eastAsia="Times New Roman" w:hAnsi="Calibri" w:cs="Calibri"/>
                  <w:color w:val="000000"/>
                  <w:sz w:val="18"/>
                  <w:szCs w:val="18"/>
                </w:rPr>
                <w:t>.</w:t>
              </w:r>
            </w:ins>
            <w:ins w:id="1949" w:author="Fan, Qi" w:date="2024-09-06T14:05:00Z">
              <w:r w:rsidRPr="00C95C97">
                <w:rPr>
                  <w:rFonts w:ascii="Calibri" w:eastAsia="Times New Roman" w:hAnsi="Calibri" w:cs="Calibri"/>
                  <w:color w:val="000000"/>
                  <w:sz w:val="18"/>
                  <w:szCs w:val="18"/>
                  <w:rPrChange w:id="1950" w:author="Fan, Qi" w:date="2024-09-06T14:08:00Z">
                    <w:rPr>
                      <w:rFonts w:ascii="Calibri" w:eastAsia="Times New Roman" w:hAnsi="Calibri" w:cs="Calibri"/>
                      <w:i/>
                      <w:iCs/>
                      <w:color w:val="000000"/>
                    </w:rPr>
                  </w:rPrChange>
                </w:rPr>
                <w:t>2</w:t>
              </w:r>
            </w:ins>
            <w:ins w:id="1951" w:author="Fan, Qi" w:date="2024-09-06T14:14: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0.50</w:t>
              </w:r>
            </w:ins>
          </w:p>
        </w:tc>
      </w:tr>
      <w:tr w:rsidR="00A62E10" w:rsidRPr="00C95C97" w14:paraId="4CC67D73" w14:textId="77777777" w:rsidTr="00AB576B">
        <w:trPr>
          <w:trHeight w:val="288"/>
          <w:jc w:val="center"/>
          <w:ins w:id="1952" w:author="Fan, Qi" w:date="2024-09-06T14:05:00Z"/>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
          <w:p w14:paraId="500EDC90" w14:textId="77777777" w:rsidR="00C95C97" w:rsidRPr="00C95C97" w:rsidRDefault="00C95C97" w:rsidP="00C95C97">
            <w:pPr>
              <w:rPr>
                <w:ins w:id="1953" w:author="Fan, Qi" w:date="2024-09-06T14:05:00Z"/>
                <w:rFonts w:ascii="Calibri" w:eastAsia="Times New Roman" w:hAnsi="Calibri" w:cs="Calibri"/>
                <w:color w:val="000000"/>
                <w:sz w:val="28"/>
                <w:szCs w:val="28"/>
              </w:rPr>
            </w:pPr>
          </w:p>
        </w:tc>
        <w:tc>
          <w:tcPr>
            <w:tcW w:w="0" w:type="dxa"/>
            <w:noWrap/>
            <w:vAlign w:val="center"/>
            <w:hideMark/>
          </w:tcPr>
          <w:p w14:paraId="6530537B"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954" w:author="Fan, Qi" w:date="2024-09-06T14:05:00Z"/>
                <w:rFonts w:ascii="Calibri" w:eastAsia="Times New Roman" w:hAnsi="Calibri" w:cs="Calibri"/>
                <w:rPrChange w:id="1955" w:author="Fan, Qi" w:date="2024-09-06T14:16:00Z">
                  <w:rPr>
                    <w:ins w:id="1956" w:author="Fan, Qi" w:date="2024-09-06T14:05:00Z"/>
                    <w:rFonts w:ascii="Calibri" w:eastAsia="Times New Roman" w:hAnsi="Calibri" w:cs="Calibri"/>
                    <w:b/>
                    <w:bCs/>
                    <w:color w:val="FF0000"/>
                    <w:u w:val="single"/>
                  </w:rPr>
                </w:rPrChange>
              </w:rPr>
            </w:pPr>
            <w:ins w:id="1957" w:author="Fan, Qi" w:date="2024-09-06T14:05:00Z">
              <w:r w:rsidRPr="00AB576B">
                <w:rPr>
                  <w:rFonts w:ascii="Calibri" w:eastAsia="Times New Roman" w:hAnsi="Calibri" w:cs="Calibri"/>
                  <w:rPrChange w:id="1958" w:author="Fan, Qi" w:date="2024-09-06T14:16:00Z">
                    <w:rPr>
                      <w:rFonts w:ascii="Calibri" w:eastAsia="Times New Roman" w:hAnsi="Calibri" w:cs="Calibri"/>
                      <w:b/>
                      <w:bCs/>
                      <w:color w:val="FF0000"/>
                      <w:u w:val="single"/>
                    </w:rPr>
                  </w:rPrChange>
                </w:rPr>
                <w:t>A</w:t>
              </w:r>
            </w:ins>
          </w:p>
        </w:tc>
        <w:tc>
          <w:tcPr>
            <w:tcW w:w="1042" w:type="dxa"/>
            <w:noWrap/>
            <w:vAlign w:val="center"/>
            <w:hideMark/>
          </w:tcPr>
          <w:p w14:paraId="09FF875A"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59" w:author="Fan, Qi" w:date="2024-09-06T14:05:00Z"/>
                <w:rFonts w:ascii="Calibri" w:eastAsia="Times New Roman" w:hAnsi="Calibri" w:cs="Calibri"/>
                <w:color w:val="000000"/>
                <w:sz w:val="18"/>
                <w:szCs w:val="18"/>
                <w:rPrChange w:id="1960" w:author="Fan, Qi" w:date="2024-09-06T14:08:00Z">
                  <w:rPr>
                    <w:ins w:id="1961" w:author="Fan, Qi" w:date="2024-09-06T14:05:00Z"/>
                    <w:rFonts w:ascii="Calibri" w:eastAsia="Times New Roman" w:hAnsi="Calibri" w:cs="Calibri"/>
                    <w:i/>
                    <w:iCs/>
                    <w:color w:val="000000"/>
                  </w:rPr>
                </w:rPrChange>
              </w:rPr>
            </w:pPr>
            <w:ins w:id="1962" w:author="Fan, Qi" w:date="2024-09-06T14:05:00Z">
              <w:r w:rsidRPr="00C95C97">
                <w:rPr>
                  <w:rFonts w:ascii="Calibri" w:eastAsia="Times New Roman" w:hAnsi="Calibri" w:cs="Calibri"/>
                  <w:color w:val="000000"/>
                  <w:sz w:val="18"/>
                  <w:szCs w:val="18"/>
                  <w:rPrChange w:id="1963" w:author="Fan, Qi" w:date="2024-09-06T14:08:00Z">
                    <w:rPr>
                      <w:rFonts w:ascii="Calibri" w:eastAsia="Times New Roman" w:hAnsi="Calibri" w:cs="Calibri"/>
                      <w:i/>
                      <w:iCs/>
                      <w:color w:val="000000"/>
                    </w:rPr>
                  </w:rPrChange>
                </w:rPr>
                <w:t>x</w:t>
              </w:r>
            </w:ins>
          </w:p>
        </w:tc>
        <w:tc>
          <w:tcPr>
            <w:tcW w:w="992" w:type="dxa"/>
            <w:noWrap/>
            <w:vAlign w:val="center"/>
            <w:hideMark/>
          </w:tcPr>
          <w:p w14:paraId="2AF8503A"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64" w:author="Fan, Qi" w:date="2024-09-06T14:05:00Z"/>
                <w:rFonts w:ascii="Calibri" w:eastAsia="Times New Roman" w:hAnsi="Calibri" w:cs="Calibri"/>
                <w:color w:val="000000"/>
                <w:sz w:val="18"/>
                <w:szCs w:val="18"/>
                <w:rPrChange w:id="1965" w:author="Fan, Qi" w:date="2024-09-06T14:08:00Z">
                  <w:rPr>
                    <w:ins w:id="1966" w:author="Fan, Qi" w:date="2024-09-06T14:05:00Z"/>
                    <w:rFonts w:ascii="Calibri" w:eastAsia="Times New Roman" w:hAnsi="Calibri" w:cs="Calibri"/>
                    <w:i/>
                    <w:iCs/>
                    <w:color w:val="000000"/>
                  </w:rPr>
                </w:rPrChange>
              </w:rPr>
            </w:pPr>
            <w:ins w:id="1967" w:author="Fan, Qi" w:date="2024-09-06T14:05:00Z">
              <w:r w:rsidRPr="00C95C97">
                <w:rPr>
                  <w:rFonts w:ascii="Calibri" w:eastAsia="Times New Roman" w:hAnsi="Calibri" w:cs="Calibri"/>
                  <w:color w:val="000000"/>
                  <w:sz w:val="18"/>
                  <w:szCs w:val="18"/>
                  <w:rPrChange w:id="1968" w:author="Fan, Qi" w:date="2024-09-06T14:08:00Z">
                    <w:rPr>
                      <w:rFonts w:ascii="Calibri" w:eastAsia="Times New Roman" w:hAnsi="Calibri" w:cs="Calibri"/>
                      <w:i/>
                      <w:iCs/>
                      <w:color w:val="000000"/>
                    </w:rPr>
                  </w:rPrChange>
                </w:rPr>
                <w:t>x</w:t>
              </w:r>
            </w:ins>
          </w:p>
        </w:tc>
        <w:tc>
          <w:tcPr>
            <w:tcW w:w="993" w:type="dxa"/>
            <w:noWrap/>
            <w:vAlign w:val="center"/>
            <w:hideMark/>
          </w:tcPr>
          <w:p w14:paraId="132A9452" w14:textId="144A6CCC" w:rsidR="00C95C97" w:rsidRPr="00C95C97" w:rsidRDefault="00AB576B" w:rsidP="00C95C97">
            <w:pPr>
              <w:jc w:val="center"/>
              <w:cnfStyle w:val="000000000000" w:firstRow="0" w:lastRow="0" w:firstColumn="0" w:lastColumn="0" w:oddVBand="0" w:evenVBand="0" w:oddHBand="0" w:evenHBand="0" w:firstRowFirstColumn="0" w:firstRowLastColumn="0" w:lastRowFirstColumn="0" w:lastRowLastColumn="0"/>
              <w:rPr>
                <w:ins w:id="1969" w:author="Fan, Qi" w:date="2024-09-06T14:05:00Z"/>
                <w:rFonts w:ascii="Calibri" w:eastAsia="Times New Roman" w:hAnsi="Calibri" w:cs="Calibri"/>
                <w:color w:val="000000"/>
                <w:sz w:val="18"/>
                <w:szCs w:val="18"/>
                <w:rPrChange w:id="1970" w:author="Fan, Qi" w:date="2024-09-06T14:08:00Z">
                  <w:rPr>
                    <w:ins w:id="1971" w:author="Fan, Qi" w:date="2024-09-06T14:05:00Z"/>
                    <w:rFonts w:ascii="Calibri" w:eastAsia="Times New Roman" w:hAnsi="Calibri" w:cs="Calibri"/>
                    <w:i/>
                    <w:iCs/>
                    <w:color w:val="000000"/>
                  </w:rPr>
                </w:rPrChange>
              </w:rPr>
            </w:pPr>
            <w:ins w:id="1972" w:author="Fan, Qi" w:date="2024-09-06T14:14:00Z">
              <w:r>
                <w:rPr>
                  <w:rFonts w:ascii="Calibri" w:eastAsia="Times New Roman" w:hAnsi="Calibri" w:cs="Calibri"/>
                  <w:color w:val="000000"/>
                  <w:sz w:val="18"/>
                  <w:szCs w:val="18"/>
                </w:rPr>
                <w:t>x</w:t>
              </w:r>
            </w:ins>
          </w:p>
        </w:tc>
        <w:tc>
          <w:tcPr>
            <w:tcW w:w="992" w:type="dxa"/>
            <w:noWrap/>
            <w:vAlign w:val="center"/>
            <w:hideMark/>
          </w:tcPr>
          <w:p w14:paraId="6388B9B2"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73" w:author="Fan, Qi" w:date="2024-09-06T14:05:00Z"/>
                <w:rFonts w:ascii="Calibri" w:eastAsia="Times New Roman" w:hAnsi="Calibri" w:cs="Calibri"/>
                <w:color w:val="000000"/>
                <w:sz w:val="18"/>
                <w:szCs w:val="18"/>
                <w:rPrChange w:id="1974" w:author="Fan, Qi" w:date="2024-09-06T14:08:00Z">
                  <w:rPr>
                    <w:ins w:id="1975" w:author="Fan, Qi" w:date="2024-09-06T14:05:00Z"/>
                    <w:rFonts w:ascii="Calibri" w:eastAsia="Times New Roman" w:hAnsi="Calibri" w:cs="Calibri"/>
                    <w:i/>
                    <w:iCs/>
                    <w:color w:val="000000"/>
                  </w:rPr>
                </w:rPrChange>
              </w:rPr>
            </w:pPr>
            <w:ins w:id="1976" w:author="Fan, Qi" w:date="2024-09-06T14:05:00Z">
              <w:r w:rsidRPr="00C95C97">
                <w:rPr>
                  <w:rFonts w:ascii="Calibri" w:eastAsia="Times New Roman" w:hAnsi="Calibri" w:cs="Calibri"/>
                  <w:color w:val="000000"/>
                  <w:sz w:val="18"/>
                  <w:szCs w:val="18"/>
                  <w:rPrChange w:id="1977" w:author="Fan, Qi" w:date="2024-09-06T14:08:00Z">
                    <w:rPr>
                      <w:rFonts w:ascii="Calibri" w:eastAsia="Times New Roman" w:hAnsi="Calibri" w:cs="Calibri"/>
                      <w:i/>
                      <w:iCs/>
                      <w:color w:val="000000"/>
                    </w:rPr>
                  </w:rPrChange>
                </w:rPr>
                <w:t>x</w:t>
              </w:r>
            </w:ins>
          </w:p>
        </w:tc>
        <w:tc>
          <w:tcPr>
            <w:tcW w:w="992" w:type="dxa"/>
            <w:noWrap/>
            <w:vAlign w:val="center"/>
            <w:hideMark/>
          </w:tcPr>
          <w:p w14:paraId="0F48CC71"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78" w:author="Fan, Qi" w:date="2024-09-06T14:05:00Z"/>
                <w:rFonts w:ascii="Calibri" w:eastAsia="Times New Roman" w:hAnsi="Calibri" w:cs="Calibri"/>
                <w:color w:val="000000"/>
                <w:sz w:val="18"/>
                <w:szCs w:val="18"/>
                <w:rPrChange w:id="1979" w:author="Fan, Qi" w:date="2024-09-06T14:08:00Z">
                  <w:rPr>
                    <w:ins w:id="1980" w:author="Fan, Qi" w:date="2024-09-06T14:05:00Z"/>
                    <w:rFonts w:ascii="Calibri" w:eastAsia="Times New Roman" w:hAnsi="Calibri" w:cs="Calibri"/>
                    <w:i/>
                    <w:iCs/>
                    <w:color w:val="000000"/>
                  </w:rPr>
                </w:rPrChange>
              </w:rPr>
            </w:pPr>
            <w:ins w:id="1981" w:author="Fan, Qi" w:date="2024-09-06T14:05:00Z">
              <w:r w:rsidRPr="00C95C97">
                <w:rPr>
                  <w:rFonts w:ascii="Calibri" w:eastAsia="Times New Roman" w:hAnsi="Calibri" w:cs="Calibri"/>
                  <w:color w:val="000000"/>
                  <w:sz w:val="18"/>
                  <w:szCs w:val="18"/>
                  <w:rPrChange w:id="1982" w:author="Fan, Qi" w:date="2024-09-06T14:08:00Z">
                    <w:rPr>
                      <w:rFonts w:ascii="Calibri" w:eastAsia="Times New Roman" w:hAnsi="Calibri" w:cs="Calibri"/>
                      <w:i/>
                      <w:iCs/>
                      <w:color w:val="000000"/>
                    </w:rPr>
                  </w:rPrChange>
                </w:rPr>
                <w:t>x</w:t>
              </w:r>
            </w:ins>
          </w:p>
        </w:tc>
        <w:tc>
          <w:tcPr>
            <w:tcW w:w="0" w:type="dxa"/>
            <w:noWrap/>
            <w:vAlign w:val="center"/>
            <w:hideMark/>
          </w:tcPr>
          <w:p w14:paraId="76D7B84E"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83" w:author="Fan, Qi" w:date="2024-09-06T14:05:00Z"/>
                <w:rFonts w:ascii="Calibri" w:eastAsia="Times New Roman" w:hAnsi="Calibri" w:cs="Calibri"/>
                <w:color w:val="000000"/>
                <w:sz w:val="18"/>
                <w:szCs w:val="18"/>
                <w:rPrChange w:id="1984" w:author="Fan, Qi" w:date="2024-09-06T14:08:00Z">
                  <w:rPr>
                    <w:ins w:id="1985" w:author="Fan, Qi" w:date="2024-09-06T14:05:00Z"/>
                    <w:rFonts w:ascii="Calibri" w:eastAsia="Times New Roman" w:hAnsi="Calibri" w:cs="Calibri"/>
                    <w:i/>
                    <w:iCs/>
                    <w:color w:val="000000"/>
                  </w:rPr>
                </w:rPrChange>
              </w:rPr>
            </w:pPr>
            <w:ins w:id="1986" w:author="Fan, Qi" w:date="2024-09-06T14:05:00Z">
              <w:r w:rsidRPr="00C95C97">
                <w:rPr>
                  <w:rFonts w:ascii="Calibri" w:eastAsia="Times New Roman" w:hAnsi="Calibri" w:cs="Calibri"/>
                  <w:color w:val="000000"/>
                  <w:sz w:val="18"/>
                  <w:szCs w:val="18"/>
                  <w:rPrChange w:id="1987" w:author="Fan, Qi" w:date="2024-09-06T14:08:00Z">
                    <w:rPr>
                      <w:rFonts w:ascii="Calibri" w:eastAsia="Times New Roman" w:hAnsi="Calibri" w:cs="Calibri"/>
                      <w:i/>
                      <w:iCs/>
                      <w:color w:val="000000"/>
                    </w:rPr>
                  </w:rPrChange>
                </w:rPr>
                <w:t>x</w:t>
              </w:r>
            </w:ins>
          </w:p>
        </w:tc>
      </w:tr>
      <w:tr w:rsidR="00A62E10" w:rsidRPr="00C95C97" w14:paraId="5BC4AEA1" w14:textId="77777777" w:rsidTr="00AB576B">
        <w:trPr>
          <w:trHeight w:val="288"/>
          <w:jc w:val="center"/>
          <w:ins w:id="1988" w:author="Fan, Qi" w:date="2024-09-06T14:05:00Z"/>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
          <w:p w14:paraId="75C77B04" w14:textId="30AD13CC" w:rsidR="00C95C97" w:rsidRPr="00C95C97" w:rsidRDefault="00C95C97" w:rsidP="00C95C97">
            <w:pPr>
              <w:jc w:val="center"/>
              <w:rPr>
                <w:ins w:id="1989" w:author="Fan, Qi" w:date="2024-09-06T14:05:00Z"/>
                <w:rFonts w:ascii="Calibri" w:eastAsia="Times New Roman" w:hAnsi="Calibri" w:cs="Calibri"/>
                <w:color w:val="000000"/>
                <w:sz w:val="28"/>
                <w:szCs w:val="28"/>
              </w:rPr>
            </w:pPr>
            <w:ins w:id="1990" w:author="Fan, Qi" w:date="2024-09-06T14:06:00Z">
              <w:r>
                <w:rPr>
                  <w:rFonts w:ascii="Calibri" w:eastAsia="Times New Roman" w:hAnsi="Calibri" w:cs="Calibri"/>
                  <w:b w:val="0"/>
                  <w:bCs w:val="0"/>
                  <w:color w:val="000000"/>
                  <w:sz w:val="28"/>
                  <w:szCs w:val="28"/>
                </w:rPr>
                <w:t>15 wt.%</w:t>
              </w:r>
            </w:ins>
          </w:p>
        </w:tc>
        <w:tc>
          <w:tcPr>
            <w:tcW w:w="0" w:type="dxa"/>
            <w:noWrap/>
            <w:vAlign w:val="center"/>
            <w:hideMark/>
          </w:tcPr>
          <w:p w14:paraId="00C74B48"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1991" w:author="Fan, Qi" w:date="2024-09-06T14:05:00Z"/>
                <w:rFonts w:ascii="Calibri" w:eastAsia="Times New Roman" w:hAnsi="Calibri" w:cs="Calibri"/>
                <w:rPrChange w:id="1992" w:author="Fan, Qi" w:date="2024-09-06T14:16:00Z">
                  <w:rPr>
                    <w:ins w:id="1993" w:author="Fan, Qi" w:date="2024-09-06T14:05:00Z"/>
                    <w:rFonts w:ascii="Calibri" w:eastAsia="Times New Roman" w:hAnsi="Calibri" w:cs="Calibri"/>
                    <w:b/>
                    <w:bCs/>
                    <w:color w:val="548235"/>
                    <w:u w:val="single"/>
                  </w:rPr>
                </w:rPrChange>
              </w:rPr>
            </w:pPr>
            <w:ins w:id="1994" w:author="Fan, Qi" w:date="2024-09-06T14:05:00Z">
              <w:r w:rsidRPr="00AB576B">
                <w:rPr>
                  <w:rFonts w:ascii="Calibri" w:eastAsia="Times New Roman" w:hAnsi="Calibri" w:cs="Calibri"/>
                  <w:rPrChange w:id="1995" w:author="Fan, Qi" w:date="2024-09-06T14:16:00Z">
                    <w:rPr>
                      <w:rFonts w:ascii="Calibri" w:eastAsia="Times New Roman" w:hAnsi="Calibri" w:cs="Calibri"/>
                      <w:b/>
                      <w:bCs/>
                      <w:color w:val="548235"/>
                      <w:u w:val="single"/>
                    </w:rPr>
                  </w:rPrChange>
                </w:rPr>
                <w:t>I</w:t>
              </w:r>
            </w:ins>
          </w:p>
        </w:tc>
        <w:tc>
          <w:tcPr>
            <w:tcW w:w="1042" w:type="dxa"/>
            <w:noWrap/>
            <w:vAlign w:val="center"/>
            <w:hideMark/>
          </w:tcPr>
          <w:p w14:paraId="789FC253" w14:textId="2EFEDE63"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1996" w:author="Fan, Qi" w:date="2024-09-06T14:05:00Z"/>
                <w:rFonts w:ascii="Calibri" w:eastAsia="Times New Roman" w:hAnsi="Calibri" w:cs="Calibri"/>
                <w:color w:val="000000"/>
                <w:sz w:val="18"/>
                <w:szCs w:val="18"/>
                <w:rPrChange w:id="1997" w:author="Fan, Qi" w:date="2024-09-06T14:08:00Z">
                  <w:rPr>
                    <w:ins w:id="1998" w:author="Fan, Qi" w:date="2024-09-06T14:05:00Z"/>
                    <w:rFonts w:ascii="Calibri" w:eastAsia="Times New Roman" w:hAnsi="Calibri" w:cs="Calibri"/>
                    <w:i/>
                    <w:iCs/>
                    <w:color w:val="000000"/>
                  </w:rPr>
                </w:rPrChange>
              </w:rPr>
            </w:pPr>
            <w:ins w:id="1999" w:author="Fan, Qi" w:date="2024-09-06T14:05:00Z">
              <w:r w:rsidRPr="00C95C97">
                <w:rPr>
                  <w:rFonts w:ascii="Calibri" w:eastAsia="Times New Roman" w:hAnsi="Calibri" w:cs="Calibri"/>
                  <w:color w:val="000000"/>
                  <w:sz w:val="18"/>
                  <w:szCs w:val="18"/>
                  <w:rPrChange w:id="2000" w:author="Fan, Qi" w:date="2024-09-06T14:08:00Z">
                    <w:rPr>
                      <w:rFonts w:ascii="Calibri" w:eastAsia="Times New Roman" w:hAnsi="Calibri" w:cs="Calibri"/>
                      <w:i/>
                      <w:iCs/>
                      <w:color w:val="000000"/>
                    </w:rPr>
                  </w:rPrChange>
                </w:rPr>
                <w:t>7</w:t>
              </w:r>
            </w:ins>
            <w:ins w:id="2001" w:author="Fan, Qi" w:date="2024-09-06T14:10:00Z">
              <w:r>
                <w:rPr>
                  <w:rFonts w:ascii="Calibri" w:eastAsia="Times New Roman" w:hAnsi="Calibri" w:cs="Calibri"/>
                  <w:color w:val="000000"/>
                  <w:sz w:val="18"/>
                  <w:szCs w:val="18"/>
                </w:rPr>
                <w:t>.</w:t>
              </w:r>
            </w:ins>
            <w:ins w:id="2002" w:author="Fan, Qi" w:date="2024-09-06T14:05:00Z">
              <w:r w:rsidRPr="00C95C97">
                <w:rPr>
                  <w:rFonts w:ascii="Calibri" w:eastAsia="Times New Roman" w:hAnsi="Calibri" w:cs="Calibri"/>
                  <w:color w:val="000000"/>
                  <w:sz w:val="18"/>
                  <w:szCs w:val="18"/>
                  <w:rPrChange w:id="2003" w:author="Fan, Qi" w:date="2024-09-06T14:08:00Z">
                    <w:rPr>
                      <w:rFonts w:ascii="Calibri" w:eastAsia="Times New Roman" w:hAnsi="Calibri" w:cs="Calibri"/>
                      <w:i/>
                      <w:iCs/>
                      <w:color w:val="000000"/>
                    </w:rPr>
                  </w:rPrChange>
                </w:rPr>
                <w:t>2</w:t>
              </w:r>
            </w:ins>
            <w:ins w:id="2004" w:author="Fan, Qi" w:date="2024-09-06T14:14: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0.34</w:t>
              </w:r>
            </w:ins>
          </w:p>
        </w:tc>
        <w:tc>
          <w:tcPr>
            <w:tcW w:w="992" w:type="dxa"/>
            <w:noWrap/>
            <w:vAlign w:val="center"/>
            <w:hideMark/>
          </w:tcPr>
          <w:p w14:paraId="23EEDAB3" w14:textId="7FDACC88"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05" w:author="Fan, Qi" w:date="2024-09-06T14:05:00Z"/>
                <w:rFonts w:ascii="Calibri" w:eastAsia="Times New Roman" w:hAnsi="Calibri" w:cs="Calibri"/>
                <w:color w:val="000000"/>
                <w:sz w:val="18"/>
                <w:szCs w:val="18"/>
                <w:rPrChange w:id="2006" w:author="Fan, Qi" w:date="2024-09-06T14:08:00Z">
                  <w:rPr>
                    <w:ins w:id="2007" w:author="Fan, Qi" w:date="2024-09-06T14:05:00Z"/>
                    <w:rFonts w:ascii="Calibri" w:eastAsia="Times New Roman" w:hAnsi="Calibri" w:cs="Calibri"/>
                    <w:i/>
                    <w:iCs/>
                    <w:color w:val="000000"/>
                  </w:rPr>
                </w:rPrChange>
              </w:rPr>
            </w:pPr>
            <w:ins w:id="2008" w:author="Fan, Qi" w:date="2024-09-06T14:05:00Z">
              <w:r w:rsidRPr="00C95C97">
                <w:rPr>
                  <w:rFonts w:ascii="Calibri" w:eastAsia="Times New Roman" w:hAnsi="Calibri" w:cs="Calibri"/>
                  <w:color w:val="000000"/>
                  <w:sz w:val="18"/>
                  <w:szCs w:val="18"/>
                  <w:rPrChange w:id="2009" w:author="Fan, Qi" w:date="2024-09-06T14:08:00Z">
                    <w:rPr>
                      <w:rFonts w:ascii="Calibri" w:eastAsia="Times New Roman" w:hAnsi="Calibri" w:cs="Calibri"/>
                      <w:i/>
                      <w:iCs/>
                      <w:color w:val="000000"/>
                    </w:rPr>
                  </w:rPrChange>
                </w:rPr>
                <w:t>6</w:t>
              </w:r>
            </w:ins>
            <w:ins w:id="2010" w:author="Fan, Qi" w:date="2024-09-06T14:10:00Z">
              <w:r>
                <w:rPr>
                  <w:rFonts w:ascii="Calibri" w:eastAsia="Times New Roman" w:hAnsi="Calibri" w:cs="Calibri"/>
                  <w:color w:val="000000"/>
                  <w:sz w:val="18"/>
                  <w:szCs w:val="18"/>
                </w:rPr>
                <w:t>.</w:t>
              </w:r>
            </w:ins>
            <w:ins w:id="2011" w:author="Fan, Qi" w:date="2024-09-06T14:05:00Z">
              <w:r w:rsidRPr="00C95C97">
                <w:rPr>
                  <w:rFonts w:ascii="Calibri" w:eastAsia="Times New Roman" w:hAnsi="Calibri" w:cs="Calibri"/>
                  <w:color w:val="000000"/>
                  <w:sz w:val="18"/>
                  <w:szCs w:val="18"/>
                  <w:rPrChange w:id="2012" w:author="Fan, Qi" w:date="2024-09-06T14:08:00Z">
                    <w:rPr>
                      <w:rFonts w:ascii="Calibri" w:eastAsia="Times New Roman" w:hAnsi="Calibri" w:cs="Calibri"/>
                      <w:i/>
                      <w:iCs/>
                      <w:color w:val="000000"/>
                    </w:rPr>
                  </w:rPrChange>
                </w:rPr>
                <w:t>2</w:t>
              </w:r>
            </w:ins>
            <w:ins w:id="2013" w:author="Fan, Qi" w:date="2024-09-06T14:15: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0.03</w:t>
              </w:r>
            </w:ins>
          </w:p>
        </w:tc>
        <w:tc>
          <w:tcPr>
            <w:tcW w:w="993" w:type="dxa"/>
            <w:noWrap/>
            <w:vAlign w:val="center"/>
            <w:hideMark/>
          </w:tcPr>
          <w:p w14:paraId="1D48BD4D" w14:textId="586AD978"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14" w:author="Fan, Qi" w:date="2024-09-06T14:05:00Z"/>
                <w:rFonts w:ascii="Calibri" w:eastAsia="Times New Roman" w:hAnsi="Calibri" w:cs="Calibri"/>
                <w:color w:val="000000"/>
                <w:sz w:val="18"/>
                <w:szCs w:val="18"/>
                <w:rPrChange w:id="2015" w:author="Fan, Qi" w:date="2024-09-06T14:08:00Z">
                  <w:rPr>
                    <w:ins w:id="2016" w:author="Fan, Qi" w:date="2024-09-06T14:05:00Z"/>
                    <w:rFonts w:ascii="Calibri" w:eastAsia="Times New Roman" w:hAnsi="Calibri" w:cs="Calibri"/>
                    <w:i/>
                    <w:iCs/>
                    <w:color w:val="000000"/>
                  </w:rPr>
                </w:rPrChange>
              </w:rPr>
            </w:pPr>
            <w:ins w:id="2017" w:author="Fan, Qi" w:date="2024-09-06T14:05:00Z">
              <w:r w:rsidRPr="00C95C97">
                <w:rPr>
                  <w:rFonts w:ascii="Calibri" w:eastAsia="Times New Roman" w:hAnsi="Calibri" w:cs="Calibri"/>
                  <w:color w:val="000000"/>
                  <w:sz w:val="18"/>
                  <w:szCs w:val="18"/>
                  <w:rPrChange w:id="2018" w:author="Fan, Qi" w:date="2024-09-06T14:08:00Z">
                    <w:rPr>
                      <w:rFonts w:ascii="Calibri" w:eastAsia="Times New Roman" w:hAnsi="Calibri" w:cs="Calibri"/>
                      <w:i/>
                      <w:iCs/>
                      <w:color w:val="000000"/>
                    </w:rPr>
                  </w:rPrChange>
                </w:rPr>
                <w:t>6</w:t>
              </w:r>
            </w:ins>
            <w:ins w:id="2019" w:author="Fan, Qi" w:date="2024-09-06T14:10:00Z">
              <w:r>
                <w:rPr>
                  <w:rFonts w:ascii="Calibri" w:eastAsia="Times New Roman" w:hAnsi="Calibri" w:cs="Calibri"/>
                  <w:color w:val="000000"/>
                  <w:sz w:val="18"/>
                  <w:szCs w:val="18"/>
                </w:rPr>
                <w:t>.</w:t>
              </w:r>
            </w:ins>
            <w:ins w:id="2020" w:author="Fan, Qi" w:date="2024-09-06T14:05:00Z">
              <w:r w:rsidRPr="00C95C97">
                <w:rPr>
                  <w:rFonts w:ascii="Calibri" w:eastAsia="Times New Roman" w:hAnsi="Calibri" w:cs="Calibri"/>
                  <w:color w:val="000000"/>
                  <w:sz w:val="18"/>
                  <w:szCs w:val="18"/>
                  <w:rPrChange w:id="2021" w:author="Fan, Qi" w:date="2024-09-06T14:08:00Z">
                    <w:rPr>
                      <w:rFonts w:ascii="Calibri" w:eastAsia="Times New Roman" w:hAnsi="Calibri" w:cs="Calibri"/>
                      <w:i/>
                      <w:iCs/>
                      <w:color w:val="000000"/>
                    </w:rPr>
                  </w:rPrChange>
                </w:rPr>
                <w:t>7</w:t>
              </w:r>
            </w:ins>
            <w:ins w:id="2022" w:author="Fan, Qi" w:date="2024-09-06T14:15: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0.41</w:t>
              </w:r>
            </w:ins>
          </w:p>
        </w:tc>
        <w:tc>
          <w:tcPr>
            <w:tcW w:w="992" w:type="dxa"/>
            <w:noWrap/>
            <w:vAlign w:val="center"/>
            <w:hideMark/>
          </w:tcPr>
          <w:p w14:paraId="0A92F643" w14:textId="2149E98F"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23" w:author="Fan, Qi" w:date="2024-09-06T14:05:00Z"/>
                <w:rFonts w:ascii="Calibri" w:eastAsia="Times New Roman" w:hAnsi="Calibri" w:cs="Calibri"/>
                <w:color w:val="000000"/>
                <w:sz w:val="18"/>
                <w:szCs w:val="18"/>
                <w:rPrChange w:id="2024" w:author="Fan, Qi" w:date="2024-09-06T14:08:00Z">
                  <w:rPr>
                    <w:ins w:id="2025" w:author="Fan, Qi" w:date="2024-09-06T14:05:00Z"/>
                    <w:rFonts w:ascii="Calibri" w:eastAsia="Times New Roman" w:hAnsi="Calibri" w:cs="Calibri"/>
                    <w:i/>
                    <w:iCs/>
                    <w:color w:val="000000"/>
                  </w:rPr>
                </w:rPrChange>
              </w:rPr>
            </w:pPr>
            <w:ins w:id="2026" w:author="Fan, Qi" w:date="2024-09-06T14:05:00Z">
              <w:r w:rsidRPr="00C95C97">
                <w:rPr>
                  <w:rFonts w:ascii="Calibri" w:eastAsia="Times New Roman" w:hAnsi="Calibri" w:cs="Calibri"/>
                  <w:color w:val="000000"/>
                  <w:sz w:val="18"/>
                  <w:szCs w:val="18"/>
                  <w:rPrChange w:id="2027" w:author="Fan, Qi" w:date="2024-09-06T14:08:00Z">
                    <w:rPr>
                      <w:rFonts w:ascii="Calibri" w:eastAsia="Times New Roman" w:hAnsi="Calibri" w:cs="Calibri"/>
                      <w:i/>
                      <w:iCs/>
                      <w:color w:val="000000"/>
                    </w:rPr>
                  </w:rPrChange>
                </w:rPr>
                <w:t>5</w:t>
              </w:r>
            </w:ins>
            <w:ins w:id="2028" w:author="Fan, Qi" w:date="2024-09-06T14:10:00Z">
              <w:r>
                <w:rPr>
                  <w:rFonts w:ascii="Calibri" w:eastAsia="Times New Roman" w:hAnsi="Calibri" w:cs="Calibri"/>
                  <w:color w:val="000000"/>
                  <w:sz w:val="18"/>
                  <w:szCs w:val="18"/>
                </w:rPr>
                <w:t>.</w:t>
              </w:r>
            </w:ins>
            <w:ins w:id="2029" w:author="Fan, Qi" w:date="2024-09-06T14:05:00Z">
              <w:r w:rsidRPr="00C95C97">
                <w:rPr>
                  <w:rFonts w:ascii="Calibri" w:eastAsia="Times New Roman" w:hAnsi="Calibri" w:cs="Calibri"/>
                  <w:color w:val="000000"/>
                  <w:sz w:val="18"/>
                  <w:szCs w:val="18"/>
                  <w:rPrChange w:id="2030" w:author="Fan, Qi" w:date="2024-09-06T14:08:00Z">
                    <w:rPr>
                      <w:rFonts w:ascii="Calibri" w:eastAsia="Times New Roman" w:hAnsi="Calibri" w:cs="Calibri"/>
                      <w:i/>
                      <w:iCs/>
                      <w:color w:val="000000"/>
                    </w:rPr>
                  </w:rPrChange>
                </w:rPr>
                <w:t>9</w:t>
              </w:r>
            </w:ins>
            <w:ins w:id="2031" w:author="Fan, Qi" w:date="2024-09-06T14:15: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0.81</w:t>
              </w:r>
            </w:ins>
          </w:p>
        </w:tc>
        <w:tc>
          <w:tcPr>
            <w:tcW w:w="992" w:type="dxa"/>
            <w:noWrap/>
            <w:vAlign w:val="center"/>
            <w:hideMark/>
          </w:tcPr>
          <w:p w14:paraId="42FE2029" w14:textId="7729B2A2"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32" w:author="Fan, Qi" w:date="2024-09-06T14:05:00Z"/>
                <w:rFonts w:ascii="Calibri" w:eastAsia="Times New Roman" w:hAnsi="Calibri" w:cs="Calibri"/>
                <w:color w:val="000000"/>
                <w:sz w:val="18"/>
                <w:szCs w:val="18"/>
                <w:rPrChange w:id="2033" w:author="Fan, Qi" w:date="2024-09-06T14:08:00Z">
                  <w:rPr>
                    <w:ins w:id="2034" w:author="Fan, Qi" w:date="2024-09-06T14:05:00Z"/>
                    <w:rFonts w:ascii="Calibri" w:eastAsia="Times New Roman" w:hAnsi="Calibri" w:cs="Calibri"/>
                    <w:i/>
                    <w:iCs/>
                    <w:color w:val="000000"/>
                  </w:rPr>
                </w:rPrChange>
              </w:rPr>
            </w:pPr>
            <w:ins w:id="2035" w:author="Fan, Qi" w:date="2024-09-06T14:05:00Z">
              <w:r w:rsidRPr="00C95C97">
                <w:rPr>
                  <w:rFonts w:ascii="Calibri" w:eastAsia="Times New Roman" w:hAnsi="Calibri" w:cs="Calibri"/>
                  <w:color w:val="000000"/>
                  <w:sz w:val="18"/>
                  <w:szCs w:val="18"/>
                  <w:rPrChange w:id="2036" w:author="Fan, Qi" w:date="2024-09-06T14:08:00Z">
                    <w:rPr>
                      <w:rFonts w:ascii="Calibri" w:eastAsia="Times New Roman" w:hAnsi="Calibri" w:cs="Calibri"/>
                      <w:i/>
                      <w:iCs/>
                      <w:color w:val="000000"/>
                    </w:rPr>
                  </w:rPrChange>
                </w:rPr>
                <w:t>6</w:t>
              </w:r>
            </w:ins>
            <w:ins w:id="2037" w:author="Fan, Qi" w:date="2024-09-06T14:10:00Z">
              <w:r>
                <w:rPr>
                  <w:rFonts w:ascii="Calibri" w:eastAsia="Times New Roman" w:hAnsi="Calibri" w:cs="Calibri"/>
                  <w:color w:val="000000"/>
                  <w:sz w:val="18"/>
                  <w:szCs w:val="18"/>
                </w:rPr>
                <w:t>.</w:t>
              </w:r>
            </w:ins>
            <w:ins w:id="2038" w:author="Fan, Qi" w:date="2024-09-06T14:05:00Z">
              <w:r w:rsidRPr="00C95C97">
                <w:rPr>
                  <w:rFonts w:ascii="Calibri" w:eastAsia="Times New Roman" w:hAnsi="Calibri" w:cs="Calibri"/>
                  <w:color w:val="000000"/>
                  <w:sz w:val="18"/>
                  <w:szCs w:val="18"/>
                  <w:rPrChange w:id="2039" w:author="Fan, Qi" w:date="2024-09-06T14:08:00Z">
                    <w:rPr>
                      <w:rFonts w:ascii="Calibri" w:eastAsia="Times New Roman" w:hAnsi="Calibri" w:cs="Calibri"/>
                      <w:i/>
                      <w:iCs/>
                      <w:color w:val="000000"/>
                    </w:rPr>
                  </w:rPrChange>
                </w:rPr>
                <w:t>6</w:t>
              </w:r>
            </w:ins>
            <w:ins w:id="2040" w:author="Fan, Qi" w:date="2024-09-06T14:15: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0.22</w:t>
              </w:r>
            </w:ins>
          </w:p>
        </w:tc>
        <w:tc>
          <w:tcPr>
            <w:tcW w:w="0" w:type="dxa"/>
            <w:noWrap/>
            <w:vAlign w:val="center"/>
            <w:hideMark/>
          </w:tcPr>
          <w:p w14:paraId="2A24AB19" w14:textId="3D64C173"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41" w:author="Fan, Qi" w:date="2024-09-06T14:05:00Z"/>
                <w:rFonts w:ascii="Calibri" w:eastAsia="Times New Roman" w:hAnsi="Calibri" w:cs="Calibri"/>
                <w:color w:val="000000"/>
                <w:sz w:val="18"/>
                <w:szCs w:val="18"/>
                <w:rPrChange w:id="2042" w:author="Fan, Qi" w:date="2024-09-06T14:08:00Z">
                  <w:rPr>
                    <w:ins w:id="2043" w:author="Fan, Qi" w:date="2024-09-06T14:05:00Z"/>
                    <w:rFonts w:ascii="Calibri" w:eastAsia="Times New Roman" w:hAnsi="Calibri" w:cs="Calibri"/>
                    <w:i/>
                    <w:iCs/>
                    <w:color w:val="000000"/>
                  </w:rPr>
                </w:rPrChange>
              </w:rPr>
            </w:pPr>
            <w:ins w:id="2044" w:author="Fan, Qi" w:date="2024-09-06T14:05:00Z">
              <w:r w:rsidRPr="00C95C97">
                <w:rPr>
                  <w:rFonts w:ascii="Calibri" w:eastAsia="Times New Roman" w:hAnsi="Calibri" w:cs="Calibri"/>
                  <w:color w:val="000000"/>
                  <w:sz w:val="18"/>
                  <w:szCs w:val="18"/>
                  <w:rPrChange w:id="2045" w:author="Fan, Qi" w:date="2024-09-06T14:08:00Z">
                    <w:rPr>
                      <w:rFonts w:ascii="Calibri" w:eastAsia="Times New Roman" w:hAnsi="Calibri" w:cs="Calibri"/>
                      <w:i/>
                      <w:iCs/>
                      <w:color w:val="000000"/>
                    </w:rPr>
                  </w:rPrChange>
                </w:rPr>
                <w:t>5</w:t>
              </w:r>
            </w:ins>
            <w:ins w:id="2046" w:author="Fan, Qi" w:date="2024-09-06T14:10:00Z">
              <w:r>
                <w:rPr>
                  <w:rFonts w:ascii="Calibri" w:eastAsia="Times New Roman" w:hAnsi="Calibri" w:cs="Calibri"/>
                  <w:color w:val="000000"/>
                  <w:sz w:val="18"/>
                  <w:szCs w:val="18"/>
                </w:rPr>
                <w:t>.</w:t>
              </w:r>
            </w:ins>
            <w:ins w:id="2047" w:author="Fan, Qi" w:date="2024-09-06T14:05:00Z">
              <w:r w:rsidRPr="00C95C97">
                <w:rPr>
                  <w:rFonts w:ascii="Calibri" w:eastAsia="Times New Roman" w:hAnsi="Calibri" w:cs="Calibri"/>
                  <w:color w:val="000000"/>
                  <w:sz w:val="18"/>
                  <w:szCs w:val="18"/>
                  <w:rPrChange w:id="2048" w:author="Fan, Qi" w:date="2024-09-06T14:08:00Z">
                    <w:rPr>
                      <w:rFonts w:ascii="Calibri" w:eastAsia="Times New Roman" w:hAnsi="Calibri" w:cs="Calibri"/>
                      <w:i/>
                      <w:iCs/>
                      <w:color w:val="000000"/>
                    </w:rPr>
                  </w:rPrChange>
                </w:rPr>
                <w:t>9</w:t>
              </w:r>
            </w:ins>
            <w:ins w:id="2049" w:author="Fan, Qi" w:date="2024-09-06T14:15:00Z">
              <w:r w:rsidR="00AB576B">
                <w:rPr>
                  <w:rFonts w:ascii="Calibri" w:eastAsia="Times New Roman" w:hAnsi="Calibri" w:cs="Calibri"/>
                  <w:color w:val="000000"/>
                  <w:sz w:val="18"/>
                  <w:szCs w:val="18"/>
                </w:rPr>
                <w:t xml:space="preserve"> </w:t>
              </w:r>
              <w:r w:rsidR="00AB576B" w:rsidRPr="00FB36E9">
                <w:rPr>
                  <w:sz w:val="18"/>
                  <w:szCs w:val="18"/>
                  <w:lang w:val="en-US"/>
                </w:rPr>
                <w:t>±</w:t>
              </w:r>
              <w:r w:rsidR="00AB576B">
                <w:rPr>
                  <w:sz w:val="18"/>
                  <w:szCs w:val="18"/>
                  <w:lang w:val="en-US"/>
                </w:rPr>
                <w:t xml:space="preserve"> 0.38</w:t>
              </w:r>
            </w:ins>
          </w:p>
        </w:tc>
      </w:tr>
      <w:tr w:rsidR="00A62E10" w:rsidRPr="00C95C97" w14:paraId="500D3809" w14:textId="77777777" w:rsidTr="00AB576B">
        <w:trPr>
          <w:trHeight w:val="300"/>
          <w:jc w:val="center"/>
          <w:ins w:id="2050" w:author="Fan, Qi" w:date="2024-09-06T14:05:00Z"/>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
          <w:p w14:paraId="236C3A72" w14:textId="77777777" w:rsidR="00C95C97" w:rsidRPr="00C95C97" w:rsidRDefault="00C95C97" w:rsidP="00C95C97">
            <w:pPr>
              <w:rPr>
                <w:ins w:id="2051" w:author="Fan, Qi" w:date="2024-09-06T14:05:00Z"/>
                <w:rFonts w:ascii="Calibri" w:eastAsia="Times New Roman" w:hAnsi="Calibri" w:cs="Calibri"/>
                <w:color w:val="000000"/>
                <w:sz w:val="28"/>
                <w:szCs w:val="28"/>
              </w:rPr>
            </w:pPr>
          </w:p>
        </w:tc>
        <w:tc>
          <w:tcPr>
            <w:tcW w:w="0" w:type="dxa"/>
            <w:noWrap/>
            <w:vAlign w:val="center"/>
            <w:hideMark/>
          </w:tcPr>
          <w:p w14:paraId="0A0AE6BB" w14:textId="77777777" w:rsidR="00C95C97" w:rsidRPr="00AB576B" w:rsidRDefault="00C95C97" w:rsidP="00C95C97">
            <w:pPr>
              <w:jc w:val="center"/>
              <w:cnfStyle w:val="000000000000" w:firstRow="0" w:lastRow="0" w:firstColumn="0" w:lastColumn="0" w:oddVBand="0" w:evenVBand="0" w:oddHBand="0" w:evenHBand="0" w:firstRowFirstColumn="0" w:firstRowLastColumn="0" w:lastRowFirstColumn="0" w:lastRowLastColumn="0"/>
              <w:rPr>
                <w:ins w:id="2052" w:author="Fan, Qi" w:date="2024-09-06T14:05:00Z"/>
                <w:rFonts w:ascii="Calibri" w:eastAsia="Times New Roman" w:hAnsi="Calibri" w:cs="Calibri"/>
                <w:rPrChange w:id="2053" w:author="Fan, Qi" w:date="2024-09-06T14:16:00Z">
                  <w:rPr>
                    <w:ins w:id="2054" w:author="Fan, Qi" w:date="2024-09-06T14:05:00Z"/>
                    <w:rFonts w:ascii="Calibri" w:eastAsia="Times New Roman" w:hAnsi="Calibri" w:cs="Calibri"/>
                    <w:b/>
                    <w:bCs/>
                    <w:color w:val="FF0000"/>
                    <w:u w:val="single"/>
                  </w:rPr>
                </w:rPrChange>
              </w:rPr>
            </w:pPr>
            <w:ins w:id="2055" w:author="Fan, Qi" w:date="2024-09-06T14:05:00Z">
              <w:r w:rsidRPr="00AB576B">
                <w:rPr>
                  <w:rFonts w:ascii="Calibri" w:eastAsia="Times New Roman" w:hAnsi="Calibri" w:cs="Calibri"/>
                  <w:rPrChange w:id="2056" w:author="Fan, Qi" w:date="2024-09-06T14:16:00Z">
                    <w:rPr>
                      <w:rFonts w:ascii="Calibri" w:eastAsia="Times New Roman" w:hAnsi="Calibri" w:cs="Calibri"/>
                      <w:b/>
                      <w:bCs/>
                      <w:color w:val="FF0000"/>
                      <w:u w:val="single"/>
                    </w:rPr>
                  </w:rPrChange>
                </w:rPr>
                <w:t>A</w:t>
              </w:r>
            </w:ins>
          </w:p>
        </w:tc>
        <w:tc>
          <w:tcPr>
            <w:tcW w:w="1042" w:type="dxa"/>
            <w:noWrap/>
            <w:vAlign w:val="center"/>
            <w:hideMark/>
          </w:tcPr>
          <w:p w14:paraId="5F425A11"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57" w:author="Fan, Qi" w:date="2024-09-06T14:05:00Z"/>
                <w:rFonts w:ascii="Calibri" w:eastAsia="Times New Roman" w:hAnsi="Calibri" w:cs="Calibri"/>
                <w:color w:val="000000"/>
                <w:sz w:val="18"/>
                <w:szCs w:val="18"/>
                <w:rPrChange w:id="2058" w:author="Fan, Qi" w:date="2024-09-06T14:08:00Z">
                  <w:rPr>
                    <w:ins w:id="2059" w:author="Fan, Qi" w:date="2024-09-06T14:05:00Z"/>
                    <w:rFonts w:ascii="Calibri" w:eastAsia="Times New Roman" w:hAnsi="Calibri" w:cs="Calibri"/>
                    <w:i/>
                    <w:iCs/>
                    <w:color w:val="000000"/>
                  </w:rPr>
                </w:rPrChange>
              </w:rPr>
            </w:pPr>
            <w:ins w:id="2060" w:author="Fan, Qi" w:date="2024-09-06T14:05:00Z">
              <w:r w:rsidRPr="00C95C97">
                <w:rPr>
                  <w:rFonts w:ascii="Calibri" w:eastAsia="Times New Roman" w:hAnsi="Calibri" w:cs="Calibri"/>
                  <w:color w:val="000000"/>
                  <w:sz w:val="18"/>
                  <w:szCs w:val="18"/>
                  <w:rPrChange w:id="2061" w:author="Fan, Qi" w:date="2024-09-06T14:08:00Z">
                    <w:rPr>
                      <w:rFonts w:ascii="Calibri" w:eastAsia="Times New Roman" w:hAnsi="Calibri" w:cs="Calibri"/>
                      <w:i/>
                      <w:iCs/>
                      <w:color w:val="000000"/>
                    </w:rPr>
                  </w:rPrChange>
                </w:rPr>
                <w:t>x</w:t>
              </w:r>
            </w:ins>
          </w:p>
        </w:tc>
        <w:tc>
          <w:tcPr>
            <w:tcW w:w="992" w:type="dxa"/>
            <w:noWrap/>
            <w:vAlign w:val="center"/>
            <w:hideMark/>
          </w:tcPr>
          <w:p w14:paraId="0F86189E"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62" w:author="Fan, Qi" w:date="2024-09-06T14:05:00Z"/>
                <w:rFonts w:ascii="Calibri" w:eastAsia="Times New Roman" w:hAnsi="Calibri" w:cs="Calibri"/>
                <w:color w:val="000000"/>
                <w:sz w:val="18"/>
                <w:szCs w:val="18"/>
                <w:rPrChange w:id="2063" w:author="Fan, Qi" w:date="2024-09-06T14:08:00Z">
                  <w:rPr>
                    <w:ins w:id="2064" w:author="Fan, Qi" w:date="2024-09-06T14:05:00Z"/>
                    <w:rFonts w:ascii="Calibri" w:eastAsia="Times New Roman" w:hAnsi="Calibri" w:cs="Calibri"/>
                    <w:i/>
                    <w:iCs/>
                    <w:color w:val="000000"/>
                  </w:rPr>
                </w:rPrChange>
              </w:rPr>
            </w:pPr>
            <w:ins w:id="2065" w:author="Fan, Qi" w:date="2024-09-06T14:05:00Z">
              <w:r w:rsidRPr="00C95C97">
                <w:rPr>
                  <w:rFonts w:ascii="Calibri" w:eastAsia="Times New Roman" w:hAnsi="Calibri" w:cs="Calibri"/>
                  <w:color w:val="000000"/>
                  <w:sz w:val="18"/>
                  <w:szCs w:val="18"/>
                  <w:rPrChange w:id="2066" w:author="Fan, Qi" w:date="2024-09-06T14:08:00Z">
                    <w:rPr>
                      <w:rFonts w:ascii="Calibri" w:eastAsia="Times New Roman" w:hAnsi="Calibri" w:cs="Calibri"/>
                      <w:i/>
                      <w:iCs/>
                      <w:color w:val="000000"/>
                    </w:rPr>
                  </w:rPrChange>
                </w:rPr>
                <w:t>x</w:t>
              </w:r>
            </w:ins>
          </w:p>
        </w:tc>
        <w:tc>
          <w:tcPr>
            <w:tcW w:w="993" w:type="dxa"/>
            <w:noWrap/>
            <w:vAlign w:val="center"/>
            <w:hideMark/>
          </w:tcPr>
          <w:p w14:paraId="266B2218"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67" w:author="Fan, Qi" w:date="2024-09-06T14:05:00Z"/>
                <w:rFonts w:ascii="Calibri" w:eastAsia="Times New Roman" w:hAnsi="Calibri" w:cs="Calibri"/>
                <w:color w:val="000000"/>
                <w:sz w:val="18"/>
                <w:szCs w:val="18"/>
                <w:rPrChange w:id="2068" w:author="Fan, Qi" w:date="2024-09-06T14:08:00Z">
                  <w:rPr>
                    <w:ins w:id="2069" w:author="Fan, Qi" w:date="2024-09-06T14:05:00Z"/>
                    <w:rFonts w:ascii="Calibri" w:eastAsia="Times New Roman" w:hAnsi="Calibri" w:cs="Calibri"/>
                    <w:i/>
                    <w:iCs/>
                    <w:color w:val="000000"/>
                  </w:rPr>
                </w:rPrChange>
              </w:rPr>
            </w:pPr>
            <w:ins w:id="2070" w:author="Fan, Qi" w:date="2024-09-06T14:05:00Z">
              <w:r w:rsidRPr="00C95C97">
                <w:rPr>
                  <w:rFonts w:ascii="Calibri" w:eastAsia="Times New Roman" w:hAnsi="Calibri" w:cs="Calibri"/>
                  <w:color w:val="000000"/>
                  <w:sz w:val="18"/>
                  <w:szCs w:val="18"/>
                  <w:rPrChange w:id="2071" w:author="Fan, Qi" w:date="2024-09-06T14:08:00Z">
                    <w:rPr>
                      <w:rFonts w:ascii="Calibri" w:eastAsia="Times New Roman" w:hAnsi="Calibri" w:cs="Calibri"/>
                      <w:i/>
                      <w:iCs/>
                      <w:color w:val="000000"/>
                    </w:rPr>
                  </w:rPrChange>
                </w:rPr>
                <w:t>x</w:t>
              </w:r>
            </w:ins>
          </w:p>
        </w:tc>
        <w:tc>
          <w:tcPr>
            <w:tcW w:w="992" w:type="dxa"/>
            <w:noWrap/>
            <w:vAlign w:val="center"/>
            <w:hideMark/>
          </w:tcPr>
          <w:p w14:paraId="7707AB23"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72" w:author="Fan, Qi" w:date="2024-09-06T14:05:00Z"/>
                <w:rFonts w:ascii="Calibri" w:eastAsia="Times New Roman" w:hAnsi="Calibri" w:cs="Calibri"/>
                <w:color w:val="000000"/>
                <w:sz w:val="18"/>
                <w:szCs w:val="18"/>
                <w:rPrChange w:id="2073" w:author="Fan, Qi" w:date="2024-09-06T14:08:00Z">
                  <w:rPr>
                    <w:ins w:id="2074" w:author="Fan, Qi" w:date="2024-09-06T14:05:00Z"/>
                    <w:rFonts w:ascii="Calibri" w:eastAsia="Times New Roman" w:hAnsi="Calibri" w:cs="Calibri"/>
                    <w:i/>
                    <w:iCs/>
                    <w:color w:val="000000"/>
                  </w:rPr>
                </w:rPrChange>
              </w:rPr>
            </w:pPr>
            <w:ins w:id="2075" w:author="Fan, Qi" w:date="2024-09-06T14:05:00Z">
              <w:r w:rsidRPr="00C95C97">
                <w:rPr>
                  <w:rFonts w:ascii="Calibri" w:eastAsia="Times New Roman" w:hAnsi="Calibri" w:cs="Calibri"/>
                  <w:color w:val="000000"/>
                  <w:sz w:val="18"/>
                  <w:szCs w:val="18"/>
                  <w:rPrChange w:id="2076" w:author="Fan, Qi" w:date="2024-09-06T14:08:00Z">
                    <w:rPr>
                      <w:rFonts w:ascii="Calibri" w:eastAsia="Times New Roman" w:hAnsi="Calibri" w:cs="Calibri"/>
                      <w:i/>
                      <w:iCs/>
                      <w:color w:val="000000"/>
                    </w:rPr>
                  </w:rPrChange>
                </w:rPr>
                <w:t>x</w:t>
              </w:r>
            </w:ins>
          </w:p>
        </w:tc>
        <w:tc>
          <w:tcPr>
            <w:tcW w:w="992" w:type="dxa"/>
            <w:noWrap/>
            <w:vAlign w:val="center"/>
            <w:hideMark/>
          </w:tcPr>
          <w:p w14:paraId="7C3D554C"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77" w:author="Fan, Qi" w:date="2024-09-06T14:05:00Z"/>
                <w:rFonts w:ascii="Calibri" w:eastAsia="Times New Roman" w:hAnsi="Calibri" w:cs="Calibri"/>
                <w:color w:val="000000"/>
                <w:sz w:val="18"/>
                <w:szCs w:val="18"/>
                <w:rPrChange w:id="2078" w:author="Fan, Qi" w:date="2024-09-06T14:08:00Z">
                  <w:rPr>
                    <w:ins w:id="2079" w:author="Fan, Qi" w:date="2024-09-06T14:05:00Z"/>
                    <w:rFonts w:ascii="Calibri" w:eastAsia="Times New Roman" w:hAnsi="Calibri" w:cs="Calibri"/>
                    <w:i/>
                    <w:iCs/>
                    <w:color w:val="000000"/>
                  </w:rPr>
                </w:rPrChange>
              </w:rPr>
            </w:pPr>
            <w:ins w:id="2080" w:author="Fan, Qi" w:date="2024-09-06T14:05:00Z">
              <w:r w:rsidRPr="00C95C97">
                <w:rPr>
                  <w:rFonts w:ascii="Calibri" w:eastAsia="Times New Roman" w:hAnsi="Calibri" w:cs="Calibri"/>
                  <w:color w:val="000000"/>
                  <w:sz w:val="18"/>
                  <w:szCs w:val="18"/>
                  <w:rPrChange w:id="2081" w:author="Fan, Qi" w:date="2024-09-06T14:08:00Z">
                    <w:rPr>
                      <w:rFonts w:ascii="Calibri" w:eastAsia="Times New Roman" w:hAnsi="Calibri" w:cs="Calibri"/>
                      <w:i/>
                      <w:iCs/>
                      <w:color w:val="000000"/>
                    </w:rPr>
                  </w:rPrChange>
                </w:rPr>
                <w:t>x</w:t>
              </w:r>
            </w:ins>
          </w:p>
        </w:tc>
        <w:tc>
          <w:tcPr>
            <w:tcW w:w="0" w:type="dxa"/>
            <w:noWrap/>
            <w:vAlign w:val="center"/>
            <w:hideMark/>
          </w:tcPr>
          <w:p w14:paraId="57FE40EA" w14:textId="77777777" w:rsidR="00C95C97" w:rsidRPr="00C95C97" w:rsidRDefault="00C95C97" w:rsidP="00C95C97">
            <w:pPr>
              <w:jc w:val="center"/>
              <w:cnfStyle w:val="000000000000" w:firstRow="0" w:lastRow="0" w:firstColumn="0" w:lastColumn="0" w:oddVBand="0" w:evenVBand="0" w:oddHBand="0" w:evenHBand="0" w:firstRowFirstColumn="0" w:firstRowLastColumn="0" w:lastRowFirstColumn="0" w:lastRowLastColumn="0"/>
              <w:rPr>
                <w:ins w:id="2082" w:author="Fan, Qi" w:date="2024-09-06T14:05:00Z"/>
                <w:rFonts w:ascii="Calibri" w:eastAsia="Times New Roman" w:hAnsi="Calibri" w:cs="Calibri"/>
                <w:color w:val="000000"/>
                <w:sz w:val="18"/>
                <w:szCs w:val="18"/>
                <w:rPrChange w:id="2083" w:author="Fan, Qi" w:date="2024-09-06T14:08:00Z">
                  <w:rPr>
                    <w:ins w:id="2084" w:author="Fan, Qi" w:date="2024-09-06T14:05:00Z"/>
                    <w:rFonts w:ascii="Calibri" w:eastAsia="Times New Roman" w:hAnsi="Calibri" w:cs="Calibri"/>
                    <w:i/>
                    <w:iCs/>
                    <w:color w:val="000000"/>
                  </w:rPr>
                </w:rPrChange>
              </w:rPr>
            </w:pPr>
            <w:ins w:id="2085" w:author="Fan, Qi" w:date="2024-09-06T14:05:00Z">
              <w:r w:rsidRPr="00C95C97">
                <w:rPr>
                  <w:rFonts w:ascii="Calibri" w:eastAsia="Times New Roman" w:hAnsi="Calibri" w:cs="Calibri"/>
                  <w:color w:val="000000"/>
                  <w:sz w:val="18"/>
                  <w:szCs w:val="18"/>
                  <w:rPrChange w:id="2086" w:author="Fan, Qi" w:date="2024-09-06T14:08:00Z">
                    <w:rPr>
                      <w:rFonts w:ascii="Calibri" w:eastAsia="Times New Roman" w:hAnsi="Calibri" w:cs="Calibri"/>
                      <w:i/>
                      <w:iCs/>
                      <w:color w:val="000000"/>
                    </w:rPr>
                  </w:rPrChange>
                </w:rPr>
                <w:t>x</w:t>
              </w:r>
            </w:ins>
          </w:p>
        </w:tc>
      </w:tr>
    </w:tbl>
    <w:p w14:paraId="10A1C1FC" w14:textId="74C5D723" w:rsidR="00C95C97" w:rsidRDefault="00C95C97">
      <w:pPr>
        <w:rPr>
          <w:ins w:id="2087" w:author="Fan, Qi" w:date="2024-09-06T14:18:00Z"/>
          <w:sz w:val="24"/>
          <w:szCs w:val="24"/>
          <w:lang w:val="en-US"/>
        </w:rPr>
      </w:pPr>
    </w:p>
    <w:p w14:paraId="64DB61B5" w14:textId="4F4050AB" w:rsidR="00AB576B" w:rsidRDefault="00AB576B">
      <w:pPr>
        <w:rPr>
          <w:ins w:id="2088" w:author="Fan, Qi" w:date="2024-09-06T14:18:00Z"/>
          <w:sz w:val="24"/>
          <w:szCs w:val="24"/>
          <w:lang w:val="en-US"/>
        </w:rPr>
      </w:pPr>
    </w:p>
    <w:p w14:paraId="716389E2" w14:textId="12AD942C" w:rsidR="00AB576B" w:rsidRDefault="00AB576B">
      <w:pPr>
        <w:rPr>
          <w:ins w:id="2089" w:author="Fan, Qi" w:date="2024-09-06T14:18:00Z"/>
          <w:sz w:val="24"/>
          <w:szCs w:val="24"/>
          <w:lang w:val="en-US"/>
        </w:rPr>
      </w:pPr>
    </w:p>
    <w:p w14:paraId="281A1335" w14:textId="0B5FAD14" w:rsidR="00AB576B" w:rsidRDefault="00AB576B">
      <w:pPr>
        <w:rPr>
          <w:ins w:id="2090" w:author="Fan, Qi" w:date="2024-09-06T14:18:00Z"/>
          <w:sz w:val="24"/>
          <w:szCs w:val="24"/>
          <w:lang w:val="en-US"/>
        </w:rPr>
      </w:pPr>
    </w:p>
    <w:p w14:paraId="707F7D0E" w14:textId="65ED630B" w:rsidR="00AB576B" w:rsidRDefault="00AB576B">
      <w:pPr>
        <w:rPr>
          <w:ins w:id="2091" w:author="Fan, Qi" w:date="2024-09-06T14:18:00Z"/>
          <w:sz w:val="24"/>
          <w:szCs w:val="24"/>
          <w:lang w:val="en-US"/>
        </w:rPr>
      </w:pPr>
    </w:p>
    <w:p w14:paraId="5EFD78A2" w14:textId="3D09BE50" w:rsidR="00AB576B" w:rsidRDefault="00AB576B">
      <w:pPr>
        <w:rPr>
          <w:ins w:id="2092" w:author="Fan, Qi" w:date="2024-09-06T14:18:00Z"/>
          <w:sz w:val="24"/>
          <w:szCs w:val="24"/>
          <w:lang w:val="en-US"/>
        </w:rPr>
      </w:pPr>
    </w:p>
    <w:p w14:paraId="39D6C646" w14:textId="7F8142A5" w:rsidR="00AB576B" w:rsidRDefault="00AB576B">
      <w:pPr>
        <w:rPr>
          <w:ins w:id="2093" w:author="Fan, Qi" w:date="2024-09-06T14:18:00Z"/>
          <w:sz w:val="24"/>
          <w:szCs w:val="24"/>
          <w:lang w:val="en-US"/>
        </w:rPr>
      </w:pPr>
    </w:p>
    <w:p w14:paraId="1CE69E44" w14:textId="565266F3" w:rsidR="00AB576B" w:rsidRDefault="00AB576B">
      <w:pPr>
        <w:rPr>
          <w:ins w:id="2094" w:author="Fan, Qi" w:date="2024-09-06T14:18:00Z"/>
          <w:sz w:val="24"/>
          <w:szCs w:val="24"/>
          <w:lang w:val="en-US"/>
        </w:rPr>
      </w:pPr>
    </w:p>
    <w:p w14:paraId="324466B9" w14:textId="77777777" w:rsidR="00AB576B" w:rsidRDefault="00AB576B">
      <w:pPr>
        <w:rPr>
          <w:ins w:id="2095" w:author="Fan, Qi" w:date="2024-09-06T14:06:00Z"/>
          <w:sz w:val="24"/>
          <w:szCs w:val="24"/>
          <w:lang w:val="en-US"/>
        </w:rPr>
      </w:pPr>
    </w:p>
    <w:p w14:paraId="6CD989D6" w14:textId="77777777" w:rsidR="00416BDE" w:rsidDel="00AB576B" w:rsidRDefault="00C95C97" w:rsidP="00416BDE">
      <w:pPr>
        <w:pStyle w:val="EndNoteBibliography"/>
        <w:ind w:left="720" w:hanging="720"/>
        <w:rPr>
          <w:del w:id="2096" w:author="Fan, Qi" w:date="2024-09-06T02:41:00Z"/>
          <w:sz w:val="24"/>
          <w:szCs w:val="24"/>
          <w:lang w:val="en-US"/>
        </w:rPr>
      </w:pPr>
      <w:ins w:id="2097" w:author="Fan, Qi" w:date="2024-09-06T14:06:00Z">
        <w:r>
          <w:rPr>
            <w:sz w:val="24"/>
            <w:szCs w:val="24"/>
            <w:lang w:val="en-US"/>
          </w:rPr>
          <w:lastRenderedPageBreak/>
          <w:t>Table A4.</w:t>
        </w:r>
        <w:r>
          <w:rPr>
            <w:rFonts w:hint="eastAsia"/>
            <w:sz w:val="24"/>
            <w:szCs w:val="24"/>
            <w:lang w:val="en-US"/>
          </w:rPr>
          <w:t>:</w:t>
        </w:r>
        <w:r>
          <w:rPr>
            <w:sz w:val="24"/>
            <w:szCs w:val="24"/>
            <w:lang w:val="en-US"/>
          </w:rPr>
          <w:t xml:space="preserve"> Thickness of CNC-CaP composite films with different mold thickness and CNC wt.% in suspension (CaP is 33 wt.%).</w:t>
        </w:r>
      </w:ins>
      <w:del w:id="2098" w:author="Fan, Qi" w:date="2024-09-06T14:06:00Z">
        <w:r w:rsidR="00416BDE" w:rsidDel="00C95C97">
          <w:rPr>
            <w:rFonts w:asciiTheme="minorHAnsi" w:hAnsiTheme="minorHAnsi" w:cstheme="minorBidi"/>
            <w:noProof w:val="0"/>
            <w:sz w:val="24"/>
            <w:szCs w:val="24"/>
            <w:lang w:val="en-US"/>
            <w:rPrChange w:id="2099" w:author="Fan, Qi" w:date="2024-09-06T12:41:00Z">
              <w:rPr>
                <w:lang w:val="en-US"/>
              </w:rPr>
            </w:rPrChange>
          </w:rPr>
          <w:fldChar w:fldCharType="begin"/>
        </w:r>
        <w:r w:rsidR="00416BDE" w:rsidRPr="00F81F6C" w:rsidDel="00C95C97">
          <w:rPr>
            <w:sz w:val="24"/>
            <w:szCs w:val="24"/>
            <w:lang w:val="en-US"/>
            <w:rPrChange w:id="2100" w:author="Fan, Qi" w:date="2024-09-06T12:41:00Z">
              <w:rPr>
                <w:lang w:val="en-US"/>
              </w:rPr>
            </w:rPrChange>
          </w:rPr>
          <w:delInstrText xml:space="preserve"> ADDIN EN.REFLIST </w:delInstrText>
        </w:r>
        <w:r w:rsidR="00416BDE" w:rsidDel="00C95C97">
          <w:rPr>
            <w:rFonts w:asciiTheme="minorHAnsi" w:hAnsiTheme="minorHAnsi" w:cstheme="minorBidi"/>
            <w:noProof w:val="0"/>
            <w:sz w:val="24"/>
            <w:szCs w:val="24"/>
            <w:lang w:val="en-US"/>
            <w:rPrChange w:id="2101" w:author="Fan, Qi" w:date="2024-09-06T12:41:00Z">
              <w:rPr>
                <w:lang w:val="en-US"/>
              </w:rPr>
            </w:rPrChange>
          </w:rPr>
          <w:fldChar w:fldCharType="separate"/>
        </w:r>
      </w:del>
      <w:del w:id="2102" w:author="Fan, Qi" w:date="2024-09-06T02:41:00Z">
        <w:r w:rsidR="00416BDE" w:rsidRPr="00F81F6C" w:rsidDel="00416BDE">
          <w:rPr>
            <w:sz w:val="24"/>
            <w:szCs w:val="24"/>
            <w:lang w:val="en-US"/>
            <w:rPrChange w:id="2103" w:author="Fan, Qi" w:date="2024-09-06T12:41:00Z">
              <w:rPr/>
            </w:rPrChange>
          </w:rPr>
          <w:delText xml:space="preserve">Morgan, E. F., Unnikrisnan, G. U., &amp; Hussein, A. I. (2018). Bone Mechanical Properties in Healthy and Diseased States. </w:delText>
        </w:r>
        <w:r w:rsidR="00416BDE" w:rsidRPr="00F81F6C" w:rsidDel="00416BDE">
          <w:rPr>
            <w:sz w:val="24"/>
            <w:szCs w:val="24"/>
            <w:lang w:val="en-US"/>
            <w:rPrChange w:id="2104" w:author="Fan, Qi" w:date="2024-09-06T12:41:00Z">
              <w:rPr>
                <w:i/>
              </w:rPr>
            </w:rPrChange>
          </w:rPr>
          <w:delText>Annu Rev Biomed Eng</w:delText>
        </w:r>
        <w:r w:rsidR="00416BDE" w:rsidRPr="00F81F6C" w:rsidDel="00416BDE">
          <w:rPr>
            <w:sz w:val="24"/>
            <w:szCs w:val="24"/>
            <w:lang w:val="en-US"/>
            <w:rPrChange w:id="2105" w:author="Fan, Qi" w:date="2024-09-06T12:41:00Z">
              <w:rPr/>
            </w:rPrChange>
          </w:rPr>
          <w:delText>,</w:delText>
        </w:r>
        <w:r w:rsidR="00416BDE" w:rsidRPr="00F81F6C" w:rsidDel="00416BDE">
          <w:rPr>
            <w:sz w:val="24"/>
            <w:szCs w:val="24"/>
            <w:lang w:val="en-US"/>
            <w:rPrChange w:id="2106" w:author="Fan, Qi" w:date="2024-09-06T12:41:00Z">
              <w:rPr>
                <w:i/>
              </w:rPr>
            </w:rPrChange>
          </w:rPr>
          <w:delText xml:space="preserve"> 20</w:delText>
        </w:r>
        <w:r w:rsidR="00416BDE" w:rsidRPr="00F81F6C" w:rsidDel="00416BDE">
          <w:rPr>
            <w:sz w:val="24"/>
            <w:szCs w:val="24"/>
            <w:lang w:val="en-US"/>
            <w:rPrChange w:id="2107" w:author="Fan, Qi" w:date="2024-09-06T12:41:00Z">
              <w:rPr/>
            </w:rPrChange>
          </w:rPr>
          <w:delText xml:space="preserve">, 119-143. </w:delText>
        </w:r>
        <w:r w:rsidR="00416BDE" w:rsidRPr="00F81F6C" w:rsidDel="00416BDE">
          <w:rPr>
            <w:rFonts w:asciiTheme="minorHAnsi" w:hAnsiTheme="minorHAnsi" w:cstheme="minorBidi"/>
            <w:noProof w:val="0"/>
            <w:sz w:val="24"/>
            <w:szCs w:val="24"/>
            <w:lang w:val="en-US"/>
            <w:rPrChange w:id="2108" w:author="Fan, Qi" w:date="2024-09-06T12:41:00Z">
              <w:rPr/>
            </w:rPrChange>
          </w:rPr>
          <w:fldChar w:fldCharType="begin"/>
        </w:r>
        <w:r w:rsidR="00416BDE" w:rsidRPr="00F81F6C" w:rsidDel="00416BDE">
          <w:rPr>
            <w:sz w:val="24"/>
            <w:szCs w:val="24"/>
            <w:lang w:val="en-US"/>
            <w:rPrChange w:id="2109" w:author="Fan, Qi" w:date="2024-09-06T12:41:00Z">
              <w:rPr/>
            </w:rPrChange>
          </w:rPr>
          <w:delInstrText xml:space="preserve"> HYPERLINK "https://doi.org/10.1146/annurev-bioeng-062117-121139" </w:delInstrText>
        </w:r>
        <w:r w:rsidR="00416BDE" w:rsidRPr="00F81F6C" w:rsidDel="00416BDE">
          <w:rPr>
            <w:rFonts w:asciiTheme="minorHAnsi" w:hAnsiTheme="minorHAnsi" w:cstheme="minorBidi"/>
            <w:noProof w:val="0"/>
            <w:sz w:val="24"/>
            <w:szCs w:val="24"/>
            <w:lang w:val="en-US"/>
            <w:rPrChange w:id="2110" w:author="Fan, Qi" w:date="2024-09-06T12:41:00Z">
              <w:rPr/>
            </w:rPrChange>
          </w:rPr>
          <w:fldChar w:fldCharType="separate"/>
        </w:r>
        <w:r w:rsidR="00416BDE" w:rsidRPr="00154A2D" w:rsidDel="00416BDE">
          <w:rPr>
            <w:sz w:val="24"/>
            <w:szCs w:val="24"/>
            <w:lang w:val="en-US"/>
            <w:rPrChange w:id="2111" w:author="Fan, Qi" w:date="2024-09-06T13:01:00Z">
              <w:rPr>
                <w:rStyle w:val="Hyperlink"/>
              </w:rPr>
            </w:rPrChange>
          </w:rPr>
          <w:delText>https://doi.org/10.1146/annurev-bioeng-062117-121139</w:delText>
        </w:r>
        <w:r w:rsidR="00416BDE" w:rsidRPr="00F81F6C" w:rsidDel="00416BDE">
          <w:rPr>
            <w:rFonts w:asciiTheme="minorHAnsi" w:hAnsiTheme="minorHAnsi" w:cstheme="minorBidi"/>
            <w:noProof w:val="0"/>
            <w:sz w:val="24"/>
            <w:szCs w:val="24"/>
            <w:lang w:val="en-US"/>
            <w:rPrChange w:id="2112" w:author="Fan, Qi" w:date="2024-09-06T12:41:00Z">
              <w:rPr/>
            </w:rPrChange>
          </w:rPr>
          <w:fldChar w:fldCharType="end"/>
        </w:r>
        <w:r w:rsidR="00416BDE" w:rsidRPr="00F81F6C" w:rsidDel="00416BDE">
          <w:rPr>
            <w:sz w:val="24"/>
            <w:szCs w:val="24"/>
            <w:lang w:val="en-US"/>
            <w:rPrChange w:id="2113" w:author="Fan, Qi" w:date="2024-09-06T12:41:00Z">
              <w:rPr/>
            </w:rPrChange>
          </w:rPr>
          <w:delText xml:space="preserve"> </w:delText>
        </w:r>
      </w:del>
    </w:p>
    <w:p w14:paraId="6538A583" w14:textId="77777777" w:rsidR="00AB576B" w:rsidRDefault="00AB576B">
      <w:pPr>
        <w:rPr>
          <w:ins w:id="2114" w:author="Fan, Qi" w:date="2024-09-06T14:17:00Z"/>
          <w:sz w:val="24"/>
          <w:szCs w:val="24"/>
          <w:lang w:val="en-US"/>
        </w:rPr>
      </w:pPr>
    </w:p>
    <w:p w14:paraId="04B0FFF4" w14:textId="77777777" w:rsidR="00AB576B" w:rsidRDefault="00AB576B" w:rsidP="00416BDE">
      <w:pPr>
        <w:pStyle w:val="EndNoteBibliography"/>
        <w:ind w:left="720" w:hanging="720"/>
        <w:rPr>
          <w:ins w:id="2115" w:author="Fan, Qi" w:date="2024-09-06T14:17:00Z"/>
          <w:sz w:val="24"/>
          <w:szCs w:val="24"/>
          <w:lang w:val="en-US"/>
        </w:rPr>
      </w:pPr>
    </w:p>
    <w:p w14:paraId="0BCFD27F" w14:textId="62148A44" w:rsidR="00AB576B" w:rsidRDefault="00AB576B">
      <w:pPr>
        <w:rPr>
          <w:ins w:id="2116" w:author="Fan, Qi" w:date="2024-09-06T14:17:00Z"/>
          <w:rFonts w:ascii="Arial" w:hAnsi="Arial" w:cs="Arial"/>
          <w:noProof/>
          <w:sz w:val="24"/>
          <w:szCs w:val="24"/>
          <w:lang w:val="en-US"/>
        </w:rPr>
      </w:pPr>
    </w:p>
    <w:p w14:paraId="49093083" w14:textId="0096FB51" w:rsidR="00AB576B" w:rsidRDefault="00AB576B">
      <w:pPr>
        <w:rPr>
          <w:ins w:id="2117" w:author="Fan, Qi" w:date="2024-09-06T14:17:00Z"/>
          <w:rFonts w:ascii="Arial" w:hAnsi="Arial" w:cs="Arial"/>
          <w:noProof/>
          <w:sz w:val="24"/>
          <w:szCs w:val="24"/>
          <w:lang w:val="en-US"/>
        </w:rPr>
      </w:pPr>
    </w:p>
    <w:p w14:paraId="3B341137" w14:textId="57854D10" w:rsidR="00AB576B" w:rsidRDefault="00AB576B">
      <w:pPr>
        <w:rPr>
          <w:ins w:id="2118" w:author="Fan, Qi" w:date="2024-09-06T14:17:00Z"/>
          <w:rFonts w:ascii="Arial" w:hAnsi="Arial" w:cs="Arial"/>
          <w:noProof/>
          <w:sz w:val="24"/>
          <w:szCs w:val="24"/>
          <w:lang w:val="en-US"/>
        </w:rPr>
      </w:pPr>
    </w:p>
    <w:p w14:paraId="2FEA3B33" w14:textId="47EDEBF1" w:rsidR="00AB576B" w:rsidRDefault="00AB576B">
      <w:pPr>
        <w:rPr>
          <w:ins w:id="2119" w:author="Fan, Qi" w:date="2024-09-06T14:17:00Z"/>
          <w:rFonts w:ascii="Arial" w:hAnsi="Arial" w:cs="Arial"/>
          <w:noProof/>
          <w:sz w:val="24"/>
          <w:szCs w:val="24"/>
          <w:lang w:val="en-US"/>
        </w:rPr>
      </w:pPr>
    </w:p>
    <w:p w14:paraId="0D816348" w14:textId="37CA75C2" w:rsidR="00AB576B" w:rsidRDefault="00AB576B">
      <w:pPr>
        <w:rPr>
          <w:ins w:id="2120" w:author="Fan, Qi" w:date="2024-09-06T14:17:00Z"/>
          <w:rFonts w:ascii="Arial" w:hAnsi="Arial" w:cs="Arial"/>
          <w:noProof/>
          <w:sz w:val="24"/>
          <w:szCs w:val="24"/>
          <w:lang w:val="en-US"/>
        </w:rPr>
      </w:pPr>
    </w:p>
    <w:p w14:paraId="6D145A95" w14:textId="40E3EE6E" w:rsidR="00AB576B" w:rsidRDefault="00AB576B">
      <w:pPr>
        <w:rPr>
          <w:ins w:id="2121" w:author="Fan, Qi" w:date="2024-09-06T14:17:00Z"/>
          <w:rFonts w:ascii="Arial" w:hAnsi="Arial" w:cs="Arial"/>
          <w:noProof/>
          <w:sz w:val="24"/>
          <w:szCs w:val="24"/>
          <w:lang w:val="en-US"/>
        </w:rPr>
      </w:pPr>
    </w:p>
    <w:p w14:paraId="033EC5CF" w14:textId="1A37537E" w:rsidR="00AB576B" w:rsidRDefault="00AB576B">
      <w:pPr>
        <w:rPr>
          <w:ins w:id="2122" w:author="Fan, Qi" w:date="2024-09-06T14:17:00Z"/>
          <w:rFonts w:ascii="Arial" w:hAnsi="Arial" w:cs="Arial"/>
          <w:noProof/>
          <w:sz w:val="24"/>
          <w:szCs w:val="24"/>
          <w:lang w:val="en-US"/>
        </w:rPr>
      </w:pPr>
    </w:p>
    <w:p w14:paraId="578AD294" w14:textId="13E756D7" w:rsidR="00AB576B" w:rsidRDefault="00AB576B">
      <w:pPr>
        <w:rPr>
          <w:ins w:id="2123" w:author="Fan, Qi" w:date="2024-09-06T14:17:00Z"/>
          <w:rFonts w:ascii="Arial" w:hAnsi="Arial" w:cs="Arial"/>
          <w:noProof/>
          <w:sz w:val="24"/>
          <w:szCs w:val="24"/>
          <w:lang w:val="en-US"/>
        </w:rPr>
      </w:pPr>
      <w:ins w:id="2124" w:author="Fan, Qi" w:date="2024-09-06T14:17:00Z">
        <w:r>
          <w:rPr>
            <w:rFonts w:ascii="Arial" w:hAnsi="Arial" w:cs="Arial"/>
            <w:noProof/>
            <w:sz w:val="24"/>
            <w:szCs w:val="24"/>
            <w:lang w:val="en-US"/>
          </w:rPr>
          <w:t xml:space="preserve"> </w:t>
        </w:r>
      </w:ins>
    </w:p>
    <w:p w14:paraId="2CFB41B6" w14:textId="77777777" w:rsidR="00AB576B" w:rsidRDefault="00AB576B">
      <w:pPr>
        <w:rPr>
          <w:ins w:id="2125" w:author="Fan, Qi" w:date="2024-09-06T14:17:00Z"/>
          <w:sz w:val="24"/>
          <w:szCs w:val="24"/>
          <w:lang w:val="en-US"/>
        </w:rPr>
      </w:pPr>
    </w:p>
    <w:p w14:paraId="016F0B63" w14:textId="4CA5CB0C" w:rsidR="00AB576B" w:rsidRDefault="00AB576B" w:rsidP="00416BDE">
      <w:pPr>
        <w:pStyle w:val="EndNoteBibliography"/>
        <w:ind w:left="720" w:hanging="720"/>
        <w:rPr>
          <w:ins w:id="2126" w:author="Fan, Qi" w:date="2024-09-06T14:17:00Z"/>
          <w:rFonts w:asciiTheme="minorHAnsi" w:hAnsiTheme="minorHAnsi" w:cstheme="minorBidi"/>
          <w:noProof w:val="0"/>
          <w:sz w:val="24"/>
          <w:szCs w:val="24"/>
          <w:lang w:val="en-US"/>
        </w:rPr>
      </w:pPr>
    </w:p>
    <w:p w14:paraId="0F6B6C3F" w14:textId="27245B0B" w:rsidR="00AB576B" w:rsidRDefault="00AB576B" w:rsidP="00416BDE">
      <w:pPr>
        <w:pStyle w:val="EndNoteBibliography"/>
        <w:ind w:left="720" w:hanging="720"/>
        <w:rPr>
          <w:ins w:id="2127" w:author="Fan, Qi" w:date="2024-09-06T14:17:00Z"/>
          <w:rFonts w:asciiTheme="minorHAnsi" w:hAnsiTheme="minorHAnsi" w:cstheme="minorBidi"/>
          <w:noProof w:val="0"/>
          <w:sz w:val="24"/>
          <w:szCs w:val="24"/>
          <w:lang w:val="en-US"/>
        </w:rPr>
      </w:pPr>
    </w:p>
    <w:p w14:paraId="38C58AA4" w14:textId="0D6480A9" w:rsidR="00AB576B" w:rsidRDefault="00AB576B" w:rsidP="00416BDE">
      <w:pPr>
        <w:pStyle w:val="EndNoteBibliography"/>
        <w:ind w:left="720" w:hanging="720"/>
        <w:rPr>
          <w:ins w:id="2128" w:author="Fan, Qi" w:date="2024-09-06T14:17:00Z"/>
          <w:rFonts w:asciiTheme="minorHAnsi" w:hAnsiTheme="minorHAnsi" w:cstheme="minorBidi"/>
          <w:noProof w:val="0"/>
          <w:sz w:val="24"/>
          <w:szCs w:val="24"/>
          <w:lang w:val="en-US"/>
        </w:rPr>
      </w:pPr>
    </w:p>
    <w:p w14:paraId="63A88705" w14:textId="5350AA6D" w:rsidR="00AB576B" w:rsidRDefault="00AB576B" w:rsidP="00416BDE">
      <w:pPr>
        <w:pStyle w:val="EndNoteBibliography"/>
        <w:ind w:left="720" w:hanging="720"/>
        <w:rPr>
          <w:ins w:id="2129" w:author="Fan, Qi" w:date="2024-09-06T14:17:00Z"/>
          <w:rFonts w:asciiTheme="minorHAnsi" w:hAnsiTheme="minorHAnsi" w:cstheme="minorBidi"/>
          <w:noProof w:val="0"/>
          <w:sz w:val="24"/>
          <w:szCs w:val="24"/>
          <w:lang w:val="en-US"/>
        </w:rPr>
      </w:pPr>
    </w:p>
    <w:p w14:paraId="58A6E8BE" w14:textId="77777777" w:rsidR="00AB576B" w:rsidRDefault="00AB576B" w:rsidP="00416BDE">
      <w:pPr>
        <w:pStyle w:val="EndNoteBibliography"/>
        <w:ind w:left="720" w:hanging="720"/>
        <w:rPr>
          <w:ins w:id="2130" w:author="Fan, Qi" w:date="2024-09-06T14:17:00Z"/>
          <w:sz w:val="24"/>
          <w:szCs w:val="24"/>
          <w:lang w:val="en-US"/>
        </w:rPr>
      </w:pPr>
    </w:p>
    <w:p w14:paraId="6178D663" w14:textId="77777777" w:rsidR="00AB576B" w:rsidRDefault="00AB576B">
      <w:pPr>
        <w:rPr>
          <w:ins w:id="2131" w:author="Fan, Qi" w:date="2024-09-06T14:17:00Z"/>
          <w:sz w:val="24"/>
          <w:szCs w:val="24"/>
          <w:lang w:val="en-US"/>
        </w:rPr>
      </w:pPr>
    </w:p>
    <w:p w14:paraId="49BC0146" w14:textId="77777777" w:rsidR="00C95C97" w:rsidRPr="00F81F6C" w:rsidRDefault="00C95C97" w:rsidP="00416BDE">
      <w:pPr>
        <w:pStyle w:val="EndNoteBibliography"/>
        <w:ind w:left="720" w:hanging="720"/>
        <w:rPr>
          <w:ins w:id="2132" w:author="Fan, Qi" w:date="2024-09-06T14:06:00Z"/>
          <w:sz w:val="24"/>
          <w:szCs w:val="24"/>
          <w:lang w:val="en-US"/>
          <w:rPrChange w:id="2133" w:author="Fan, Qi" w:date="2024-09-06T12:41:00Z">
            <w:rPr>
              <w:ins w:id="2134" w:author="Fan, Qi" w:date="2024-09-06T14:06:00Z"/>
            </w:rPr>
          </w:rPrChange>
        </w:rPr>
      </w:pPr>
    </w:p>
    <w:p w14:paraId="2B847748" w14:textId="11BB9124" w:rsidR="008E20B7" w:rsidRDefault="00416BDE">
      <w:pPr>
        <w:rPr>
          <w:ins w:id="2135" w:author="Fan, Qi" w:date="2024-09-06T14:18:00Z"/>
          <w:sz w:val="24"/>
          <w:szCs w:val="24"/>
          <w:lang w:val="en-US"/>
        </w:rPr>
      </w:pPr>
      <w:del w:id="2136" w:author="Fan, Qi" w:date="2024-09-06T14:06:00Z">
        <w:r w:rsidDel="00C95C97">
          <w:rPr>
            <w:lang w:val="en-US"/>
          </w:rPr>
          <w:fldChar w:fldCharType="end"/>
        </w:r>
      </w:del>
    </w:p>
    <w:tbl>
      <w:tblPr>
        <w:tblStyle w:val="PlainTable1"/>
        <w:tblW w:w="9001" w:type="dxa"/>
        <w:tblLook w:val="04A0" w:firstRow="1" w:lastRow="0" w:firstColumn="1" w:lastColumn="0" w:noHBand="0" w:noVBand="1"/>
      </w:tblPr>
      <w:tblGrid>
        <w:gridCol w:w="1060"/>
        <w:gridCol w:w="1007"/>
        <w:gridCol w:w="1189"/>
        <w:gridCol w:w="1134"/>
        <w:gridCol w:w="1144"/>
        <w:gridCol w:w="1124"/>
        <w:gridCol w:w="1275"/>
        <w:gridCol w:w="1068"/>
        <w:tblGridChange w:id="2137">
          <w:tblGrid>
            <w:gridCol w:w="1717"/>
            <w:gridCol w:w="304"/>
            <w:gridCol w:w="46"/>
            <w:gridCol w:w="333"/>
            <w:gridCol w:w="609"/>
            <w:gridCol w:w="500"/>
            <w:gridCol w:w="762"/>
            <w:gridCol w:w="724"/>
            <w:gridCol w:w="539"/>
            <w:gridCol w:w="942"/>
            <w:gridCol w:w="5"/>
            <w:gridCol w:w="1109"/>
            <w:gridCol w:w="148"/>
            <w:gridCol w:w="1263"/>
            <w:gridCol w:w="75"/>
            <w:gridCol w:w="1486"/>
          </w:tblGrid>
        </w:tblGridChange>
      </w:tblGrid>
      <w:tr w:rsidR="00AB576B" w:rsidRPr="00AB576B" w14:paraId="1223109B" w14:textId="77777777" w:rsidTr="00AB576B">
        <w:trPr>
          <w:cnfStyle w:val="100000000000" w:firstRow="1" w:lastRow="0" w:firstColumn="0" w:lastColumn="0" w:oddVBand="0" w:evenVBand="0" w:oddHBand="0" w:evenHBand="0" w:firstRowFirstColumn="0" w:firstRowLastColumn="0" w:lastRowFirstColumn="0" w:lastRowLastColumn="0"/>
          <w:trHeight w:val="419"/>
          <w:ins w:id="2138" w:author="Fan, Qi" w:date="2024-09-06T14:18:00Z"/>
        </w:trPr>
        <w:tc>
          <w:tcPr>
            <w:cnfStyle w:val="001000000000" w:firstRow="0" w:lastRow="0" w:firstColumn="1" w:lastColumn="0" w:oddVBand="0" w:evenVBand="0" w:oddHBand="0" w:evenHBand="0" w:firstRowFirstColumn="0" w:firstRowLastColumn="0" w:lastRowFirstColumn="0" w:lastRowLastColumn="0"/>
            <w:tcW w:w="2067" w:type="dxa"/>
            <w:gridSpan w:val="2"/>
            <w:vMerge w:val="restart"/>
            <w:noWrap/>
            <w:vAlign w:val="center"/>
            <w:hideMark/>
          </w:tcPr>
          <w:p w14:paraId="7829996C" w14:textId="36E6ECDC" w:rsidR="00AB576B" w:rsidRPr="00AB576B" w:rsidRDefault="00AB576B">
            <w:pPr>
              <w:jc w:val="center"/>
              <w:rPr>
                <w:ins w:id="2139" w:author="Fan, Qi" w:date="2024-09-06T14:18:00Z"/>
                <w:rFonts w:ascii="Calibri" w:eastAsia="Times New Roman" w:hAnsi="Calibri" w:cs="Calibri"/>
                <w:color w:val="000000"/>
                <w:lang w:val="en-US"/>
                <w:rPrChange w:id="2140" w:author="Fan, Qi" w:date="2024-09-06T14:18:00Z">
                  <w:rPr>
                    <w:ins w:id="2141" w:author="Fan, Qi" w:date="2024-09-06T14:18:00Z"/>
                    <w:rFonts w:ascii="Calibri" w:eastAsia="Times New Roman" w:hAnsi="Calibri" w:cs="Calibri"/>
                    <w:color w:val="000000"/>
                  </w:rPr>
                </w:rPrChange>
              </w:rPr>
            </w:pPr>
          </w:p>
        </w:tc>
        <w:tc>
          <w:tcPr>
            <w:tcW w:w="3467" w:type="dxa"/>
            <w:gridSpan w:val="3"/>
            <w:noWrap/>
            <w:vAlign w:val="center"/>
            <w:hideMark/>
          </w:tcPr>
          <w:p w14:paraId="6EEFC748" w14:textId="77777777" w:rsidR="00AB576B" w:rsidRPr="00AB576B" w:rsidRDefault="00AB576B">
            <w:pPr>
              <w:jc w:val="center"/>
              <w:cnfStyle w:val="100000000000" w:firstRow="1" w:lastRow="0" w:firstColumn="0" w:lastColumn="0" w:oddVBand="0" w:evenVBand="0" w:oddHBand="0" w:evenHBand="0" w:firstRowFirstColumn="0" w:firstRowLastColumn="0" w:lastRowFirstColumn="0" w:lastRowLastColumn="0"/>
              <w:rPr>
                <w:ins w:id="2142" w:author="Fan, Qi" w:date="2024-09-06T14:18:00Z"/>
                <w:rFonts w:ascii="Calibri" w:eastAsia="Times New Roman" w:hAnsi="Calibri" w:cs="Calibri"/>
                <w:color w:val="000000"/>
                <w:sz w:val="28"/>
                <w:szCs w:val="28"/>
              </w:rPr>
            </w:pPr>
            <w:ins w:id="2143" w:author="Fan, Qi" w:date="2024-09-06T14:18:00Z">
              <w:r w:rsidRPr="00AB576B">
                <w:rPr>
                  <w:rFonts w:ascii="Calibri" w:eastAsia="Times New Roman" w:hAnsi="Calibri" w:cs="Calibri"/>
                  <w:color w:val="000000"/>
                  <w:sz w:val="28"/>
                  <w:szCs w:val="28"/>
                </w:rPr>
                <w:t>110L</w:t>
              </w:r>
            </w:ins>
          </w:p>
        </w:tc>
        <w:tc>
          <w:tcPr>
            <w:tcW w:w="3467" w:type="dxa"/>
            <w:gridSpan w:val="3"/>
            <w:noWrap/>
            <w:vAlign w:val="center"/>
            <w:hideMark/>
          </w:tcPr>
          <w:p w14:paraId="7FBD0984" w14:textId="77777777" w:rsidR="00AB576B" w:rsidRPr="00AB576B" w:rsidRDefault="00AB576B">
            <w:pPr>
              <w:jc w:val="center"/>
              <w:cnfStyle w:val="100000000000" w:firstRow="1" w:lastRow="0" w:firstColumn="0" w:lastColumn="0" w:oddVBand="0" w:evenVBand="0" w:oddHBand="0" w:evenHBand="0" w:firstRowFirstColumn="0" w:firstRowLastColumn="0" w:lastRowFirstColumn="0" w:lastRowLastColumn="0"/>
              <w:rPr>
                <w:ins w:id="2144" w:author="Fan, Qi" w:date="2024-09-06T14:18:00Z"/>
                <w:rFonts w:ascii="Calibri" w:eastAsia="Times New Roman" w:hAnsi="Calibri" w:cs="Calibri"/>
                <w:color w:val="000000"/>
                <w:sz w:val="28"/>
                <w:szCs w:val="28"/>
              </w:rPr>
            </w:pPr>
            <w:ins w:id="2145" w:author="Fan, Qi" w:date="2024-09-06T14:18:00Z">
              <w:r w:rsidRPr="00AB576B">
                <w:rPr>
                  <w:rFonts w:ascii="Calibri" w:eastAsia="Times New Roman" w:hAnsi="Calibri" w:cs="Calibri"/>
                  <w:color w:val="000000"/>
                  <w:sz w:val="28"/>
                  <w:szCs w:val="28"/>
                </w:rPr>
                <w:t>100L</w:t>
              </w:r>
            </w:ins>
          </w:p>
        </w:tc>
      </w:tr>
      <w:tr w:rsidR="00AB576B" w:rsidRPr="00AB576B" w14:paraId="7FD8C233" w14:textId="77777777" w:rsidTr="00AB576B">
        <w:tblPrEx>
          <w:tblW w:w="9001" w:type="dxa"/>
          <w:tblPrExChange w:id="2146" w:author="Fan, Qi" w:date="2024-09-06T14:19:00Z">
            <w:tblPrEx>
              <w:tblW w:w="10562" w:type="dxa"/>
            </w:tblPrEx>
          </w:tblPrExChange>
        </w:tblPrEx>
        <w:trPr>
          <w:cnfStyle w:val="000000100000" w:firstRow="0" w:lastRow="0" w:firstColumn="0" w:lastColumn="0" w:oddVBand="0" w:evenVBand="0" w:oddHBand="1" w:evenHBand="0" w:firstRowFirstColumn="0" w:firstRowLastColumn="0" w:lastRowFirstColumn="0" w:lastRowLastColumn="0"/>
          <w:trHeight w:val="365"/>
          <w:ins w:id="2147" w:author="Fan, Qi" w:date="2024-09-06T14:18:00Z"/>
          <w:trPrChange w:id="2148" w:author="Fan, Qi" w:date="2024-09-06T14:19:00Z">
            <w:trPr>
              <w:trHeight w:val="324"/>
            </w:trPr>
          </w:trPrChange>
        </w:trPr>
        <w:tc>
          <w:tcPr>
            <w:cnfStyle w:val="001000000000" w:firstRow="0" w:lastRow="0" w:firstColumn="1" w:lastColumn="0" w:oddVBand="0" w:evenVBand="0" w:oddHBand="0" w:evenHBand="0" w:firstRowFirstColumn="0" w:firstRowLastColumn="0" w:lastRowFirstColumn="0" w:lastRowLastColumn="0"/>
            <w:tcW w:w="2067" w:type="dxa"/>
            <w:gridSpan w:val="2"/>
            <w:vMerge/>
            <w:vAlign w:val="center"/>
            <w:hideMark/>
            <w:tcPrChange w:id="2149" w:author="Fan, Qi" w:date="2024-09-06T14:19:00Z">
              <w:tcPr>
                <w:tcW w:w="2400" w:type="dxa"/>
                <w:gridSpan w:val="4"/>
                <w:vMerge/>
                <w:hideMark/>
              </w:tcPr>
            </w:tcPrChange>
          </w:tcPr>
          <w:p w14:paraId="6640C354" w14:textId="77777777" w:rsidR="00AB576B" w:rsidRPr="00AB576B" w:rsidRDefault="00AB576B">
            <w:pPr>
              <w:jc w:val="center"/>
              <w:cnfStyle w:val="001000100000" w:firstRow="0" w:lastRow="0" w:firstColumn="1" w:lastColumn="0" w:oddVBand="0" w:evenVBand="0" w:oddHBand="1" w:evenHBand="0" w:firstRowFirstColumn="0" w:firstRowLastColumn="0" w:lastRowFirstColumn="0" w:lastRowLastColumn="0"/>
              <w:rPr>
                <w:ins w:id="2150" w:author="Fan, Qi" w:date="2024-09-06T14:18:00Z"/>
                <w:rFonts w:ascii="Calibri" w:eastAsia="Times New Roman" w:hAnsi="Calibri" w:cs="Calibri"/>
                <w:color w:val="000000"/>
              </w:rPr>
              <w:pPrChange w:id="2151" w:author="Fan, Qi" w:date="2024-09-06T14:19:00Z">
                <w:pPr>
                  <w:cnfStyle w:val="001000100000" w:firstRow="0" w:lastRow="0" w:firstColumn="1" w:lastColumn="0" w:oddVBand="0" w:evenVBand="0" w:oddHBand="1" w:evenHBand="0" w:firstRowFirstColumn="0" w:firstRowLastColumn="0" w:lastRowFirstColumn="0" w:lastRowLastColumn="0"/>
                </w:pPr>
              </w:pPrChange>
            </w:pPr>
          </w:p>
        </w:tc>
        <w:tc>
          <w:tcPr>
            <w:tcW w:w="1189" w:type="dxa"/>
            <w:noWrap/>
            <w:vAlign w:val="center"/>
            <w:hideMark/>
            <w:tcPrChange w:id="2152" w:author="Fan, Qi" w:date="2024-09-06T14:19:00Z">
              <w:tcPr>
                <w:tcW w:w="1109" w:type="dxa"/>
                <w:gridSpan w:val="2"/>
                <w:noWrap/>
                <w:hideMark/>
              </w:tcPr>
            </w:tcPrChange>
          </w:tcPr>
          <w:p w14:paraId="5D92501F"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153" w:author="Fan, Qi" w:date="2024-09-06T14:18:00Z"/>
                <w:rFonts w:ascii="Calibri" w:eastAsia="Times New Roman" w:hAnsi="Calibri" w:cs="Calibri"/>
                <w:b/>
                <w:bCs/>
                <w:i/>
                <w:iCs/>
                <w:color w:val="000000"/>
                <w:sz w:val="24"/>
                <w:szCs w:val="24"/>
              </w:rPr>
            </w:pPr>
            <w:ins w:id="2154" w:author="Fan, Qi" w:date="2024-09-06T14:18:00Z">
              <w:r w:rsidRPr="00AB576B">
                <w:rPr>
                  <w:rFonts w:ascii="Calibri" w:eastAsia="Times New Roman" w:hAnsi="Calibri" w:cs="Calibri"/>
                  <w:b/>
                  <w:bCs/>
                  <w:i/>
                  <w:iCs/>
                  <w:color w:val="000000"/>
                  <w:sz w:val="24"/>
                  <w:szCs w:val="24"/>
                </w:rPr>
                <w:t>1mm</w:t>
              </w:r>
            </w:ins>
          </w:p>
        </w:tc>
        <w:tc>
          <w:tcPr>
            <w:tcW w:w="1134" w:type="dxa"/>
            <w:noWrap/>
            <w:vAlign w:val="center"/>
            <w:hideMark/>
            <w:tcPrChange w:id="2155" w:author="Fan, Qi" w:date="2024-09-06T14:19:00Z">
              <w:tcPr>
                <w:tcW w:w="1486" w:type="dxa"/>
                <w:gridSpan w:val="2"/>
                <w:noWrap/>
                <w:hideMark/>
              </w:tcPr>
            </w:tcPrChange>
          </w:tcPr>
          <w:p w14:paraId="51189099"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156" w:author="Fan, Qi" w:date="2024-09-06T14:18:00Z"/>
                <w:rFonts w:ascii="Calibri" w:eastAsia="Times New Roman" w:hAnsi="Calibri" w:cs="Calibri"/>
                <w:b/>
                <w:bCs/>
                <w:i/>
                <w:iCs/>
                <w:color w:val="000000"/>
                <w:sz w:val="24"/>
                <w:szCs w:val="24"/>
              </w:rPr>
            </w:pPr>
            <w:ins w:id="2157" w:author="Fan, Qi" w:date="2024-09-06T14:18:00Z">
              <w:r w:rsidRPr="00AB576B">
                <w:rPr>
                  <w:rFonts w:ascii="Calibri" w:eastAsia="Times New Roman" w:hAnsi="Calibri" w:cs="Calibri"/>
                  <w:b/>
                  <w:bCs/>
                  <w:i/>
                  <w:iCs/>
                  <w:color w:val="000000"/>
                  <w:sz w:val="24"/>
                  <w:szCs w:val="24"/>
                </w:rPr>
                <w:t>500µm</w:t>
              </w:r>
            </w:ins>
          </w:p>
        </w:tc>
        <w:tc>
          <w:tcPr>
            <w:tcW w:w="1144" w:type="dxa"/>
            <w:noWrap/>
            <w:vAlign w:val="center"/>
            <w:hideMark/>
            <w:tcPrChange w:id="2158" w:author="Fan, Qi" w:date="2024-09-06T14:19:00Z">
              <w:tcPr>
                <w:tcW w:w="1486" w:type="dxa"/>
                <w:gridSpan w:val="3"/>
                <w:noWrap/>
                <w:hideMark/>
              </w:tcPr>
            </w:tcPrChange>
          </w:tcPr>
          <w:p w14:paraId="36702788"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159" w:author="Fan, Qi" w:date="2024-09-06T14:18:00Z"/>
                <w:rFonts w:ascii="Calibri" w:eastAsia="Times New Roman" w:hAnsi="Calibri" w:cs="Calibri"/>
                <w:b/>
                <w:bCs/>
                <w:i/>
                <w:iCs/>
                <w:sz w:val="24"/>
                <w:szCs w:val="24"/>
              </w:rPr>
            </w:pPr>
            <w:ins w:id="2160" w:author="Fan, Qi" w:date="2024-09-06T14:18:00Z">
              <w:r w:rsidRPr="00AB576B">
                <w:rPr>
                  <w:rFonts w:ascii="Calibri" w:eastAsia="Times New Roman" w:hAnsi="Calibri" w:cs="Calibri"/>
                  <w:b/>
                  <w:bCs/>
                  <w:i/>
                  <w:iCs/>
                  <w:sz w:val="24"/>
                  <w:szCs w:val="24"/>
                </w:rPr>
                <w:t>200µm</w:t>
              </w:r>
            </w:ins>
          </w:p>
        </w:tc>
        <w:tc>
          <w:tcPr>
            <w:tcW w:w="1124" w:type="dxa"/>
            <w:noWrap/>
            <w:vAlign w:val="center"/>
            <w:hideMark/>
            <w:tcPrChange w:id="2161" w:author="Fan, Qi" w:date="2024-09-06T14:19:00Z">
              <w:tcPr>
                <w:tcW w:w="1109" w:type="dxa"/>
                <w:noWrap/>
                <w:hideMark/>
              </w:tcPr>
            </w:tcPrChange>
          </w:tcPr>
          <w:p w14:paraId="07A9601B"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162" w:author="Fan, Qi" w:date="2024-09-06T14:18:00Z"/>
                <w:rFonts w:ascii="Calibri" w:eastAsia="Times New Roman" w:hAnsi="Calibri" w:cs="Calibri"/>
                <w:b/>
                <w:bCs/>
                <w:i/>
                <w:iCs/>
                <w:color w:val="000000"/>
                <w:sz w:val="24"/>
                <w:szCs w:val="24"/>
              </w:rPr>
            </w:pPr>
            <w:ins w:id="2163" w:author="Fan, Qi" w:date="2024-09-06T14:18:00Z">
              <w:r w:rsidRPr="00AB576B">
                <w:rPr>
                  <w:rFonts w:ascii="Calibri" w:eastAsia="Times New Roman" w:hAnsi="Calibri" w:cs="Calibri"/>
                  <w:b/>
                  <w:bCs/>
                  <w:i/>
                  <w:iCs/>
                  <w:color w:val="000000"/>
                  <w:sz w:val="24"/>
                  <w:szCs w:val="24"/>
                </w:rPr>
                <w:t>1mm</w:t>
              </w:r>
            </w:ins>
          </w:p>
        </w:tc>
        <w:tc>
          <w:tcPr>
            <w:tcW w:w="1275" w:type="dxa"/>
            <w:noWrap/>
            <w:vAlign w:val="center"/>
            <w:hideMark/>
            <w:tcPrChange w:id="2164" w:author="Fan, Qi" w:date="2024-09-06T14:19:00Z">
              <w:tcPr>
                <w:tcW w:w="1486" w:type="dxa"/>
                <w:gridSpan w:val="3"/>
                <w:noWrap/>
                <w:hideMark/>
              </w:tcPr>
            </w:tcPrChange>
          </w:tcPr>
          <w:p w14:paraId="07D89B2B"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165" w:author="Fan, Qi" w:date="2024-09-06T14:18:00Z"/>
                <w:rFonts w:ascii="Calibri" w:eastAsia="Times New Roman" w:hAnsi="Calibri" w:cs="Calibri"/>
                <w:b/>
                <w:bCs/>
                <w:i/>
                <w:iCs/>
                <w:color w:val="000000"/>
                <w:sz w:val="24"/>
                <w:szCs w:val="24"/>
              </w:rPr>
            </w:pPr>
            <w:ins w:id="2166" w:author="Fan, Qi" w:date="2024-09-06T14:18:00Z">
              <w:r w:rsidRPr="00AB576B">
                <w:rPr>
                  <w:rFonts w:ascii="Calibri" w:eastAsia="Times New Roman" w:hAnsi="Calibri" w:cs="Calibri"/>
                  <w:b/>
                  <w:bCs/>
                  <w:i/>
                  <w:iCs/>
                  <w:color w:val="000000"/>
                  <w:sz w:val="24"/>
                  <w:szCs w:val="24"/>
                </w:rPr>
                <w:t>500µm</w:t>
              </w:r>
            </w:ins>
          </w:p>
        </w:tc>
        <w:tc>
          <w:tcPr>
            <w:tcW w:w="1068" w:type="dxa"/>
            <w:noWrap/>
            <w:vAlign w:val="center"/>
            <w:hideMark/>
            <w:tcPrChange w:id="2167" w:author="Fan, Qi" w:date="2024-09-06T14:19:00Z">
              <w:tcPr>
                <w:tcW w:w="1486" w:type="dxa"/>
                <w:noWrap/>
                <w:hideMark/>
              </w:tcPr>
            </w:tcPrChange>
          </w:tcPr>
          <w:p w14:paraId="1BC56C4F"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168" w:author="Fan, Qi" w:date="2024-09-06T14:18:00Z"/>
                <w:rFonts w:ascii="Calibri" w:eastAsia="Times New Roman" w:hAnsi="Calibri" w:cs="Calibri"/>
                <w:b/>
                <w:bCs/>
                <w:i/>
                <w:iCs/>
                <w:color w:val="000000"/>
                <w:sz w:val="24"/>
                <w:szCs w:val="24"/>
              </w:rPr>
            </w:pPr>
            <w:ins w:id="2169" w:author="Fan, Qi" w:date="2024-09-06T14:18:00Z">
              <w:r w:rsidRPr="00AB576B">
                <w:rPr>
                  <w:rFonts w:ascii="Calibri" w:eastAsia="Times New Roman" w:hAnsi="Calibri" w:cs="Calibri"/>
                  <w:b/>
                  <w:bCs/>
                  <w:i/>
                  <w:iCs/>
                  <w:color w:val="000000"/>
                  <w:sz w:val="24"/>
                  <w:szCs w:val="24"/>
                </w:rPr>
                <w:t>200µm</w:t>
              </w:r>
            </w:ins>
          </w:p>
        </w:tc>
      </w:tr>
      <w:tr w:rsidR="00AB576B" w:rsidRPr="00AB576B" w14:paraId="607FFFBE" w14:textId="77777777" w:rsidTr="00AB576B">
        <w:tblPrEx>
          <w:tblW w:w="9001" w:type="dxa"/>
          <w:tblPrExChange w:id="2170" w:author="Fan, Qi" w:date="2024-09-06T14:19:00Z">
            <w:tblPrEx>
              <w:tblW w:w="8973" w:type="dxa"/>
            </w:tblPrEx>
          </w:tblPrExChange>
        </w:tblPrEx>
        <w:trPr>
          <w:trHeight w:val="459"/>
          <w:ins w:id="2171" w:author="Fan, Qi" w:date="2024-09-06T14:18:00Z"/>
          <w:trPrChange w:id="2172" w:author="Fan, Qi" w:date="2024-09-06T14:19:00Z">
            <w:trPr>
              <w:gridAfter w:val="0"/>
              <w:trHeight w:val="459"/>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2173" w:author="Fan, Qi" w:date="2024-09-06T14:19:00Z">
              <w:tcPr>
                <w:tcW w:w="1717" w:type="dxa"/>
                <w:vMerge w:val="restart"/>
                <w:noWrap/>
                <w:hideMark/>
              </w:tcPr>
            </w:tcPrChange>
          </w:tcPr>
          <w:p w14:paraId="399F24E0" w14:textId="77777777" w:rsidR="00AB576B" w:rsidRPr="00AB576B" w:rsidRDefault="00AB576B">
            <w:pPr>
              <w:jc w:val="center"/>
              <w:rPr>
                <w:ins w:id="2174" w:author="Fan, Qi" w:date="2024-09-06T14:18:00Z"/>
                <w:rFonts w:ascii="Calibri" w:eastAsia="Times New Roman" w:hAnsi="Calibri" w:cs="Calibri"/>
                <w:color w:val="000000"/>
                <w:sz w:val="28"/>
                <w:szCs w:val="28"/>
              </w:rPr>
            </w:pPr>
            <w:ins w:id="2175" w:author="Fan, Qi" w:date="2024-09-06T14:18:00Z">
              <w:r w:rsidRPr="00AB576B">
                <w:rPr>
                  <w:rFonts w:ascii="Calibri" w:eastAsia="Times New Roman" w:hAnsi="Calibri" w:cs="Calibri"/>
                  <w:color w:val="000000"/>
                  <w:sz w:val="28"/>
                  <w:szCs w:val="28"/>
                </w:rPr>
                <w:t>6,40%</w:t>
              </w:r>
            </w:ins>
          </w:p>
        </w:tc>
        <w:tc>
          <w:tcPr>
            <w:tcW w:w="350" w:type="dxa"/>
            <w:noWrap/>
            <w:vAlign w:val="center"/>
            <w:hideMark/>
            <w:tcPrChange w:id="2176" w:author="Fan, Qi" w:date="2024-09-06T14:19:00Z">
              <w:tcPr>
                <w:tcW w:w="322" w:type="dxa"/>
                <w:gridSpan w:val="2"/>
                <w:noWrap/>
                <w:hideMark/>
              </w:tcPr>
            </w:tcPrChange>
          </w:tcPr>
          <w:p w14:paraId="29567314"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177" w:author="Fan, Qi" w:date="2024-09-06T14:18:00Z"/>
                <w:rFonts w:ascii="Calibri" w:eastAsia="Times New Roman" w:hAnsi="Calibri" w:cs="Calibri"/>
                <w:b/>
                <w:bCs/>
                <w:u w:val="single"/>
                <w:rPrChange w:id="2178" w:author="Fan, Qi" w:date="2024-09-06T14:18:00Z">
                  <w:rPr>
                    <w:ins w:id="2179" w:author="Fan, Qi" w:date="2024-09-06T14:18:00Z"/>
                    <w:rFonts w:ascii="Calibri" w:eastAsia="Times New Roman" w:hAnsi="Calibri" w:cs="Calibri"/>
                    <w:b/>
                    <w:bCs/>
                    <w:color w:val="548235"/>
                    <w:u w:val="single"/>
                  </w:rPr>
                </w:rPrChange>
              </w:rPr>
            </w:pPr>
            <w:ins w:id="2180" w:author="Fan, Qi" w:date="2024-09-06T14:18:00Z">
              <w:r w:rsidRPr="00AB576B">
                <w:rPr>
                  <w:rFonts w:ascii="Calibri" w:eastAsia="Times New Roman" w:hAnsi="Calibri" w:cs="Calibri"/>
                  <w:b/>
                  <w:bCs/>
                  <w:u w:val="single"/>
                  <w:rPrChange w:id="2181" w:author="Fan, Qi" w:date="2024-09-06T14:18:00Z">
                    <w:rPr>
                      <w:rFonts w:ascii="Calibri" w:eastAsia="Times New Roman" w:hAnsi="Calibri" w:cs="Calibri"/>
                      <w:b/>
                      <w:bCs/>
                      <w:color w:val="548235"/>
                      <w:u w:val="single"/>
                    </w:rPr>
                  </w:rPrChange>
                </w:rPr>
                <w:t>I</w:t>
              </w:r>
            </w:ins>
          </w:p>
        </w:tc>
        <w:tc>
          <w:tcPr>
            <w:tcW w:w="1189" w:type="dxa"/>
            <w:noWrap/>
            <w:vAlign w:val="center"/>
            <w:hideMark/>
            <w:tcPrChange w:id="2182" w:author="Fan, Qi" w:date="2024-09-06T14:19:00Z">
              <w:tcPr>
                <w:tcW w:w="942" w:type="dxa"/>
                <w:gridSpan w:val="2"/>
                <w:noWrap/>
                <w:hideMark/>
              </w:tcPr>
            </w:tcPrChange>
          </w:tcPr>
          <w:p w14:paraId="7489879A"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183" w:author="Fan, Qi" w:date="2024-09-06T14:18:00Z"/>
                <w:rFonts w:ascii="Calibri" w:eastAsia="Times New Roman" w:hAnsi="Calibri" w:cs="Calibri"/>
                <w:i/>
                <w:iCs/>
                <w:color w:val="000000"/>
              </w:rPr>
            </w:pPr>
            <w:ins w:id="2184" w:author="Fan, Qi" w:date="2024-09-06T14:18:00Z">
              <w:r w:rsidRPr="00AB576B">
                <w:rPr>
                  <w:rFonts w:ascii="Calibri" w:eastAsia="Times New Roman" w:hAnsi="Calibri" w:cs="Calibri"/>
                  <w:i/>
                  <w:iCs/>
                  <w:color w:val="000000"/>
                </w:rPr>
                <w:t>160</w:t>
              </w:r>
            </w:ins>
          </w:p>
        </w:tc>
        <w:tc>
          <w:tcPr>
            <w:tcW w:w="1134" w:type="dxa"/>
            <w:noWrap/>
            <w:vAlign w:val="center"/>
            <w:hideMark/>
            <w:tcPrChange w:id="2185" w:author="Fan, Qi" w:date="2024-09-06T14:19:00Z">
              <w:tcPr>
                <w:tcW w:w="1262" w:type="dxa"/>
                <w:gridSpan w:val="2"/>
                <w:noWrap/>
                <w:hideMark/>
              </w:tcPr>
            </w:tcPrChange>
          </w:tcPr>
          <w:p w14:paraId="5B2407C5"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186" w:author="Fan, Qi" w:date="2024-09-06T14:18:00Z"/>
                <w:rFonts w:ascii="Calibri" w:eastAsia="Times New Roman" w:hAnsi="Calibri" w:cs="Calibri"/>
                <w:i/>
                <w:iCs/>
                <w:color w:val="000000"/>
              </w:rPr>
            </w:pPr>
            <w:ins w:id="2187" w:author="Fan, Qi" w:date="2024-09-06T14:18:00Z">
              <w:r w:rsidRPr="00AB576B">
                <w:rPr>
                  <w:rFonts w:ascii="Calibri" w:eastAsia="Times New Roman" w:hAnsi="Calibri" w:cs="Calibri"/>
                  <w:i/>
                  <w:iCs/>
                  <w:color w:val="000000"/>
                </w:rPr>
                <w:t>90</w:t>
              </w:r>
            </w:ins>
          </w:p>
        </w:tc>
        <w:tc>
          <w:tcPr>
            <w:tcW w:w="1144" w:type="dxa"/>
            <w:noWrap/>
            <w:vAlign w:val="center"/>
            <w:hideMark/>
            <w:tcPrChange w:id="2188" w:author="Fan, Qi" w:date="2024-09-06T14:19:00Z">
              <w:tcPr>
                <w:tcW w:w="1262" w:type="dxa"/>
                <w:gridSpan w:val="2"/>
                <w:noWrap/>
                <w:hideMark/>
              </w:tcPr>
            </w:tcPrChange>
          </w:tcPr>
          <w:p w14:paraId="104AEEE8"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189" w:author="Fan, Qi" w:date="2024-09-06T14:18:00Z"/>
                <w:rFonts w:ascii="Calibri" w:eastAsia="Times New Roman" w:hAnsi="Calibri" w:cs="Calibri"/>
                <w:i/>
                <w:iCs/>
                <w:color w:val="000000"/>
              </w:rPr>
            </w:pPr>
            <w:ins w:id="2190" w:author="Fan, Qi" w:date="2024-09-06T14:18:00Z">
              <w:r w:rsidRPr="00AB576B">
                <w:rPr>
                  <w:rFonts w:ascii="Calibri" w:eastAsia="Times New Roman" w:hAnsi="Calibri" w:cs="Calibri"/>
                  <w:i/>
                  <w:iCs/>
                  <w:color w:val="000000"/>
                </w:rPr>
                <w:t>60</w:t>
              </w:r>
            </w:ins>
          </w:p>
        </w:tc>
        <w:tc>
          <w:tcPr>
            <w:tcW w:w="1124" w:type="dxa"/>
            <w:noWrap/>
            <w:vAlign w:val="center"/>
            <w:hideMark/>
            <w:tcPrChange w:id="2191" w:author="Fan, Qi" w:date="2024-09-06T14:19:00Z">
              <w:tcPr>
                <w:tcW w:w="942" w:type="dxa"/>
                <w:noWrap/>
                <w:hideMark/>
              </w:tcPr>
            </w:tcPrChange>
          </w:tcPr>
          <w:p w14:paraId="25BBE1B2"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192" w:author="Fan, Qi" w:date="2024-09-06T14:18:00Z"/>
                <w:rFonts w:ascii="Calibri" w:eastAsia="Times New Roman" w:hAnsi="Calibri" w:cs="Calibri"/>
                <w:i/>
                <w:iCs/>
                <w:color w:val="000000"/>
              </w:rPr>
            </w:pPr>
            <w:ins w:id="2193" w:author="Fan, Qi" w:date="2024-09-06T14:18:00Z">
              <w:r w:rsidRPr="00AB576B">
                <w:rPr>
                  <w:rFonts w:ascii="Calibri" w:eastAsia="Times New Roman" w:hAnsi="Calibri" w:cs="Calibri"/>
                  <w:i/>
                  <w:iCs/>
                  <w:color w:val="000000"/>
                </w:rPr>
                <w:t>120</w:t>
              </w:r>
            </w:ins>
          </w:p>
        </w:tc>
        <w:tc>
          <w:tcPr>
            <w:tcW w:w="1275" w:type="dxa"/>
            <w:noWrap/>
            <w:vAlign w:val="center"/>
            <w:hideMark/>
            <w:tcPrChange w:id="2194" w:author="Fan, Qi" w:date="2024-09-06T14:19:00Z">
              <w:tcPr>
                <w:tcW w:w="1262" w:type="dxa"/>
                <w:gridSpan w:val="3"/>
                <w:noWrap/>
                <w:hideMark/>
              </w:tcPr>
            </w:tcPrChange>
          </w:tcPr>
          <w:p w14:paraId="33CE31F9"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195" w:author="Fan, Qi" w:date="2024-09-06T14:18:00Z"/>
                <w:rFonts w:ascii="Calibri" w:eastAsia="Times New Roman" w:hAnsi="Calibri" w:cs="Calibri"/>
                <w:i/>
                <w:iCs/>
                <w:color w:val="000000"/>
              </w:rPr>
            </w:pPr>
            <w:ins w:id="2196" w:author="Fan, Qi" w:date="2024-09-06T14:18:00Z">
              <w:r w:rsidRPr="00AB576B">
                <w:rPr>
                  <w:rFonts w:ascii="Calibri" w:eastAsia="Times New Roman" w:hAnsi="Calibri" w:cs="Calibri"/>
                  <w:i/>
                  <w:iCs/>
                  <w:color w:val="000000"/>
                </w:rPr>
                <w:t>100</w:t>
              </w:r>
            </w:ins>
          </w:p>
        </w:tc>
        <w:tc>
          <w:tcPr>
            <w:tcW w:w="1068" w:type="dxa"/>
            <w:noWrap/>
            <w:vAlign w:val="center"/>
            <w:hideMark/>
            <w:tcPrChange w:id="2197" w:author="Fan, Qi" w:date="2024-09-06T14:19:00Z">
              <w:tcPr>
                <w:tcW w:w="1262" w:type="dxa"/>
                <w:noWrap/>
                <w:hideMark/>
              </w:tcPr>
            </w:tcPrChange>
          </w:tcPr>
          <w:p w14:paraId="085FDBCD"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198" w:author="Fan, Qi" w:date="2024-09-06T14:18:00Z"/>
                <w:rFonts w:ascii="Calibri" w:eastAsia="Times New Roman" w:hAnsi="Calibri" w:cs="Calibri"/>
                <w:i/>
                <w:iCs/>
                <w:color w:val="000000"/>
              </w:rPr>
            </w:pPr>
            <w:ins w:id="2199" w:author="Fan, Qi" w:date="2024-09-06T14:18:00Z">
              <w:r w:rsidRPr="00AB576B">
                <w:rPr>
                  <w:rFonts w:ascii="Calibri" w:eastAsia="Times New Roman" w:hAnsi="Calibri" w:cs="Calibri"/>
                  <w:i/>
                  <w:iCs/>
                  <w:color w:val="000000"/>
                </w:rPr>
                <w:t>30</w:t>
              </w:r>
            </w:ins>
          </w:p>
        </w:tc>
      </w:tr>
      <w:tr w:rsidR="00AB576B" w:rsidRPr="00AB576B" w14:paraId="5A4043D4" w14:textId="77777777" w:rsidTr="00AB576B">
        <w:tblPrEx>
          <w:tblW w:w="9001" w:type="dxa"/>
          <w:tblPrExChange w:id="2200" w:author="Fan, Qi" w:date="2024-09-06T14:19:00Z">
            <w:tblPrEx>
              <w:tblW w:w="10562" w:type="dxa"/>
            </w:tblPrEx>
          </w:tblPrExChange>
        </w:tblPrEx>
        <w:trPr>
          <w:cnfStyle w:val="000000100000" w:firstRow="0" w:lastRow="0" w:firstColumn="0" w:lastColumn="0" w:oddVBand="0" w:evenVBand="0" w:oddHBand="1" w:evenHBand="0" w:firstRowFirstColumn="0" w:firstRowLastColumn="0" w:lastRowFirstColumn="0" w:lastRowLastColumn="0"/>
          <w:trHeight w:val="459"/>
          <w:ins w:id="2201" w:author="Fan, Qi" w:date="2024-09-06T14:18:00Z"/>
          <w:trPrChange w:id="2202" w:author="Fan, Qi" w:date="2024-09-06T14:19:00Z">
            <w:trPr>
              <w:trHeight w:val="408"/>
            </w:trPr>
          </w:trPrChange>
        </w:trPr>
        <w:tc>
          <w:tcPr>
            <w:cnfStyle w:val="001000000000" w:firstRow="0" w:lastRow="0" w:firstColumn="1" w:lastColumn="0" w:oddVBand="0" w:evenVBand="0" w:oddHBand="0" w:evenHBand="0" w:firstRowFirstColumn="0" w:firstRowLastColumn="0" w:lastRowFirstColumn="0" w:lastRowLastColumn="0"/>
            <w:tcW w:w="1717" w:type="dxa"/>
            <w:vMerge/>
            <w:vAlign w:val="center"/>
            <w:hideMark/>
            <w:tcPrChange w:id="2203" w:author="Fan, Qi" w:date="2024-09-06T14:19:00Z">
              <w:tcPr>
                <w:tcW w:w="2021" w:type="dxa"/>
                <w:gridSpan w:val="2"/>
                <w:vMerge/>
                <w:hideMark/>
              </w:tcPr>
            </w:tcPrChange>
          </w:tcPr>
          <w:p w14:paraId="298305AD" w14:textId="77777777" w:rsidR="00AB576B" w:rsidRPr="00AB576B" w:rsidRDefault="00AB576B">
            <w:pPr>
              <w:jc w:val="center"/>
              <w:cnfStyle w:val="001000100000" w:firstRow="0" w:lastRow="0" w:firstColumn="1" w:lastColumn="0" w:oddVBand="0" w:evenVBand="0" w:oddHBand="1" w:evenHBand="0" w:firstRowFirstColumn="0" w:firstRowLastColumn="0" w:lastRowFirstColumn="0" w:lastRowLastColumn="0"/>
              <w:rPr>
                <w:ins w:id="2204" w:author="Fan, Qi" w:date="2024-09-06T14:18:00Z"/>
                <w:rFonts w:ascii="Calibri" w:eastAsia="Times New Roman" w:hAnsi="Calibri" w:cs="Calibri"/>
                <w:color w:val="000000"/>
                <w:sz w:val="28"/>
                <w:szCs w:val="28"/>
              </w:rPr>
              <w:pPrChange w:id="2205" w:author="Fan, Qi" w:date="2024-09-06T14:19:00Z">
                <w:pPr>
                  <w:cnfStyle w:val="001000100000" w:firstRow="0" w:lastRow="0" w:firstColumn="1" w:lastColumn="0" w:oddVBand="0" w:evenVBand="0" w:oddHBand="1" w:evenHBand="0" w:firstRowFirstColumn="0" w:firstRowLastColumn="0" w:lastRowFirstColumn="0" w:lastRowLastColumn="0"/>
                </w:pPr>
              </w:pPrChange>
            </w:pPr>
          </w:p>
        </w:tc>
        <w:tc>
          <w:tcPr>
            <w:tcW w:w="350" w:type="dxa"/>
            <w:noWrap/>
            <w:vAlign w:val="center"/>
            <w:hideMark/>
            <w:tcPrChange w:id="2206" w:author="Fan, Qi" w:date="2024-09-06T14:19:00Z">
              <w:tcPr>
                <w:tcW w:w="379" w:type="dxa"/>
                <w:gridSpan w:val="2"/>
                <w:noWrap/>
                <w:hideMark/>
              </w:tcPr>
            </w:tcPrChange>
          </w:tcPr>
          <w:p w14:paraId="227D75AC"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07" w:author="Fan, Qi" w:date="2024-09-06T14:18:00Z"/>
                <w:rFonts w:ascii="Calibri" w:eastAsia="Times New Roman" w:hAnsi="Calibri" w:cs="Calibri"/>
                <w:b/>
                <w:bCs/>
                <w:u w:val="single"/>
                <w:rPrChange w:id="2208" w:author="Fan, Qi" w:date="2024-09-06T14:18:00Z">
                  <w:rPr>
                    <w:ins w:id="2209" w:author="Fan, Qi" w:date="2024-09-06T14:18:00Z"/>
                    <w:rFonts w:ascii="Calibri" w:eastAsia="Times New Roman" w:hAnsi="Calibri" w:cs="Calibri"/>
                    <w:b/>
                    <w:bCs/>
                    <w:color w:val="FF0000"/>
                    <w:u w:val="single"/>
                  </w:rPr>
                </w:rPrChange>
              </w:rPr>
            </w:pPr>
            <w:ins w:id="2210" w:author="Fan, Qi" w:date="2024-09-06T14:18:00Z">
              <w:r w:rsidRPr="00AB576B">
                <w:rPr>
                  <w:rFonts w:ascii="Calibri" w:eastAsia="Times New Roman" w:hAnsi="Calibri" w:cs="Calibri"/>
                  <w:b/>
                  <w:bCs/>
                  <w:u w:val="single"/>
                  <w:rPrChange w:id="2211" w:author="Fan, Qi" w:date="2024-09-06T14:18:00Z">
                    <w:rPr>
                      <w:rFonts w:ascii="Calibri" w:eastAsia="Times New Roman" w:hAnsi="Calibri" w:cs="Calibri"/>
                      <w:b/>
                      <w:bCs/>
                      <w:color w:val="FF0000"/>
                      <w:u w:val="single"/>
                    </w:rPr>
                  </w:rPrChange>
                </w:rPr>
                <w:t>A</w:t>
              </w:r>
            </w:ins>
          </w:p>
        </w:tc>
        <w:tc>
          <w:tcPr>
            <w:tcW w:w="1189" w:type="dxa"/>
            <w:noWrap/>
            <w:vAlign w:val="center"/>
            <w:hideMark/>
            <w:tcPrChange w:id="2212" w:author="Fan, Qi" w:date="2024-09-06T14:19:00Z">
              <w:tcPr>
                <w:tcW w:w="1109" w:type="dxa"/>
                <w:gridSpan w:val="2"/>
                <w:noWrap/>
                <w:hideMark/>
              </w:tcPr>
            </w:tcPrChange>
          </w:tcPr>
          <w:p w14:paraId="42180753"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13" w:author="Fan, Qi" w:date="2024-09-06T14:18:00Z"/>
                <w:rFonts w:ascii="Calibri" w:eastAsia="Times New Roman" w:hAnsi="Calibri" w:cs="Calibri"/>
                <w:i/>
                <w:iCs/>
                <w:color w:val="000000"/>
              </w:rPr>
            </w:pPr>
            <w:ins w:id="2214" w:author="Fan, Qi" w:date="2024-09-06T14:18:00Z">
              <w:r w:rsidRPr="00AB576B">
                <w:rPr>
                  <w:rFonts w:ascii="Calibri" w:eastAsia="Times New Roman" w:hAnsi="Calibri" w:cs="Calibri"/>
                  <w:i/>
                  <w:iCs/>
                  <w:color w:val="000000"/>
                </w:rPr>
                <w:t>200</w:t>
              </w:r>
            </w:ins>
          </w:p>
        </w:tc>
        <w:tc>
          <w:tcPr>
            <w:tcW w:w="1134" w:type="dxa"/>
            <w:noWrap/>
            <w:vAlign w:val="center"/>
            <w:hideMark/>
            <w:tcPrChange w:id="2215" w:author="Fan, Qi" w:date="2024-09-06T14:19:00Z">
              <w:tcPr>
                <w:tcW w:w="1486" w:type="dxa"/>
                <w:gridSpan w:val="2"/>
                <w:noWrap/>
                <w:hideMark/>
              </w:tcPr>
            </w:tcPrChange>
          </w:tcPr>
          <w:p w14:paraId="2EDDCBB4"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16" w:author="Fan, Qi" w:date="2024-09-06T14:18:00Z"/>
                <w:rFonts w:ascii="Calibri" w:eastAsia="Times New Roman" w:hAnsi="Calibri" w:cs="Calibri"/>
                <w:i/>
                <w:iCs/>
                <w:color w:val="000000"/>
              </w:rPr>
            </w:pPr>
            <w:ins w:id="2217" w:author="Fan, Qi" w:date="2024-09-06T14:18:00Z">
              <w:r w:rsidRPr="00AB576B">
                <w:rPr>
                  <w:rFonts w:ascii="Calibri" w:eastAsia="Times New Roman" w:hAnsi="Calibri" w:cs="Calibri"/>
                  <w:i/>
                  <w:iCs/>
                  <w:color w:val="000000"/>
                </w:rPr>
                <w:t>110</w:t>
              </w:r>
            </w:ins>
          </w:p>
        </w:tc>
        <w:tc>
          <w:tcPr>
            <w:tcW w:w="1144" w:type="dxa"/>
            <w:noWrap/>
            <w:vAlign w:val="center"/>
            <w:hideMark/>
            <w:tcPrChange w:id="2218" w:author="Fan, Qi" w:date="2024-09-06T14:19:00Z">
              <w:tcPr>
                <w:tcW w:w="1486" w:type="dxa"/>
                <w:gridSpan w:val="3"/>
                <w:noWrap/>
                <w:hideMark/>
              </w:tcPr>
            </w:tcPrChange>
          </w:tcPr>
          <w:p w14:paraId="0DDC75FC"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19" w:author="Fan, Qi" w:date="2024-09-06T14:18:00Z"/>
                <w:rFonts w:ascii="Calibri" w:eastAsia="Times New Roman" w:hAnsi="Calibri" w:cs="Calibri"/>
                <w:i/>
                <w:iCs/>
                <w:color w:val="000000"/>
              </w:rPr>
            </w:pPr>
            <w:ins w:id="2220" w:author="Fan, Qi" w:date="2024-09-06T14:18:00Z">
              <w:r w:rsidRPr="00AB576B">
                <w:rPr>
                  <w:rFonts w:ascii="Calibri" w:eastAsia="Times New Roman" w:hAnsi="Calibri" w:cs="Calibri"/>
                  <w:i/>
                  <w:iCs/>
                  <w:color w:val="000000"/>
                </w:rPr>
                <w:t>50</w:t>
              </w:r>
            </w:ins>
          </w:p>
        </w:tc>
        <w:tc>
          <w:tcPr>
            <w:tcW w:w="1124" w:type="dxa"/>
            <w:noWrap/>
            <w:vAlign w:val="center"/>
            <w:hideMark/>
            <w:tcPrChange w:id="2221" w:author="Fan, Qi" w:date="2024-09-06T14:19:00Z">
              <w:tcPr>
                <w:tcW w:w="1109" w:type="dxa"/>
                <w:noWrap/>
                <w:hideMark/>
              </w:tcPr>
            </w:tcPrChange>
          </w:tcPr>
          <w:p w14:paraId="5DA703DC"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22" w:author="Fan, Qi" w:date="2024-09-06T14:18:00Z"/>
                <w:rFonts w:ascii="Calibri" w:eastAsia="Times New Roman" w:hAnsi="Calibri" w:cs="Calibri"/>
                <w:i/>
                <w:iCs/>
                <w:color w:val="000000"/>
              </w:rPr>
            </w:pPr>
            <w:ins w:id="2223" w:author="Fan, Qi" w:date="2024-09-06T14:18:00Z">
              <w:r w:rsidRPr="00AB576B">
                <w:rPr>
                  <w:rFonts w:ascii="Calibri" w:eastAsia="Times New Roman" w:hAnsi="Calibri" w:cs="Calibri"/>
                  <w:i/>
                  <w:iCs/>
                  <w:color w:val="000000"/>
                </w:rPr>
                <w:t>120</w:t>
              </w:r>
            </w:ins>
          </w:p>
        </w:tc>
        <w:tc>
          <w:tcPr>
            <w:tcW w:w="1275" w:type="dxa"/>
            <w:noWrap/>
            <w:vAlign w:val="center"/>
            <w:hideMark/>
            <w:tcPrChange w:id="2224" w:author="Fan, Qi" w:date="2024-09-06T14:19:00Z">
              <w:tcPr>
                <w:tcW w:w="1486" w:type="dxa"/>
                <w:gridSpan w:val="3"/>
                <w:noWrap/>
                <w:hideMark/>
              </w:tcPr>
            </w:tcPrChange>
          </w:tcPr>
          <w:p w14:paraId="6B4BFB6A"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25" w:author="Fan, Qi" w:date="2024-09-06T14:18:00Z"/>
                <w:rFonts w:ascii="Calibri" w:eastAsia="Times New Roman" w:hAnsi="Calibri" w:cs="Calibri"/>
                <w:i/>
                <w:iCs/>
                <w:color w:val="000000"/>
              </w:rPr>
            </w:pPr>
            <w:ins w:id="2226" w:author="Fan, Qi" w:date="2024-09-06T14:18:00Z">
              <w:r w:rsidRPr="00AB576B">
                <w:rPr>
                  <w:rFonts w:ascii="Calibri" w:eastAsia="Times New Roman" w:hAnsi="Calibri" w:cs="Calibri"/>
                  <w:i/>
                  <w:iCs/>
                  <w:color w:val="000000"/>
                </w:rPr>
                <w:t>60</w:t>
              </w:r>
            </w:ins>
          </w:p>
        </w:tc>
        <w:tc>
          <w:tcPr>
            <w:tcW w:w="1068" w:type="dxa"/>
            <w:noWrap/>
            <w:vAlign w:val="center"/>
            <w:hideMark/>
            <w:tcPrChange w:id="2227" w:author="Fan, Qi" w:date="2024-09-06T14:19:00Z">
              <w:tcPr>
                <w:tcW w:w="1486" w:type="dxa"/>
                <w:noWrap/>
                <w:hideMark/>
              </w:tcPr>
            </w:tcPrChange>
          </w:tcPr>
          <w:p w14:paraId="5CF9124F"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28" w:author="Fan, Qi" w:date="2024-09-06T14:18:00Z"/>
                <w:rFonts w:ascii="Calibri" w:eastAsia="Times New Roman" w:hAnsi="Calibri" w:cs="Calibri"/>
                <w:i/>
                <w:iCs/>
                <w:color w:val="000000"/>
              </w:rPr>
            </w:pPr>
            <w:ins w:id="2229" w:author="Fan, Qi" w:date="2024-09-06T14:18:00Z">
              <w:r w:rsidRPr="00AB576B">
                <w:rPr>
                  <w:rFonts w:ascii="Calibri" w:eastAsia="Times New Roman" w:hAnsi="Calibri" w:cs="Calibri"/>
                  <w:i/>
                  <w:iCs/>
                  <w:color w:val="000000"/>
                </w:rPr>
                <w:t>50</w:t>
              </w:r>
            </w:ins>
          </w:p>
        </w:tc>
      </w:tr>
      <w:tr w:rsidR="00AB576B" w:rsidRPr="00AB576B" w14:paraId="6136A52A" w14:textId="77777777" w:rsidTr="00AB576B">
        <w:tblPrEx>
          <w:tblW w:w="9001" w:type="dxa"/>
          <w:tblPrExChange w:id="2230" w:author="Fan, Qi" w:date="2024-09-06T14:19:00Z">
            <w:tblPrEx>
              <w:tblW w:w="8973" w:type="dxa"/>
            </w:tblPrEx>
          </w:tblPrExChange>
        </w:tblPrEx>
        <w:trPr>
          <w:trHeight w:val="459"/>
          <w:ins w:id="2231" w:author="Fan, Qi" w:date="2024-09-06T14:18:00Z"/>
          <w:trPrChange w:id="2232" w:author="Fan, Qi" w:date="2024-09-06T14:19:00Z">
            <w:trPr>
              <w:gridAfter w:val="0"/>
              <w:trHeight w:val="459"/>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2233" w:author="Fan, Qi" w:date="2024-09-06T14:19:00Z">
              <w:tcPr>
                <w:tcW w:w="1717" w:type="dxa"/>
                <w:vMerge w:val="restart"/>
                <w:noWrap/>
                <w:hideMark/>
              </w:tcPr>
            </w:tcPrChange>
          </w:tcPr>
          <w:p w14:paraId="6E7701C4" w14:textId="77777777" w:rsidR="00AB576B" w:rsidRPr="00AB576B" w:rsidRDefault="00AB576B">
            <w:pPr>
              <w:jc w:val="center"/>
              <w:rPr>
                <w:ins w:id="2234" w:author="Fan, Qi" w:date="2024-09-06T14:18:00Z"/>
                <w:rFonts w:ascii="Calibri" w:eastAsia="Times New Roman" w:hAnsi="Calibri" w:cs="Calibri"/>
                <w:color w:val="000000"/>
                <w:sz w:val="28"/>
                <w:szCs w:val="28"/>
              </w:rPr>
            </w:pPr>
            <w:ins w:id="2235" w:author="Fan, Qi" w:date="2024-09-06T14:18:00Z">
              <w:r w:rsidRPr="00AB576B">
                <w:rPr>
                  <w:rFonts w:ascii="Calibri" w:eastAsia="Times New Roman" w:hAnsi="Calibri" w:cs="Calibri"/>
                  <w:color w:val="000000"/>
                  <w:sz w:val="28"/>
                  <w:szCs w:val="28"/>
                </w:rPr>
                <w:t>9,00%</w:t>
              </w:r>
            </w:ins>
          </w:p>
        </w:tc>
        <w:tc>
          <w:tcPr>
            <w:tcW w:w="350" w:type="dxa"/>
            <w:noWrap/>
            <w:vAlign w:val="center"/>
            <w:hideMark/>
            <w:tcPrChange w:id="2236" w:author="Fan, Qi" w:date="2024-09-06T14:19:00Z">
              <w:tcPr>
                <w:tcW w:w="322" w:type="dxa"/>
                <w:gridSpan w:val="2"/>
                <w:noWrap/>
                <w:hideMark/>
              </w:tcPr>
            </w:tcPrChange>
          </w:tcPr>
          <w:p w14:paraId="668BAFAA"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237" w:author="Fan, Qi" w:date="2024-09-06T14:18:00Z"/>
                <w:rFonts w:ascii="Calibri" w:eastAsia="Times New Roman" w:hAnsi="Calibri" w:cs="Calibri"/>
                <w:b/>
                <w:bCs/>
                <w:u w:val="single"/>
                <w:rPrChange w:id="2238" w:author="Fan, Qi" w:date="2024-09-06T14:18:00Z">
                  <w:rPr>
                    <w:ins w:id="2239" w:author="Fan, Qi" w:date="2024-09-06T14:18:00Z"/>
                    <w:rFonts w:ascii="Calibri" w:eastAsia="Times New Roman" w:hAnsi="Calibri" w:cs="Calibri"/>
                    <w:b/>
                    <w:bCs/>
                    <w:color w:val="548235"/>
                    <w:u w:val="single"/>
                  </w:rPr>
                </w:rPrChange>
              </w:rPr>
            </w:pPr>
            <w:ins w:id="2240" w:author="Fan, Qi" w:date="2024-09-06T14:18:00Z">
              <w:r w:rsidRPr="00AB576B">
                <w:rPr>
                  <w:rFonts w:ascii="Calibri" w:eastAsia="Times New Roman" w:hAnsi="Calibri" w:cs="Calibri"/>
                  <w:b/>
                  <w:bCs/>
                  <w:u w:val="single"/>
                  <w:rPrChange w:id="2241" w:author="Fan, Qi" w:date="2024-09-06T14:18:00Z">
                    <w:rPr>
                      <w:rFonts w:ascii="Calibri" w:eastAsia="Times New Roman" w:hAnsi="Calibri" w:cs="Calibri"/>
                      <w:b/>
                      <w:bCs/>
                      <w:color w:val="548235"/>
                      <w:u w:val="single"/>
                    </w:rPr>
                  </w:rPrChange>
                </w:rPr>
                <w:t>I</w:t>
              </w:r>
            </w:ins>
          </w:p>
        </w:tc>
        <w:tc>
          <w:tcPr>
            <w:tcW w:w="1189" w:type="dxa"/>
            <w:noWrap/>
            <w:vAlign w:val="center"/>
            <w:hideMark/>
            <w:tcPrChange w:id="2242" w:author="Fan, Qi" w:date="2024-09-06T14:19:00Z">
              <w:tcPr>
                <w:tcW w:w="942" w:type="dxa"/>
                <w:gridSpan w:val="2"/>
                <w:noWrap/>
                <w:hideMark/>
              </w:tcPr>
            </w:tcPrChange>
          </w:tcPr>
          <w:p w14:paraId="17DF0984"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243" w:author="Fan, Qi" w:date="2024-09-06T14:18:00Z"/>
                <w:rFonts w:ascii="Calibri" w:eastAsia="Times New Roman" w:hAnsi="Calibri" w:cs="Calibri"/>
                <w:i/>
                <w:iCs/>
                <w:color w:val="000000"/>
              </w:rPr>
            </w:pPr>
            <w:ins w:id="2244" w:author="Fan, Qi" w:date="2024-09-06T14:18:00Z">
              <w:r w:rsidRPr="00AB576B">
                <w:rPr>
                  <w:rFonts w:ascii="Calibri" w:eastAsia="Times New Roman" w:hAnsi="Calibri" w:cs="Calibri"/>
                  <w:i/>
                  <w:iCs/>
                  <w:color w:val="000000"/>
                </w:rPr>
                <w:t>180</w:t>
              </w:r>
            </w:ins>
          </w:p>
        </w:tc>
        <w:tc>
          <w:tcPr>
            <w:tcW w:w="1134" w:type="dxa"/>
            <w:noWrap/>
            <w:vAlign w:val="center"/>
            <w:hideMark/>
            <w:tcPrChange w:id="2245" w:author="Fan, Qi" w:date="2024-09-06T14:19:00Z">
              <w:tcPr>
                <w:tcW w:w="1262" w:type="dxa"/>
                <w:gridSpan w:val="2"/>
                <w:noWrap/>
                <w:hideMark/>
              </w:tcPr>
            </w:tcPrChange>
          </w:tcPr>
          <w:p w14:paraId="627CD0FC"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246" w:author="Fan, Qi" w:date="2024-09-06T14:18:00Z"/>
                <w:rFonts w:ascii="Calibri" w:eastAsia="Times New Roman" w:hAnsi="Calibri" w:cs="Calibri"/>
                <w:i/>
                <w:iCs/>
                <w:color w:val="000000"/>
              </w:rPr>
            </w:pPr>
            <w:ins w:id="2247" w:author="Fan, Qi" w:date="2024-09-06T14:18:00Z">
              <w:r w:rsidRPr="00AB576B">
                <w:rPr>
                  <w:rFonts w:ascii="Calibri" w:eastAsia="Times New Roman" w:hAnsi="Calibri" w:cs="Calibri"/>
                  <w:i/>
                  <w:iCs/>
                  <w:color w:val="000000"/>
                </w:rPr>
                <w:t>90</w:t>
              </w:r>
            </w:ins>
          </w:p>
        </w:tc>
        <w:tc>
          <w:tcPr>
            <w:tcW w:w="1144" w:type="dxa"/>
            <w:noWrap/>
            <w:vAlign w:val="center"/>
            <w:hideMark/>
            <w:tcPrChange w:id="2248" w:author="Fan, Qi" w:date="2024-09-06T14:19:00Z">
              <w:tcPr>
                <w:tcW w:w="1262" w:type="dxa"/>
                <w:gridSpan w:val="2"/>
                <w:noWrap/>
                <w:hideMark/>
              </w:tcPr>
            </w:tcPrChange>
          </w:tcPr>
          <w:p w14:paraId="696A510D"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249" w:author="Fan, Qi" w:date="2024-09-06T14:18:00Z"/>
                <w:rFonts w:ascii="Calibri" w:eastAsia="Times New Roman" w:hAnsi="Calibri" w:cs="Calibri"/>
                <w:i/>
                <w:iCs/>
                <w:color w:val="000000"/>
              </w:rPr>
            </w:pPr>
            <w:ins w:id="2250" w:author="Fan, Qi" w:date="2024-09-06T14:18:00Z">
              <w:r w:rsidRPr="00AB576B">
                <w:rPr>
                  <w:rFonts w:ascii="Calibri" w:eastAsia="Times New Roman" w:hAnsi="Calibri" w:cs="Calibri"/>
                  <w:i/>
                  <w:iCs/>
                  <w:color w:val="000000"/>
                </w:rPr>
                <w:t>70</w:t>
              </w:r>
            </w:ins>
          </w:p>
        </w:tc>
        <w:tc>
          <w:tcPr>
            <w:tcW w:w="1124" w:type="dxa"/>
            <w:noWrap/>
            <w:vAlign w:val="center"/>
            <w:hideMark/>
            <w:tcPrChange w:id="2251" w:author="Fan, Qi" w:date="2024-09-06T14:19:00Z">
              <w:tcPr>
                <w:tcW w:w="942" w:type="dxa"/>
                <w:noWrap/>
                <w:hideMark/>
              </w:tcPr>
            </w:tcPrChange>
          </w:tcPr>
          <w:p w14:paraId="2EB44314"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252" w:author="Fan, Qi" w:date="2024-09-06T14:18:00Z"/>
                <w:rFonts w:ascii="Calibri" w:eastAsia="Times New Roman" w:hAnsi="Calibri" w:cs="Calibri"/>
                <w:i/>
                <w:iCs/>
                <w:color w:val="000000"/>
              </w:rPr>
            </w:pPr>
            <w:ins w:id="2253" w:author="Fan, Qi" w:date="2024-09-06T14:18:00Z">
              <w:r w:rsidRPr="00AB576B">
                <w:rPr>
                  <w:rFonts w:ascii="Calibri" w:eastAsia="Times New Roman" w:hAnsi="Calibri" w:cs="Calibri"/>
                  <w:i/>
                  <w:iCs/>
                  <w:color w:val="000000"/>
                </w:rPr>
                <w:t>160</w:t>
              </w:r>
            </w:ins>
          </w:p>
        </w:tc>
        <w:tc>
          <w:tcPr>
            <w:tcW w:w="1275" w:type="dxa"/>
            <w:noWrap/>
            <w:vAlign w:val="center"/>
            <w:hideMark/>
            <w:tcPrChange w:id="2254" w:author="Fan, Qi" w:date="2024-09-06T14:19:00Z">
              <w:tcPr>
                <w:tcW w:w="1262" w:type="dxa"/>
                <w:gridSpan w:val="3"/>
                <w:noWrap/>
                <w:hideMark/>
              </w:tcPr>
            </w:tcPrChange>
          </w:tcPr>
          <w:p w14:paraId="547E2A8F"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255" w:author="Fan, Qi" w:date="2024-09-06T14:18:00Z"/>
                <w:rFonts w:ascii="Calibri" w:eastAsia="Times New Roman" w:hAnsi="Calibri" w:cs="Calibri"/>
                <w:i/>
                <w:iCs/>
                <w:color w:val="000000"/>
              </w:rPr>
            </w:pPr>
            <w:ins w:id="2256" w:author="Fan, Qi" w:date="2024-09-06T14:18:00Z">
              <w:r w:rsidRPr="00AB576B">
                <w:rPr>
                  <w:rFonts w:ascii="Calibri" w:eastAsia="Times New Roman" w:hAnsi="Calibri" w:cs="Calibri"/>
                  <w:i/>
                  <w:iCs/>
                  <w:color w:val="000000"/>
                </w:rPr>
                <w:t>90</w:t>
              </w:r>
            </w:ins>
          </w:p>
        </w:tc>
        <w:tc>
          <w:tcPr>
            <w:tcW w:w="1068" w:type="dxa"/>
            <w:noWrap/>
            <w:vAlign w:val="center"/>
            <w:hideMark/>
            <w:tcPrChange w:id="2257" w:author="Fan, Qi" w:date="2024-09-06T14:19:00Z">
              <w:tcPr>
                <w:tcW w:w="1262" w:type="dxa"/>
                <w:noWrap/>
                <w:hideMark/>
              </w:tcPr>
            </w:tcPrChange>
          </w:tcPr>
          <w:p w14:paraId="0733970E"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258" w:author="Fan, Qi" w:date="2024-09-06T14:18:00Z"/>
                <w:rFonts w:ascii="Calibri" w:eastAsia="Times New Roman" w:hAnsi="Calibri" w:cs="Calibri"/>
                <w:i/>
                <w:iCs/>
                <w:color w:val="000000"/>
              </w:rPr>
            </w:pPr>
            <w:ins w:id="2259" w:author="Fan, Qi" w:date="2024-09-06T14:18:00Z">
              <w:r w:rsidRPr="00AB576B">
                <w:rPr>
                  <w:rFonts w:ascii="Calibri" w:eastAsia="Times New Roman" w:hAnsi="Calibri" w:cs="Calibri"/>
                  <w:i/>
                  <w:iCs/>
                  <w:color w:val="000000"/>
                </w:rPr>
                <w:t>70</w:t>
              </w:r>
            </w:ins>
          </w:p>
        </w:tc>
      </w:tr>
      <w:tr w:rsidR="00AB576B" w:rsidRPr="00AB576B" w14:paraId="0D0216C7" w14:textId="77777777" w:rsidTr="00AB576B">
        <w:tblPrEx>
          <w:tblW w:w="9001" w:type="dxa"/>
          <w:tblPrExChange w:id="2260" w:author="Fan, Qi" w:date="2024-09-06T14:19:00Z">
            <w:tblPrEx>
              <w:tblW w:w="10562" w:type="dxa"/>
            </w:tblPrEx>
          </w:tblPrExChange>
        </w:tblPrEx>
        <w:trPr>
          <w:cnfStyle w:val="000000100000" w:firstRow="0" w:lastRow="0" w:firstColumn="0" w:lastColumn="0" w:oddVBand="0" w:evenVBand="0" w:oddHBand="1" w:evenHBand="0" w:firstRowFirstColumn="0" w:firstRowLastColumn="0" w:lastRowFirstColumn="0" w:lastRowLastColumn="0"/>
          <w:trHeight w:val="459"/>
          <w:ins w:id="2261" w:author="Fan, Qi" w:date="2024-09-06T14:18:00Z"/>
          <w:trPrChange w:id="2262" w:author="Fan, Qi" w:date="2024-09-06T14:19:00Z">
            <w:trPr>
              <w:trHeight w:val="408"/>
            </w:trPr>
          </w:trPrChange>
        </w:trPr>
        <w:tc>
          <w:tcPr>
            <w:cnfStyle w:val="001000000000" w:firstRow="0" w:lastRow="0" w:firstColumn="1" w:lastColumn="0" w:oddVBand="0" w:evenVBand="0" w:oddHBand="0" w:evenHBand="0" w:firstRowFirstColumn="0" w:firstRowLastColumn="0" w:lastRowFirstColumn="0" w:lastRowLastColumn="0"/>
            <w:tcW w:w="1717" w:type="dxa"/>
            <w:vMerge/>
            <w:vAlign w:val="center"/>
            <w:hideMark/>
            <w:tcPrChange w:id="2263" w:author="Fan, Qi" w:date="2024-09-06T14:19:00Z">
              <w:tcPr>
                <w:tcW w:w="2021" w:type="dxa"/>
                <w:gridSpan w:val="2"/>
                <w:vMerge/>
                <w:hideMark/>
              </w:tcPr>
            </w:tcPrChange>
          </w:tcPr>
          <w:p w14:paraId="086B1520" w14:textId="77777777" w:rsidR="00AB576B" w:rsidRPr="00AB576B" w:rsidRDefault="00AB576B">
            <w:pPr>
              <w:jc w:val="center"/>
              <w:cnfStyle w:val="001000100000" w:firstRow="0" w:lastRow="0" w:firstColumn="1" w:lastColumn="0" w:oddVBand="0" w:evenVBand="0" w:oddHBand="1" w:evenHBand="0" w:firstRowFirstColumn="0" w:firstRowLastColumn="0" w:lastRowFirstColumn="0" w:lastRowLastColumn="0"/>
              <w:rPr>
                <w:ins w:id="2264" w:author="Fan, Qi" w:date="2024-09-06T14:18:00Z"/>
                <w:rFonts w:ascii="Calibri" w:eastAsia="Times New Roman" w:hAnsi="Calibri" w:cs="Calibri"/>
                <w:color w:val="000000"/>
                <w:sz w:val="28"/>
                <w:szCs w:val="28"/>
              </w:rPr>
              <w:pPrChange w:id="2265" w:author="Fan, Qi" w:date="2024-09-06T14:19:00Z">
                <w:pPr>
                  <w:cnfStyle w:val="001000100000" w:firstRow="0" w:lastRow="0" w:firstColumn="1" w:lastColumn="0" w:oddVBand="0" w:evenVBand="0" w:oddHBand="1" w:evenHBand="0" w:firstRowFirstColumn="0" w:firstRowLastColumn="0" w:lastRowFirstColumn="0" w:lastRowLastColumn="0"/>
                </w:pPr>
              </w:pPrChange>
            </w:pPr>
          </w:p>
        </w:tc>
        <w:tc>
          <w:tcPr>
            <w:tcW w:w="350" w:type="dxa"/>
            <w:noWrap/>
            <w:vAlign w:val="center"/>
            <w:hideMark/>
            <w:tcPrChange w:id="2266" w:author="Fan, Qi" w:date="2024-09-06T14:19:00Z">
              <w:tcPr>
                <w:tcW w:w="379" w:type="dxa"/>
                <w:gridSpan w:val="2"/>
                <w:noWrap/>
                <w:hideMark/>
              </w:tcPr>
            </w:tcPrChange>
          </w:tcPr>
          <w:p w14:paraId="0F163070"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67" w:author="Fan, Qi" w:date="2024-09-06T14:18:00Z"/>
                <w:rFonts w:ascii="Calibri" w:eastAsia="Times New Roman" w:hAnsi="Calibri" w:cs="Calibri"/>
                <w:b/>
                <w:bCs/>
                <w:u w:val="single"/>
                <w:rPrChange w:id="2268" w:author="Fan, Qi" w:date="2024-09-06T14:18:00Z">
                  <w:rPr>
                    <w:ins w:id="2269" w:author="Fan, Qi" w:date="2024-09-06T14:18:00Z"/>
                    <w:rFonts w:ascii="Calibri" w:eastAsia="Times New Roman" w:hAnsi="Calibri" w:cs="Calibri"/>
                    <w:b/>
                    <w:bCs/>
                    <w:color w:val="FF0000"/>
                    <w:u w:val="single"/>
                  </w:rPr>
                </w:rPrChange>
              </w:rPr>
            </w:pPr>
            <w:ins w:id="2270" w:author="Fan, Qi" w:date="2024-09-06T14:18:00Z">
              <w:r w:rsidRPr="00AB576B">
                <w:rPr>
                  <w:rFonts w:ascii="Calibri" w:eastAsia="Times New Roman" w:hAnsi="Calibri" w:cs="Calibri"/>
                  <w:b/>
                  <w:bCs/>
                  <w:u w:val="single"/>
                  <w:rPrChange w:id="2271" w:author="Fan, Qi" w:date="2024-09-06T14:18:00Z">
                    <w:rPr>
                      <w:rFonts w:ascii="Calibri" w:eastAsia="Times New Roman" w:hAnsi="Calibri" w:cs="Calibri"/>
                      <w:b/>
                      <w:bCs/>
                      <w:color w:val="FF0000"/>
                      <w:u w:val="single"/>
                    </w:rPr>
                  </w:rPrChange>
                </w:rPr>
                <w:t>A</w:t>
              </w:r>
            </w:ins>
          </w:p>
        </w:tc>
        <w:tc>
          <w:tcPr>
            <w:tcW w:w="1189" w:type="dxa"/>
            <w:noWrap/>
            <w:vAlign w:val="center"/>
            <w:hideMark/>
            <w:tcPrChange w:id="2272" w:author="Fan, Qi" w:date="2024-09-06T14:19:00Z">
              <w:tcPr>
                <w:tcW w:w="1109" w:type="dxa"/>
                <w:gridSpan w:val="2"/>
                <w:noWrap/>
                <w:hideMark/>
              </w:tcPr>
            </w:tcPrChange>
          </w:tcPr>
          <w:p w14:paraId="614CFAEC"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73" w:author="Fan, Qi" w:date="2024-09-06T14:18:00Z"/>
                <w:rFonts w:ascii="Calibri" w:eastAsia="Times New Roman" w:hAnsi="Calibri" w:cs="Calibri"/>
                <w:i/>
                <w:iCs/>
                <w:color w:val="000000"/>
              </w:rPr>
            </w:pPr>
            <w:ins w:id="2274" w:author="Fan, Qi" w:date="2024-09-06T14:18:00Z">
              <w:r w:rsidRPr="00AB576B">
                <w:rPr>
                  <w:rFonts w:ascii="Calibri" w:eastAsia="Times New Roman" w:hAnsi="Calibri" w:cs="Calibri"/>
                  <w:i/>
                  <w:iCs/>
                  <w:color w:val="000000"/>
                </w:rPr>
                <w:t>200</w:t>
              </w:r>
            </w:ins>
          </w:p>
        </w:tc>
        <w:tc>
          <w:tcPr>
            <w:tcW w:w="1134" w:type="dxa"/>
            <w:noWrap/>
            <w:vAlign w:val="center"/>
            <w:hideMark/>
            <w:tcPrChange w:id="2275" w:author="Fan, Qi" w:date="2024-09-06T14:19:00Z">
              <w:tcPr>
                <w:tcW w:w="1486" w:type="dxa"/>
                <w:gridSpan w:val="2"/>
                <w:noWrap/>
                <w:hideMark/>
              </w:tcPr>
            </w:tcPrChange>
          </w:tcPr>
          <w:p w14:paraId="61431F73"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76" w:author="Fan, Qi" w:date="2024-09-06T14:18:00Z"/>
                <w:rFonts w:ascii="Calibri" w:eastAsia="Times New Roman" w:hAnsi="Calibri" w:cs="Calibri"/>
                <w:i/>
                <w:iCs/>
                <w:color w:val="000000"/>
              </w:rPr>
            </w:pPr>
            <w:ins w:id="2277" w:author="Fan, Qi" w:date="2024-09-06T14:18:00Z">
              <w:r w:rsidRPr="00AB576B">
                <w:rPr>
                  <w:rFonts w:ascii="Calibri" w:eastAsia="Times New Roman" w:hAnsi="Calibri" w:cs="Calibri"/>
                  <w:i/>
                  <w:iCs/>
                  <w:color w:val="000000"/>
                </w:rPr>
                <w:t>120</w:t>
              </w:r>
            </w:ins>
          </w:p>
        </w:tc>
        <w:tc>
          <w:tcPr>
            <w:tcW w:w="1144" w:type="dxa"/>
            <w:noWrap/>
            <w:vAlign w:val="center"/>
            <w:hideMark/>
            <w:tcPrChange w:id="2278" w:author="Fan, Qi" w:date="2024-09-06T14:19:00Z">
              <w:tcPr>
                <w:tcW w:w="1486" w:type="dxa"/>
                <w:gridSpan w:val="3"/>
                <w:noWrap/>
                <w:hideMark/>
              </w:tcPr>
            </w:tcPrChange>
          </w:tcPr>
          <w:p w14:paraId="671A784F"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79" w:author="Fan, Qi" w:date="2024-09-06T14:18:00Z"/>
                <w:rFonts w:ascii="Calibri" w:eastAsia="Times New Roman" w:hAnsi="Calibri" w:cs="Calibri"/>
                <w:i/>
                <w:iCs/>
                <w:color w:val="000000"/>
              </w:rPr>
            </w:pPr>
            <w:ins w:id="2280" w:author="Fan, Qi" w:date="2024-09-06T14:18:00Z">
              <w:r w:rsidRPr="00AB576B">
                <w:rPr>
                  <w:rFonts w:ascii="Calibri" w:eastAsia="Times New Roman" w:hAnsi="Calibri" w:cs="Calibri"/>
                  <w:i/>
                  <w:iCs/>
                  <w:color w:val="000000"/>
                </w:rPr>
                <w:t>40</w:t>
              </w:r>
            </w:ins>
          </w:p>
        </w:tc>
        <w:tc>
          <w:tcPr>
            <w:tcW w:w="1124" w:type="dxa"/>
            <w:noWrap/>
            <w:vAlign w:val="center"/>
            <w:hideMark/>
            <w:tcPrChange w:id="2281" w:author="Fan, Qi" w:date="2024-09-06T14:19:00Z">
              <w:tcPr>
                <w:tcW w:w="1109" w:type="dxa"/>
                <w:noWrap/>
                <w:hideMark/>
              </w:tcPr>
            </w:tcPrChange>
          </w:tcPr>
          <w:p w14:paraId="7D86605D"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82" w:author="Fan, Qi" w:date="2024-09-06T14:18:00Z"/>
                <w:rFonts w:ascii="Calibri" w:eastAsia="Times New Roman" w:hAnsi="Calibri" w:cs="Calibri"/>
                <w:i/>
                <w:iCs/>
                <w:color w:val="000000"/>
              </w:rPr>
            </w:pPr>
            <w:ins w:id="2283" w:author="Fan, Qi" w:date="2024-09-06T14:18:00Z">
              <w:r w:rsidRPr="00AB576B">
                <w:rPr>
                  <w:rFonts w:ascii="Calibri" w:eastAsia="Times New Roman" w:hAnsi="Calibri" w:cs="Calibri"/>
                  <w:i/>
                  <w:iCs/>
                  <w:color w:val="000000"/>
                </w:rPr>
                <w:t>180</w:t>
              </w:r>
            </w:ins>
          </w:p>
        </w:tc>
        <w:tc>
          <w:tcPr>
            <w:tcW w:w="1275" w:type="dxa"/>
            <w:noWrap/>
            <w:vAlign w:val="center"/>
            <w:hideMark/>
            <w:tcPrChange w:id="2284" w:author="Fan, Qi" w:date="2024-09-06T14:19:00Z">
              <w:tcPr>
                <w:tcW w:w="1486" w:type="dxa"/>
                <w:gridSpan w:val="3"/>
                <w:noWrap/>
                <w:hideMark/>
              </w:tcPr>
            </w:tcPrChange>
          </w:tcPr>
          <w:p w14:paraId="272BBEAE"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85" w:author="Fan, Qi" w:date="2024-09-06T14:18:00Z"/>
                <w:rFonts w:ascii="Calibri" w:eastAsia="Times New Roman" w:hAnsi="Calibri" w:cs="Calibri"/>
                <w:i/>
                <w:iCs/>
                <w:color w:val="000000"/>
              </w:rPr>
            </w:pPr>
            <w:ins w:id="2286" w:author="Fan, Qi" w:date="2024-09-06T14:18:00Z">
              <w:r w:rsidRPr="00AB576B">
                <w:rPr>
                  <w:rFonts w:ascii="Calibri" w:eastAsia="Times New Roman" w:hAnsi="Calibri" w:cs="Calibri"/>
                  <w:i/>
                  <w:iCs/>
                  <w:color w:val="000000"/>
                </w:rPr>
                <w:t>100</w:t>
              </w:r>
            </w:ins>
          </w:p>
        </w:tc>
        <w:tc>
          <w:tcPr>
            <w:tcW w:w="1068" w:type="dxa"/>
            <w:noWrap/>
            <w:vAlign w:val="center"/>
            <w:hideMark/>
            <w:tcPrChange w:id="2287" w:author="Fan, Qi" w:date="2024-09-06T14:19:00Z">
              <w:tcPr>
                <w:tcW w:w="1486" w:type="dxa"/>
                <w:noWrap/>
                <w:hideMark/>
              </w:tcPr>
            </w:tcPrChange>
          </w:tcPr>
          <w:p w14:paraId="543EEC75"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288" w:author="Fan, Qi" w:date="2024-09-06T14:18:00Z"/>
                <w:rFonts w:ascii="Calibri" w:eastAsia="Times New Roman" w:hAnsi="Calibri" w:cs="Calibri"/>
                <w:i/>
                <w:iCs/>
                <w:color w:val="000000"/>
              </w:rPr>
            </w:pPr>
            <w:ins w:id="2289" w:author="Fan, Qi" w:date="2024-09-06T14:18:00Z">
              <w:r w:rsidRPr="00AB576B">
                <w:rPr>
                  <w:rFonts w:ascii="Calibri" w:eastAsia="Times New Roman" w:hAnsi="Calibri" w:cs="Calibri"/>
                  <w:i/>
                  <w:iCs/>
                  <w:color w:val="000000"/>
                </w:rPr>
                <w:t>30</w:t>
              </w:r>
            </w:ins>
          </w:p>
        </w:tc>
      </w:tr>
      <w:tr w:rsidR="00AB576B" w:rsidRPr="00AB576B" w14:paraId="14A1FC8A" w14:textId="77777777" w:rsidTr="00AB576B">
        <w:tblPrEx>
          <w:tblW w:w="9001" w:type="dxa"/>
          <w:tblPrExChange w:id="2290" w:author="Fan, Qi" w:date="2024-09-06T14:19:00Z">
            <w:tblPrEx>
              <w:tblW w:w="8973" w:type="dxa"/>
            </w:tblPrEx>
          </w:tblPrExChange>
        </w:tblPrEx>
        <w:trPr>
          <w:trHeight w:val="459"/>
          <w:ins w:id="2291" w:author="Fan, Qi" w:date="2024-09-06T14:18:00Z"/>
          <w:trPrChange w:id="2292" w:author="Fan, Qi" w:date="2024-09-06T14:19:00Z">
            <w:trPr>
              <w:gridAfter w:val="0"/>
              <w:trHeight w:val="459"/>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2293" w:author="Fan, Qi" w:date="2024-09-06T14:19:00Z">
              <w:tcPr>
                <w:tcW w:w="1717" w:type="dxa"/>
                <w:vMerge w:val="restart"/>
                <w:noWrap/>
                <w:hideMark/>
              </w:tcPr>
            </w:tcPrChange>
          </w:tcPr>
          <w:p w14:paraId="243094B4" w14:textId="77777777" w:rsidR="00AB576B" w:rsidRPr="00AB576B" w:rsidRDefault="00AB576B">
            <w:pPr>
              <w:jc w:val="center"/>
              <w:rPr>
                <w:ins w:id="2294" w:author="Fan, Qi" w:date="2024-09-06T14:18:00Z"/>
                <w:rFonts w:ascii="Calibri" w:eastAsia="Times New Roman" w:hAnsi="Calibri" w:cs="Calibri"/>
                <w:color w:val="000000"/>
                <w:sz w:val="28"/>
                <w:szCs w:val="28"/>
              </w:rPr>
            </w:pPr>
            <w:ins w:id="2295" w:author="Fan, Qi" w:date="2024-09-06T14:18:00Z">
              <w:r w:rsidRPr="00AB576B">
                <w:rPr>
                  <w:rFonts w:ascii="Calibri" w:eastAsia="Times New Roman" w:hAnsi="Calibri" w:cs="Calibri"/>
                  <w:color w:val="000000"/>
                  <w:sz w:val="28"/>
                  <w:szCs w:val="28"/>
                </w:rPr>
                <w:t>11,50%</w:t>
              </w:r>
            </w:ins>
          </w:p>
        </w:tc>
        <w:tc>
          <w:tcPr>
            <w:tcW w:w="350" w:type="dxa"/>
            <w:noWrap/>
            <w:vAlign w:val="center"/>
            <w:hideMark/>
            <w:tcPrChange w:id="2296" w:author="Fan, Qi" w:date="2024-09-06T14:19:00Z">
              <w:tcPr>
                <w:tcW w:w="322" w:type="dxa"/>
                <w:gridSpan w:val="2"/>
                <w:noWrap/>
                <w:hideMark/>
              </w:tcPr>
            </w:tcPrChange>
          </w:tcPr>
          <w:p w14:paraId="76C59102"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297" w:author="Fan, Qi" w:date="2024-09-06T14:18:00Z"/>
                <w:rFonts w:ascii="Calibri" w:eastAsia="Times New Roman" w:hAnsi="Calibri" w:cs="Calibri"/>
                <w:b/>
                <w:bCs/>
                <w:u w:val="single"/>
                <w:rPrChange w:id="2298" w:author="Fan, Qi" w:date="2024-09-06T14:18:00Z">
                  <w:rPr>
                    <w:ins w:id="2299" w:author="Fan, Qi" w:date="2024-09-06T14:18:00Z"/>
                    <w:rFonts w:ascii="Calibri" w:eastAsia="Times New Roman" w:hAnsi="Calibri" w:cs="Calibri"/>
                    <w:b/>
                    <w:bCs/>
                    <w:color w:val="548235"/>
                    <w:u w:val="single"/>
                  </w:rPr>
                </w:rPrChange>
              </w:rPr>
            </w:pPr>
            <w:ins w:id="2300" w:author="Fan, Qi" w:date="2024-09-06T14:18:00Z">
              <w:r w:rsidRPr="00AB576B">
                <w:rPr>
                  <w:rFonts w:ascii="Calibri" w:eastAsia="Times New Roman" w:hAnsi="Calibri" w:cs="Calibri"/>
                  <w:b/>
                  <w:bCs/>
                  <w:u w:val="single"/>
                  <w:rPrChange w:id="2301" w:author="Fan, Qi" w:date="2024-09-06T14:18:00Z">
                    <w:rPr>
                      <w:rFonts w:ascii="Calibri" w:eastAsia="Times New Roman" w:hAnsi="Calibri" w:cs="Calibri"/>
                      <w:b/>
                      <w:bCs/>
                      <w:color w:val="548235"/>
                      <w:u w:val="single"/>
                    </w:rPr>
                  </w:rPrChange>
                </w:rPr>
                <w:t>I</w:t>
              </w:r>
            </w:ins>
          </w:p>
        </w:tc>
        <w:tc>
          <w:tcPr>
            <w:tcW w:w="1189" w:type="dxa"/>
            <w:noWrap/>
            <w:vAlign w:val="center"/>
            <w:hideMark/>
            <w:tcPrChange w:id="2302" w:author="Fan, Qi" w:date="2024-09-06T14:19:00Z">
              <w:tcPr>
                <w:tcW w:w="942" w:type="dxa"/>
                <w:gridSpan w:val="2"/>
                <w:noWrap/>
                <w:hideMark/>
              </w:tcPr>
            </w:tcPrChange>
          </w:tcPr>
          <w:p w14:paraId="1458EED8"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03" w:author="Fan, Qi" w:date="2024-09-06T14:18:00Z"/>
                <w:rFonts w:ascii="Calibri" w:eastAsia="Times New Roman" w:hAnsi="Calibri" w:cs="Calibri"/>
                <w:i/>
                <w:iCs/>
                <w:color w:val="000000"/>
              </w:rPr>
            </w:pPr>
            <w:ins w:id="2304" w:author="Fan, Qi" w:date="2024-09-06T14:18:00Z">
              <w:r w:rsidRPr="00AB576B">
                <w:rPr>
                  <w:rFonts w:ascii="Calibri" w:eastAsia="Times New Roman" w:hAnsi="Calibri" w:cs="Calibri"/>
                  <w:i/>
                  <w:iCs/>
                  <w:color w:val="000000"/>
                </w:rPr>
                <w:t>200</w:t>
              </w:r>
            </w:ins>
          </w:p>
        </w:tc>
        <w:tc>
          <w:tcPr>
            <w:tcW w:w="1134" w:type="dxa"/>
            <w:noWrap/>
            <w:vAlign w:val="center"/>
            <w:hideMark/>
            <w:tcPrChange w:id="2305" w:author="Fan, Qi" w:date="2024-09-06T14:19:00Z">
              <w:tcPr>
                <w:tcW w:w="1262" w:type="dxa"/>
                <w:gridSpan w:val="2"/>
                <w:noWrap/>
                <w:hideMark/>
              </w:tcPr>
            </w:tcPrChange>
          </w:tcPr>
          <w:p w14:paraId="32CF8459"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06" w:author="Fan, Qi" w:date="2024-09-06T14:18:00Z"/>
                <w:rFonts w:ascii="Calibri" w:eastAsia="Times New Roman" w:hAnsi="Calibri" w:cs="Calibri"/>
                <w:i/>
                <w:iCs/>
                <w:color w:val="000000"/>
              </w:rPr>
            </w:pPr>
            <w:ins w:id="2307" w:author="Fan, Qi" w:date="2024-09-06T14:18:00Z">
              <w:r w:rsidRPr="00AB576B">
                <w:rPr>
                  <w:rFonts w:ascii="Calibri" w:eastAsia="Times New Roman" w:hAnsi="Calibri" w:cs="Calibri"/>
                  <w:i/>
                  <w:iCs/>
                  <w:color w:val="000000"/>
                </w:rPr>
                <w:t>120</w:t>
              </w:r>
            </w:ins>
          </w:p>
        </w:tc>
        <w:tc>
          <w:tcPr>
            <w:tcW w:w="1144" w:type="dxa"/>
            <w:noWrap/>
            <w:vAlign w:val="center"/>
            <w:hideMark/>
            <w:tcPrChange w:id="2308" w:author="Fan, Qi" w:date="2024-09-06T14:19:00Z">
              <w:tcPr>
                <w:tcW w:w="1262" w:type="dxa"/>
                <w:gridSpan w:val="2"/>
                <w:noWrap/>
                <w:hideMark/>
              </w:tcPr>
            </w:tcPrChange>
          </w:tcPr>
          <w:p w14:paraId="5E1526CB"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09" w:author="Fan, Qi" w:date="2024-09-06T14:18:00Z"/>
                <w:rFonts w:ascii="Calibri" w:eastAsia="Times New Roman" w:hAnsi="Calibri" w:cs="Calibri"/>
                <w:i/>
                <w:iCs/>
                <w:color w:val="000000"/>
              </w:rPr>
            </w:pPr>
            <w:ins w:id="2310" w:author="Fan, Qi" w:date="2024-09-06T14:18:00Z">
              <w:r w:rsidRPr="00AB576B">
                <w:rPr>
                  <w:rFonts w:ascii="Calibri" w:eastAsia="Times New Roman" w:hAnsi="Calibri" w:cs="Calibri"/>
                  <w:i/>
                  <w:iCs/>
                  <w:color w:val="000000"/>
                </w:rPr>
                <w:t>80</w:t>
              </w:r>
            </w:ins>
          </w:p>
        </w:tc>
        <w:tc>
          <w:tcPr>
            <w:tcW w:w="1124" w:type="dxa"/>
            <w:noWrap/>
            <w:vAlign w:val="center"/>
            <w:hideMark/>
            <w:tcPrChange w:id="2311" w:author="Fan, Qi" w:date="2024-09-06T14:19:00Z">
              <w:tcPr>
                <w:tcW w:w="942" w:type="dxa"/>
                <w:noWrap/>
                <w:hideMark/>
              </w:tcPr>
            </w:tcPrChange>
          </w:tcPr>
          <w:p w14:paraId="6C7E1921"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12" w:author="Fan, Qi" w:date="2024-09-06T14:18:00Z"/>
                <w:rFonts w:ascii="Calibri" w:eastAsia="Times New Roman" w:hAnsi="Calibri" w:cs="Calibri"/>
                <w:i/>
                <w:iCs/>
                <w:color w:val="000000"/>
              </w:rPr>
            </w:pPr>
            <w:ins w:id="2313" w:author="Fan, Qi" w:date="2024-09-06T14:18:00Z">
              <w:r w:rsidRPr="00AB576B">
                <w:rPr>
                  <w:rFonts w:ascii="Calibri" w:eastAsia="Times New Roman" w:hAnsi="Calibri" w:cs="Calibri"/>
                  <w:i/>
                  <w:iCs/>
                  <w:color w:val="000000"/>
                </w:rPr>
                <w:t>200</w:t>
              </w:r>
            </w:ins>
          </w:p>
        </w:tc>
        <w:tc>
          <w:tcPr>
            <w:tcW w:w="1275" w:type="dxa"/>
            <w:noWrap/>
            <w:vAlign w:val="center"/>
            <w:hideMark/>
            <w:tcPrChange w:id="2314" w:author="Fan, Qi" w:date="2024-09-06T14:19:00Z">
              <w:tcPr>
                <w:tcW w:w="1262" w:type="dxa"/>
                <w:gridSpan w:val="3"/>
                <w:noWrap/>
                <w:hideMark/>
              </w:tcPr>
            </w:tcPrChange>
          </w:tcPr>
          <w:p w14:paraId="3C96E998"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15" w:author="Fan, Qi" w:date="2024-09-06T14:18:00Z"/>
                <w:rFonts w:ascii="Calibri" w:eastAsia="Times New Roman" w:hAnsi="Calibri" w:cs="Calibri"/>
                <w:i/>
                <w:iCs/>
                <w:color w:val="000000"/>
              </w:rPr>
            </w:pPr>
            <w:ins w:id="2316" w:author="Fan, Qi" w:date="2024-09-06T14:18:00Z">
              <w:r w:rsidRPr="00AB576B">
                <w:rPr>
                  <w:rFonts w:ascii="Calibri" w:eastAsia="Times New Roman" w:hAnsi="Calibri" w:cs="Calibri"/>
                  <w:i/>
                  <w:iCs/>
                  <w:color w:val="000000"/>
                </w:rPr>
                <w:t>110</w:t>
              </w:r>
            </w:ins>
          </w:p>
        </w:tc>
        <w:tc>
          <w:tcPr>
            <w:tcW w:w="1068" w:type="dxa"/>
            <w:noWrap/>
            <w:vAlign w:val="center"/>
            <w:hideMark/>
            <w:tcPrChange w:id="2317" w:author="Fan, Qi" w:date="2024-09-06T14:19:00Z">
              <w:tcPr>
                <w:tcW w:w="1262" w:type="dxa"/>
                <w:noWrap/>
                <w:hideMark/>
              </w:tcPr>
            </w:tcPrChange>
          </w:tcPr>
          <w:p w14:paraId="048C478F"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18" w:author="Fan, Qi" w:date="2024-09-06T14:18:00Z"/>
                <w:rFonts w:ascii="Calibri" w:eastAsia="Times New Roman" w:hAnsi="Calibri" w:cs="Calibri"/>
                <w:i/>
                <w:iCs/>
                <w:color w:val="000000"/>
              </w:rPr>
            </w:pPr>
            <w:ins w:id="2319" w:author="Fan, Qi" w:date="2024-09-06T14:18:00Z">
              <w:r w:rsidRPr="00AB576B">
                <w:rPr>
                  <w:rFonts w:ascii="Calibri" w:eastAsia="Times New Roman" w:hAnsi="Calibri" w:cs="Calibri"/>
                  <w:i/>
                  <w:iCs/>
                  <w:color w:val="000000"/>
                </w:rPr>
                <w:t>100</w:t>
              </w:r>
            </w:ins>
          </w:p>
        </w:tc>
      </w:tr>
      <w:tr w:rsidR="00AB576B" w:rsidRPr="00AB576B" w14:paraId="4FD8E6D9" w14:textId="77777777" w:rsidTr="00AB576B">
        <w:tblPrEx>
          <w:tblW w:w="9001" w:type="dxa"/>
          <w:tblPrExChange w:id="2320" w:author="Fan, Qi" w:date="2024-09-06T14:19:00Z">
            <w:tblPrEx>
              <w:tblW w:w="10562" w:type="dxa"/>
            </w:tblPrEx>
          </w:tblPrExChange>
        </w:tblPrEx>
        <w:trPr>
          <w:cnfStyle w:val="000000100000" w:firstRow="0" w:lastRow="0" w:firstColumn="0" w:lastColumn="0" w:oddVBand="0" w:evenVBand="0" w:oddHBand="1" w:evenHBand="0" w:firstRowFirstColumn="0" w:firstRowLastColumn="0" w:lastRowFirstColumn="0" w:lastRowLastColumn="0"/>
          <w:trHeight w:val="459"/>
          <w:ins w:id="2321" w:author="Fan, Qi" w:date="2024-09-06T14:18:00Z"/>
          <w:trPrChange w:id="2322" w:author="Fan, Qi" w:date="2024-09-06T14:19:00Z">
            <w:trPr>
              <w:trHeight w:val="408"/>
            </w:trPr>
          </w:trPrChange>
        </w:trPr>
        <w:tc>
          <w:tcPr>
            <w:cnfStyle w:val="001000000000" w:firstRow="0" w:lastRow="0" w:firstColumn="1" w:lastColumn="0" w:oddVBand="0" w:evenVBand="0" w:oddHBand="0" w:evenHBand="0" w:firstRowFirstColumn="0" w:firstRowLastColumn="0" w:lastRowFirstColumn="0" w:lastRowLastColumn="0"/>
            <w:tcW w:w="1717" w:type="dxa"/>
            <w:vMerge/>
            <w:vAlign w:val="center"/>
            <w:hideMark/>
            <w:tcPrChange w:id="2323" w:author="Fan, Qi" w:date="2024-09-06T14:19:00Z">
              <w:tcPr>
                <w:tcW w:w="2021" w:type="dxa"/>
                <w:gridSpan w:val="2"/>
                <w:vMerge/>
                <w:hideMark/>
              </w:tcPr>
            </w:tcPrChange>
          </w:tcPr>
          <w:p w14:paraId="2561E777" w14:textId="77777777" w:rsidR="00AB576B" w:rsidRPr="00AB576B" w:rsidRDefault="00AB576B">
            <w:pPr>
              <w:jc w:val="center"/>
              <w:cnfStyle w:val="001000100000" w:firstRow="0" w:lastRow="0" w:firstColumn="1" w:lastColumn="0" w:oddVBand="0" w:evenVBand="0" w:oddHBand="1" w:evenHBand="0" w:firstRowFirstColumn="0" w:firstRowLastColumn="0" w:lastRowFirstColumn="0" w:lastRowLastColumn="0"/>
              <w:rPr>
                <w:ins w:id="2324" w:author="Fan, Qi" w:date="2024-09-06T14:18:00Z"/>
                <w:rFonts w:ascii="Calibri" w:eastAsia="Times New Roman" w:hAnsi="Calibri" w:cs="Calibri"/>
                <w:color w:val="000000"/>
                <w:sz w:val="28"/>
                <w:szCs w:val="28"/>
              </w:rPr>
              <w:pPrChange w:id="2325" w:author="Fan, Qi" w:date="2024-09-06T14:19:00Z">
                <w:pPr>
                  <w:cnfStyle w:val="001000100000" w:firstRow="0" w:lastRow="0" w:firstColumn="1" w:lastColumn="0" w:oddVBand="0" w:evenVBand="0" w:oddHBand="1" w:evenHBand="0" w:firstRowFirstColumn="0" w:firstRowLastColumn="0" w:lastRowFirstColumn="0" w:lastRowLastColumn="0"/>
                </w:pPr>
              </w:pPrChange>
            </w:pPr>
          </w:p>
        </w:tc>
        <w:tc>
          <w:tcPr>
            <w:tcW w:w="350" w:type="dxa"/>
            <w:noWrap/>
            <w:vAlign w:val="center"/>
            <w:hideMark/>
            <w:tcPrChange w:id="2326" w:author="Fan, Qi" w:date="2024-09-06T14:19:00Z">
              <w:tcPr>
                <w:tcW w:w="379" w:type="dxa"/>
                <w:gridSpan w:val="2"/>
                <w:noWrap/>
                <w:hideMark/>
              </w:tcPr>
            </w:tcPrChange>
          </w:tcPr>
          <w:p w14:paraId="37F995F3"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27" w:author="Fan, Qi" w:date="2024-09-06T14:18:00Z"/>
                <w:rFonts w:ascii="Calibri" w:eastAsia="Times New Roman" w:hAnsi="Calibri" w:cs="Calibri"/>
                <w:b/>
                <w:bCs/>
                <w:u w:val="single"/>
                <w:rPrChange w:id="2328" w:author="Fan, Qi" w:date="2024-09-06T14:18:00Z">
                  <w:rPr>
                    <w:ins w:id="2329" w:author="Fan, Qi" w:date="2024-09-06T14:18:00Z"/>
                    <w:rFonts w:ascii="Calibri" w:eastAsia="Times New Roman" w:hAnsi="Calibri" w:cs="Calibri"/>
                    <w:b/>
                    <w:bCs/>
                    <w:color w:val="FF0000"/>
                    <w:u w:val="single"/>
                  </w:rPr>
                </w:rPrChange>
              </w:rPr>
            </w:pPr>
            <w:ins w:id="2330" w:author="Fan, Qi" w:date="2024-09-06T14:18:00Z">
              <w:r w:rsidRPr="00AB576B">
                <w:rPr>
                  <w:rFonts w:ascii="Calibri" w:eastAsia="Times New Roman" w:hAnsi="Calibri" w:cs="Calibri"/>
                  <w:b/>
                  <w:bCs/>
                  <w:u w:val="single"/>
                  <w:rPrChange w:id="2331" w:author="Fan, Qi" w:date="2024-09-06T14:18:00Z">
                    <w:rPr>
                      <w:rFonts w:ascii="Calibri" w:eastAsia="Times New Roman" w:hAnsi="Calibri" w:cs="Calibri"/>
                      <w:b/>
                      <w:bCs/>
                      <w:color w:val="FF0000"/>
                      <w:u w:val="single"/>
                    </w:rPr>
                  </w:rPrChange>
                </w:rPr>
                <w:t>A</w:t>
              </w:r>
            </w:ins>
          </w:p>
        </w:tc>
        <w:tc>
          <w:tcPr>
            <w:tcW w:w="1189" w:type="dxa"/>
            <w:noWrap/>
            <w:vAlign w:val="center"/>
            <w:hideMark/>
            <w:tcPrChange w:id="2332" w:author="Fan, Qi" w:date="2024-09-06T14:19:00Z">
              <w:tcPr>
                <w:tcW w:w="1109" w:type="dxa"/>
                <w:gridSpan w:val="2"/>
                <w:noWrap/>
                <w:hideMark/>
              </w:tcPr>
            </w:tcPrChange>
          </w:tcPr>
          <w:p w14:paraId="7CFA5D52"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33" w:author="Fan, Qi" w:date="2024-09-06T14:18:00Z"/>
                <w:rFonts w:ascii="Calibri" w:eastAsia="Times New Roman" w:hAnsi="Calibri" w:cs="Calibri"/>
                <w:i/>
                <w:iCs/>
                <w:color w:val="000000"/>
              </w:rPr>
            </w:pPr>
            <w:ins w:id="2334" w:author="Fan, Qi" w:date="2024-09-06T14:18:00Z">
              <w:r w:rsidRPr="00AB576B">
                <w:rPr>
                  <w:rFonts w:ascii="Calibri" w:eastAsia="Times New Roman" w:hAnsi="Calibri" w:cs="Calibri"/>
                  <w:i/>
                  <w:iCs/>
                  <w:color w:val="000000"/>
                </w:rPr>
                <w:t>200</w:t>
              </w:r>
            </w:ins>
          </w:p>
        </w:tc>
        <w:tc>
          <w:tcPr>
            <w:tcW w:w="1134" w:type="dxa"/>
            <w:noWrap/>
            <w:vAlign w:val="center"/>
            <w:hideMark/>
            <w:tcPrChange w:id="2335" w:author="Fan, Qi" w:date="2024-09-06T14:19:00Z">
              <w:tcPr>
                <w:tcW w:w="1486" w:type="dxa"/>
                <w:gridSpan w:val="2"/>
                <w:noWrap/>
                <w:hideMark/>
              </w:tcPr>
            </w:tcPrChange>
          </w:tcPr>
          <w:p w14:paraId="2BDB0F06"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36" w:author="Fan, Qi" w:date="2024-09-06T14:18:00Z"/>
                <w:rFonts w:ascii="Calibri" w:eastAsia="Times New Roman" w:hAnsi="Calibri" w:cs="Calibri"/>
                <w:i/>
                <w:iCs/>
                <w:color w:val="000000"/>
              </w:rPr>
            </w:pPr>
            <w:ins w:id="2337" w:author="Fan, Qi" w:date="2024-09-06T14:18:00Z">
              <w:r w:rsidRPr="00AB576B">
                <w:rPr>
                  <w:rFonts w:ascii="Calibri" w:eastAsia="Times New Roman" w:hAnsi="Calibri" w:cs="Calibri"/>
                  <w:i/>
                  <w:iCs/>
                  <w:color w:val="000000"/>
                </w:rPr>
                <w:t>120</w:t>
              </w:r>
            </w:ins>
          </w:p>
        </w:tc>
        <w:tc>
          <w:tcPr>
            <w:tcW w:w="1144" w:type="dxa"/>
            <w:noWrap/>
            <w:vAlign w:val="center"/>
            <w:hideMark/>
            <w:tcPrChange w:id="2338" w:author="Fan, Qi" w:date="2024-09-06T14:19:00Z">
              <w:tcPr>
                <w:tcW w:w="1486" w:type="dxa"/>
                <w:gridSpan w:val="3"/>
                <w:noWrap/>
                <w:hideMark/>
              </w:tcPr>
            </w:tcPrChange>
          </w:tcPr>
          <w:p w14:paraId="0DDC12F4"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39" w:author="Fan, Qi" w:date="2024-09-06T14:18:00Z"/>
                <w:rFonts w:ascii="Calibri" w:eastAsia="Times New Roman" w:hAnsi="Calibri" w:cs="Calibri"/>
                <w:i/>
                <w:iCs/>
                <w:color w:val="000000"/>
              </w:rPr>
            </w:pPr>
            <w:ins w:id="2340" w:author="Fan, Qi" w:date="2024-09-06T14:18:00Z">
              <w:r w:rsidRPr="00AB576B">
                <w:rPr>
                  <w:rFonts w:ascii="Calibri" w:eastAsia="Times New Roman" w:hAnsi="Calibri" w:cs="Calibri"/>
                  <w:i/>
                  <w:iCs/>
                  <w:color w:val="000000"/>
                </w:rPr>
                <w:t>60</w:t>
              </w:r>
            </w:ins>
          </w:p>
        </w:tc>
        <w:tc>
          <w:tcPr>
            <w:tcW w:w="1124" w:type="dxa"/>
            <w:noWrap/>
            <w:vAlign w:val="center"/>
            <w:hideMark/>
            <w:tcPrChange w:id="2341" w:author="Fan, Qi" w:date="2024-09-06T14:19:00Z">
              <w:tcPr>
                <w:tcW w:w="1109" w:type="dxa"/>
                <w:noWrap/>
                <w:hideMark/>
              </w:tcPr>
            </w:tcPrChange>
          </w:tcPr>
          <w:p w14:paraId="4ECFCFD7"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42" w:author="Fan, Qi" w:date="2024-09-06T14:18:00Z"/>
                <w:rFonts w:ascii="Calibri" w:eastAsia="Times New Roman" w:hAnsi="Calibri" w:cs="Calibri"/>
                <w:i/>
                <w:iCs/>
                <w:color w:val="000000"/>
              </w:rPr>
            </w:pPr>
            <w:ins w:id="2343" w:author="Fan, Qi" w:date="2024-09-06T14:18:00Z">
              <w:r w:rsidRPr="00AB576B">
                <w:rPr>
                  <w:rFonts w:ascii="Calibri" w:eastAsia="Times New Roman" w:hAnsi="Calibri" w:cs="Calibri"/>
                  <w:i/>
                  <w:iCs/>
                  <w:color w:val="000000"/>
                </w:rPr>
                <w:t>240</w:t>
              </w:r>
            </w:ins>
          </w:p>
        </w:tc>
        <w:tc>
          <w:tcPr>
            <w:tcW w:w="1275" w:type="dxa"/>
            <w:noWrap/>
            <w:vAlign w:val="center"/>
            <w:hideMark/>
            <w:tcPrChange w:id="2344" w:author="Fan, Qi" w:date="2024-09-06T14:19:00Z">
              <w:tcPr>
                <w:tcW w:w="1486" w:type="dxa"/>
                <w:gridSpan w:val="3"/>
                <w:noWrap/>
                <w:hideMark/>
              </w:tcPr>
            </w:tcPrChange>
          </w:tcPr>
          <w:p w14:paraId="15654399"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45" w:author="Fan, Qi" w:date="2024-09-06T14:18:00Z"/>
                <w:rFonts w:ascii="Calibri" w:eastAsia="Times New Roman" w:hAnsi="Calibri" w:cs="Calibri"/>
                <w:i/>
                <w:iCs/>
                <w:color w:val="000000"/>
              </w:rPr>
            </w:pPr>
            <w:ins w:id="2346" w:author="Fan, Qi" w:date="2024-09-06T14:18:00Z">
              <w:r w:rsidRPr="00AB576B">
                <w:rPr>
                  <w:rFonts w:ascii="Calibri" w:eastAsia="Times New Roman" w:hAnsi="Calibri" w:cs="Calibri"/>
                  <w:i/>
                  <w:iCs/>
                  <w:color w:val="000000"/>
                </w:rPr>
                <w:t>110</w:t>
              </w:r>
            </w:ins>
          </w:p>
        </w:tc>
        <w:tc>
          <w:tcPr>
            <w:tcW w:w="1068" w:type="dxa"/>
            <w:noWrap/>
            <w:vAlign w:val="center"/>
            <w:hideMark/>
            <w:tcPrChange w:id="2347" w:author="Fan, Qi" w:date="2024-09-06T14:19:00Z">
              <w:tcPr>
                <w:tcW w:w="1486" w:type="dxa"/>
                <w:noWrap/>
                <w:hideMark/>
              </w:tcPr>
            </w:tcPrChange>
          </w:tcPr>
          <w:p w14:paraId="68DF0BE9"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48" w:author="Fan, Qi" w:date="2024-09-06T14:18:00Z"/>
                <w:rFonts w:ascii="Calibri" w:eastAsia="Times New Roman" w:hAnsi="Calibri" w:cs="Calibri"/>
                <w:i/>
                <w:iCs/>
                <w:color w:val="000000"/>
              </w:rPr>
            </w:pPr>
            <w:ins w:id="2349" w:author="Fan, Qi" w:date="2024-09-06T14:18:00Z">
              <w:r w:rsidRPr="00AB576B">
                <w:rPr>
                  <w:rFonts w:ascii="Calibri" w:eastAsia="Times New Roman" w:hAnsi="Calibri" w:cs="Calibri"/>
                  <w:i/>
                  <w:iCs/>
                  <w:color w:val="000000"/>
                </w:rPr>
                <w:t>100</w:t>
              </w:r>
            </w:ins>
          </w:p>
        </w:tc>
      </w:tr>
      <w:tr w:rsidR="00AB576B" w:rsidRPr="00AB576B" w14:paraId="1B9C689E" w14:textId="77777777" w:rsidTr="00AB576B">
        <w:tblPrEx>
          <w:tblW w:w="9001" w:type="dxa"/>
          <w:tblPrExChange w:id="2350" w:author="Fan, Qi" w:date="2024-09-06T14:19:00Z">
            <w:tblPrEx>
              <w:tblW w:w="8973" w:type="dxa"/>
            </w:tblPrEx>
          </w:tblPrExChange>
        </w:tblPrEx>
        <w:trPr>
          <w:trHeight w:val="459"/>
          <w:ins w:id="2351" w:author="Fan, Qi" w:date="2024-09-06T14:18:00Z"/>
          <w:trPrChange w:id="2352" w:author="Fan, Qi" w:date="2024-09-06T14:19:00Z">
            <w:trPr>
              <w:gridAfter w:val="0"/>
              <w:trHeight w:val="459"/>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2353" w:author="Fan, Qi" w:date="2024-09-06T14:19:00Z">
              <w:tcPr>
                <w:tcW w:w="1717" w:type="dxa"/>
                <w:vMerge w:val="restart"/>
                <w:noWrap/>
                <w:hideMark/>
              </w:tcPr>
            </w:tcPrChange>
          </w:tcPr>
          <w:p w14:paraId="4F1D00AD" w14:textId="77777777" w:rsidR="00AB576B" w:rsidRPr="00AB576B" w:rsidRDefault="00AB576B">
            <w:pPr>
              <w:jc w:val="center"/>
              <w:rPr>
                <w:ins w:id="2354" w:author="Fan, Qi" w:date="2024-09-06T14:18:00Z"/>
                <w:rFonts w:ascii="Calibri" w:eastAsia="Times New Roman" w:hAnsi="Calibri" w:cs="Calibri"/>
                <w:color w:val="000000"/>
                <w:sz w:val="28"/>
                <w:szCs w:val="28"/>
              </w:rPr>
            </w:pPr>
            <w:ins w:id="2355" w:author="Fan, Qi" w:date="2024-09-06T14:18:00Z">
              <w:r w:rsidRPr="00AB576B">
                <w:rPr>
                  <w:rFonts w:ascii="Calibri" w:eastAsia="Times New Roman" w:hAnsi="Calibri" w:cs="Calibri"/>
                  <w:color w:val="000000"/>
                  <w:sz w:val="28"/>
                  <w:szCs w:val="28"/>
                </w:rPr>
                <w:t>15,00%</w:t>
              </w:r>
            </w:ins>
          </w:p>
        </w:tc>
        <w:tc>
          <w:tcPr>
            <w:tcW w:w="350" w:type="dxa"/>
            <w:noWrap/>
            <w:vAlign w:val="center"/>
            <w:hideMark/>
            <w:tcPrChange w:id="2356" w:author="Fan, Qi" w:date="2024-09-06T14:19:00Z">
              <w:tcPr>
                <w:tcW w:w="322" w:type="dxa"/>
                <w:gridSpan w:val="2"/>
                <w:noWrap/>
                <w:hideMark/>
              </w:tcPr>
            </w:tcPrChange>
          </w:tcPr>
          <w:p w14:paraId="26AFD1A1"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57" w:author="Fan, Qi" w:date="2024-09-06T14:18:00Z"/>
                <w:rFonts w:ascii="Calibri" w:eastAsia="Times New Roman" w:hAnsi="Calibri" w:cs="Calibri"/>
                <w:b/>
                <w:bCs/>
                <w:u w:val="single"/>
                <w:rPrChange w:id="2358" w:author="Fan, Qi" w:date="2024-09-06T14:18:00Z">
                  <w:rPr>
                    <w:ins w:id="2359" w:author="Fan, Qi" w:date="2024-09-06T14:18:00Z"/>
                    <w:rFonts w:ascii="Calibri" w:eastAsia="Times New Roman" w:hAnsi="Calibri" w:cs="Calibri"/>
                    <w:b/>
                    <w:bCs/>
                    <w:color w:val="548235"/>
                    <w:u w:val="single"/>
                  </w:rPr>
                </w:rPrChange>
              </w:rPr>
            </w:pPr>
            <w:ins w:id="2360" w:author="Fan, Qi" w:date="2024-09-06T14:18:00Z">
              <w:r w:rsidRPr="00AB576B">
                <w:rPr>
                  <w:rFonts w:ascii="Calibri" w:eastAsia="Times New Roman" w:hAnsi="Calibri" w:cs="Calibri"/>
                  <w:b/>
                  <w:bCs/>
                  <w:u w:val="single"/>
                  <w:rPrChange w:id="2361" w:author="Fan, Qi" w:date="2024-09-06T14:18:00Z">
                    <w:rPr>
                      <w:rFonts w:ascii="Calibri" w:eastAsia="Times New Roman" w:hAnsi="Calibri" w:cs="Calibri"/>
                      <w:b/>
                      <w:bCs/>
                      <w:color w:val="548235"/>
                      <w:u w:val="single"/>
                    </w:rPr>
                  </w:rPrChange>
                </w:rPr>
                <w:t>I</w:t>
              </w:r>
            </w:ins>
          </w:p>
        </w:tc>
        <w:tc>
          <w:tcPr>
            <w:tcW w:w="1189" w:type="dxa"/>
            <w:noWrap/>
            <w:vAlign w:val="center"/>
            <w:hideMark/>
            <w:tcPrChange w:id="2362" w:author="Fan, Qi" w:date="2024-09-06T14:19:00Z">
              <w:tcPr>
                <w:tcW w:w="942" w:type="dxa"/>
                <w:gridSpan w:val="2"/>
                <w:noWrap/>
                <w:hideMark/>
              </w:tcPr>
            </w:tcPrChange>
          </w:tcPr>
          <w:p w14:paraId="4209CCBA"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63" w:author="Fan, Qi" w:date="2024-09-06T14:18:00Z"/>
                <w:rFonts w:ascii="Calibri" w:eastAsia="Times New Roman" w:hAnsi="Calibri" w:cs="Calibri"/>
                <w:i/>
                <w:iCs/>
                <w:color w:val="000000"/>
              </w:rPr>
            </w:pPr>
            <w:ins w:id="2364" w:author="Fan, Qi" w:date="2024-09-06T14:18:00Z">
              <w:r w:rsidRPr="00AB576B">
                <w:rPr>
                  <w:rFonts w:ascii="Calibri" w:eastAsia="Times New Roman" w:hAnsi="Calibri" w:cs="Calibri"/>
                  <w:i/>
                  <w:iCs/>
                  <w:color w:val="000000"/>
                </w:rPr>
                <w:t>280</w:t>
              </w:r>
            </w:ins>
          </w:p>
        </w:tc>
        <w:tc>
          <w:tcPr>
            <w:tcW w:w="1134" w:type="dxa"/>
            <w:noWrap/>
            <w:vAlign w:val="center"/>
            <w:hideMark/>
            <w:tcPrChange w:id="2365" w:author="Fan, Qi" w:date="2024-09-06T14:19:00Z">
              <w:tcPr>
                <w:tcW w:w="1262" w:type="dxa"/>
                <w:gridSpan w:val="2"/>
                <w:noWrap/>
                <w:hideMark/>
              </w:tcPr>
            </w:tcPrChange>
          </w:tcPr>
          <w:p w14:paraId="0CFFE11A"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66" w:author="Fan, Qi" w:date="2024-09-06T14:18:00Z"/>
                <w:rFonts w:ascii="Calibri" w:eastAsia="Times New Roman" w:hAnsi="Calibri" w:cs="Calibri"/>
                <w:i/>
                <w:iCs/>
                <w:color w:val="000000"/>
              </w:rPr>
            </w:pPr>
            <w:ins w:id="2367" w:author="Fan, Qi" w:date="2024-09-06T14:18:00Z">
              <w:r w:rsidRPr="00AB576B">
                <w:rPr>
                  <w:rFonts w:ascii="Calibri" w:eastAsia="Times New Roman" w:hAnsi="Calibri" w:cs="Calibri"/>
                  <w:i/>
                  <w:iCs/>
                  <w:color w:val="000000"/>
                </w:rPr>
                <w:t>160</w:t>
              </w:r>
            </w:ins>
          </w:p>
        </w:tc>
        <w:tc>
          <w:tcPr>
            <w:tcW w:w="1144" w:type="dxa"/>
            <w:noWrap/>
            <w:vAlign w:val="center"/>
            <w:hideMark/>
            <w:tcPrChange w:id="2368" w:author="Fan, Qi" w:date="2024-09-06T14:19:00Z">
              <w:tcPr>
                <w:tcW w:w="1262" w:type="dxa"/>
                <w:gridSpan w:val="2"/>
                <w:noWrap/>
                <w:hideMark/>
              </w:tcPr>
            </w:tcPrChange>
          </w:tcPr>
          <w:p w14:paraId="4F6B5AA4"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69" w:author="Fan, Qi" w:date="2024-09-06T14:18:00Z"/>
                <w:rFonts w:ascii="Calibri" w:eastAsia="Times New Roman" w:hAnsi="Calibri" w:cs="Calibri"/>
                <w:i/>
                <w:iCs/>
                <w:color w:val="000000"/>
              </w:rPr>
            </w:pPr>
            <w:ins w:id="2370" w:author="Fan, Qi" w:date="2024-09-06T14:18:00Z">
              <w:r w:rsidRPr="00AB576B">
                <w:rPr>
                  <w:rFonts w:ascii="Calibri" w:eastAsia="Times New Roman" w:hAnsi="Calibri" w:cs="Calibri"/>
                  <w:i/>
                  <w:iCs/>
                  <w:color w:val="000000"/>
                </w:rPr>
                <w:t>70</w:t>
              </w:r>
            </w:ins>
          </w:p>
        </w:tc>
        <w:tc>
          <w:tcPr>
            <w:tcW w:w="1124" w:type="dxa"/>
            <w:noWrap/>
            <w:vAlign w:val="center"/>
            <w:hideMark/>
            <w:tcPrChange w:id="2371" w:author="Fan, Qi" w:date="2024-09-06T14:19:00Z">
              <w:tcPr>
                <w:tcW w:w="942" w:type="dxa"/>
                <w:noWrap/>
                <w:hideMark/>
              </w:tcPr>
            </w:tcPrChange>
          </w:tcPr>
          <w:p w14:paraId="64812842"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72" w:author="Fan, Qi" w:date="2024-09-06T14:18:00Z"/>
                <w:rFonts w:ascii="Calibri" w:eastAsia="Times New Roman" w:hAnsi="Calibri" w:cs="Calibri"/>
                <w:i/>
                <w:iCs/>
                <w:color w:val="000000"/>
              </w:rPr>
            </w:pPr>
            <w:ins w:id="2373" w:author="Fan, Qi" w:date="2024-09-06T14:18:00Z">
              <w:r w:rsidRPr="00AB576B">
                <w:rPr>
                  <w:rFonts w:ascii="Calibri" w:eastAsia="Times New Roman" w:hAnsi="Calibri" w:cs="Calibri"/>
                  <w:i/>
                  <w:iCs/>
                  <w:color w:val="000000"/>
                </w:rPr>
                <w:t>240</w:t>
              </w:r>
            </w:ins>
          </w:p>
        </w:tc>
        <w:tc>
          <w:tcPr>
            <w:tcW w:w="1275" w:type="dxa"/>
            <w:noWrap/>
            <w:vAlign w:val="center"/>
            <w:hideMark/>
            <w:tcPrChange w:id="2374" w:author="Fan, Qi" w:date="2024-09-06T14:19:00Z">
              <w:tcPr>
                <w:tcW w:w="1262" w:type="dxa"/>
                <w:gridSpan w:val="3"/>
                <w:noWrap/>
                <w:hideMark/>
              </w:tcPr>
            </w:tcPrChange>
          </w:tcPr>
          <w:p w14:paraId="49F24E48"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75" w:author="Fan, Qi" w:date="2024-09-06T14:18:00Z"/>
                <w:rFonts w:ascii="Calibri" w:eastAsia="Times New Roman" w:hAnsi="Calibri" w:cs="Calibri"/>
                <w:i/>
                <w:iCs/>
                <w:color w:val="000000"/>
              </w:rPr>
            </w:pPr>
            <w:ins w:id="2376" w:author="Fan, Qi" w:date="2024-09-06T14:18:00Z">
              <w:r w:rsidRPr="00AB576B">
                <w:rPr>
                  <w:rFonts w:ascii="Calibri" w:eastAsia="Times New Roman" w:hAnsi="Calibri" w:cs="Calibri"/>
                  <w:i/>
                  <w:iCs/>
                  <w:color w:val="000000"/>
                </w:rPr>
                <w:t>110</w:t>
              </w:r>
            </w:ins>
          </w:p>
        </w:tc>
        <w:tc>
          <w:tcPr>
            <w:tcW w:w="1068" w:type="dxa"/>
            <w:noWrap/>
            <w:vAlign w:val="center"/>
            <w:hideMark/>
            <w:tcPrChange w:id="2377" w:author="Fan, Qi" w:date="2024-09-06T14:19:00Z">
              <w:tcPr>
                <w:tcW w:w="1262" w:type="dxa"/>
                <w:noWrap/>
                <w:hideMark/>
              </w:tcPr>
            </w:tcPrChange>
          </w:tcPr>
          <w:p w14:paraId="6FB205FB" w14:textId="77777777" w:rsidR="00AB576B" w:rsidRPr="00AB576B" w:rsidRDefault="00AB576B">
            <w:pPr>
              <w:jc w:val="center"/>
              <w:cnfStyle w:val="000000000000" w:firstRow="0" w:lastRow="0" w:firstColumn="0" w:lastColumn="0" w:oddVBand="0" w:evenVBand="0" w:oddHBand="0" w:evenHBand="0" w:firstRowFirstColumn="0" w:firstRowLastColumn="0" w:lastRowFirstColumn="0" w:lastRowLastColumn="0"/>
              <w:rPr>
                <w:ins w:id="2378" w:author="Fan, Qi" w:date="2024-09-06T14:18:00Z"/>
                <w:rFonts w:ascii="Calibri" w:eastAsia="Times New Roman" w:hAnsi="Calibri" w:cs="Calibri"/>
                <w:i/>
                <w:iCs/>
                <w:color w:val="000000"/>
              </w:rPr>
            </w:pPr>
            <w:ins w:id="2379" w:author="Fan, Qi" w:date="2024-09-06T14:18:00Z">
              <w:r w:rsidRPr="00AB576B">
                <w:rPr>
                  <w:rFonts w:ascii="Calibri" w:eastAsia="Times New Roman" w:hAnsi="Calibri" w:cs="Calibri"/>
                  <w:i/>
                  <w:iCs/>
                  <w:color w:val="000000"/>
                </w:rPr>
                <w:t>50</w:t>
              </w:r>
            </w:ins>
          </w:p>
        </w:tc>
      </w:tr>
      <w:tr w:rsidR="00AB576B" w:rsidRPr="00AB576B" w14:paraId="06294E02" w14:textId="77777777" w:rsidTr="00AB576B">
        <w:tblPrEx>
          <w:tblW w:w="9001" w:type="dxa"/>
          <w:tblPrExChange w:id="2380" w:author="Fan, Qi" w:date="2024-09-06T14:19:00Z">
            <w:tblPrEx>
              <w:tblW w:w="10562" w:type="dxa"/>
            </w:tblPrEx>
          </w:tblPrExChange>
        </w:tblPrEx>
        <w:trPr>
          <w:cnfStyle w:val="000000100000" w:firstRow="0" w:lastRow="0" w:firstColumn="0" w:lastColumn="0" w:oddVBand="0" w:evenVBand="0" w:oddHBand="1" w:evenHBand="0" w:firstRowFirstColumn="0" w:firstRowLastColumn="0" w:lastRowFirstColumn="0" w:lastRowLastColumn="0"/>
          <w:trHeight w:val="459"/>
          <w:ins w:id="2381" w:author="Fan, Qi" w:date="2024-09-06T14:18:00Z"/>
          <w:trPrChange w:id="2382" w:author="Fan, Qi" w:date="2024-09-06T14:19:00Z">
            <w:trPr>
              <w:trHeight w:val="408"/>
            </w:trPr>
          </w:trPrChange>
        </w:trPr>
        <w:tc>
          <w:tcPr>
            <w:cnfStyle w:val="001000000000" w:firstRow="0" w:lastRow="0" w:firstColumn="1" w:lastColumn="0" w:oddVBand="0" w:evenVBand="0" w:oddHBand="0" w:evenHBand="0" w:firstRowFirstColumn="0" w:firstRowLastColumn="0" w:lastRowFirstColumn="0" w:lastRowLastColumn="0"/>
            <w:tcW w:w="1717" w:type="dxa"/>
            <w:vMerge/>
            <w:vAlign w:val="center"/>
            <w:hideMark/>
            <w:tcPrChange w:id="2383" w:author="Fan, Qi" w:date="2024-09-06T14:19:00Z">
              <w:tcPr>
                <w:tcW w:w="2021" w:type="dxa"/>
                <w:gridSpan w:val="2"/>
                <w:vMerge/>
                <w:hideMark/>
              </w:tcPr>
            </w:tcPrChange>
          </w:tcPr>
          <w:p w14:paraId="5A6647BE" w14:textId="77777777" w:rsidR="00AB576B" w:rsidRPr="00AB576B" w:rsidRDefault="00AB576B">
            <w:pPr>
              <w:jc w:val="center"/>
              <w:cnfStyle w:val="001000100000" w:firstRow="0" w:lastRow="0" w:firstColumn="1" w:lastColumn="0" w:oddVBand="0" w:evenVBand="0" w:oddHBand="1" w:evenHBand="0" w:firstRowFirstColumn="0" w:firstRowLastColumn="0" w:lastRowFirstColumn="0" w:lastRowLastColumn="0"/>
              <w:rPr>
                <w:ins w:id="2384" w:author="Fan, Qi" w:date="2024-09-06T14:18:00Z"/>
                <w:rFonts w:ascii="Calibri" w:eastAsia="Times New Roman" w:hAnsi="Calibri" w:cs="Calibri"/>
                <w:color w:val="000000"/>
                <w:sz w:val="28"/>
                <w:szCs w:val="28"/>
              </w:rPr>
              <w:pPrChange w:id="2385" w:author="Fan, Qi" w:date="2024-09-06T14:19:00Z">
                <w:pPr>
                  <w:cnfStyle w:val="001000100000" w:firstRow="0" w:lastRow="0" w:firstColumn="1" w:lastColumn="0" w:oddVBand="0" w:evenVBand="0" w:oddHBand="1" w:evenHBand="0" w:firstRowFirstColumn="0" w:firstRowLastColumn="0" w:lastRowFirstColumn="0" w:lastRowLastColumn="0"/>
                </w:pPr>
              </w:pPrChange>
            </w:pPr>
          </w:p>
        </w:tc>
        <w:tc>
          <w:tcPr>
            <w:tcW w:w="350" w:type="dxa"/>
            <w:noWrap/>
            <w:vAlign w:val="center"/>
            <w:hideMark/>
            <w:tcPrChange w:id="2386" w:author="Fan, Qi" w:date="2024-09-06T14:19:00Z">
              <w:tcPr>
                <w:tcW w:w="379" w:type="dxa"/>
                <w:gridSpan w:val="2"/>
                <w:noWrap/>
                <w:hideMark/>
              </w:tcPr>
            </w:tcPrChange>
          </w:tcPr>
          <w:p w14:paraId="20DB35C4"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87" w:author="Fan, Qi" w:date="2024-09-06T14:18:00Z"/>
                <w:rFonts w:ascii="Calibri" w:eastAsia="Times New Roman" w:hAnsi="Calibri" w:cs="Calibri"/>
                <w:b/>
                <w:bCs/>
                <w:u w:val="single"/>
                <w:rPrChange w:id="2388" w:author="Fan, Qi" w:date="2024-09-06T14:18:00Z">
                  <w:rPr>
                    <w:ins w:id="2389" w:author="Fan, Qi" w:date="2024-09-06T14:18:00Z"/>
                    <w:rFonts w:ascii="Calibri" w:eastAsia="Times New Roman" w:hAnsi="Calibri" w:cs="Calibri"/>
                    <w:b/>
                    <w:bCs/>
                    <w:color w:val="FF0000"/>
                    <w:u w:val="single"/>
                  </w:rPr>
                </w:rPrChange>
              </w:rPr>
            </w:pPr>
            <w:ins w:id="2390" w:author="Fan, Qi" w:date="2024-09-06T14:18:00Z">
              <w:r w:rsidRPr="00AB576B">
                <w:rPr>
                  <w:rFonts w:ascii="Calibri" w:eastAsia="Times New Roman" w:hAnsi="Calibri" w:cs="Calibri"/>
                  <w:b/>
                  <w:bCs/>
                  <w:u w:val="single"/>
                  <w:rPrChange w:id="2391" w:author="Fan, Qi" w:date="2024-09-06T14:18:00Z">
                    <w:rPr>
                      <w:rFonts w:ascii="Calibri" w:eastAsia="Times New Roman" w:hAnsi="Calibri" w:cs="Calibri"/>
                      <w:b/>
                      <w:bCs/>
                      <w:color w:val="FF0000"/>
                      <w:u w:val="single"/>
                    </w:rPr>
                  </w:rPrChange>
                </w:rPr>
                <w:t>A</w:t>
              </w:r>
            </w:ins>
          </w:p>
        </w:tc>
        <w:tc>
          <w:tcPr>
            <w:tcW w:w="1189" w:type="dxa"/>
            <w:noWrap/>
            <w:vAlign w:val="center"/>
            <w:hideMark/>
            <w:tcPrChange w:id="2392" w:author="Fan, Qi" w:date="2024-09-06T14:19:00Z">
              <w:tcPr>
                <w:tcW w:w="1109" w:type="dxa"/>
                <w:gridSpan w:val="2"/>
                <w:noWrap/>
                <w:hideMark/>
              </w:tcPr>
            </w:tcPrChange>
          </w:tcPr>
          <w:p w14:paraId="14AA6FB4"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93" w:author="Fan, Qi" w:date="2024-09-06T14:18:00Z"/>
                <w:rFonts w:ascii="Calibri" w:eastAsia="Times New Roman" w:hAnsi="Calibri" w:cs="Calibri"/>
                <w:i/>
                <w:iCs/>
                <w:color w:val="000000"/>
              </w:rPr>
            </w:pPr>
            <w:ins w:id="2394" w:author="Fan, Qi" w:date="2024-09-06T14:18:00Z">
              <w:r w:rsidRPr="00AB576B">
                <w:rPr>
                  <w:rFonts w:ascii="Calibri" w:eastAsia="Times New Roman" w:hAnsi="Calibri" w:cs="Calibri"/>
                  <w:i/>
                  <w:iCs/>
                  <w:color w:val="000000"/>
                </w:rPr>
                <w:t>600</w:t>
              </w:r>
            </w:ins>
          </w:p>
        </w:tc>
        <w:tc>
          <w:tcPr>
            <w:tcW w:w="1134" w:type="dxa"/>
            <w:noWrap/>
            <w:vAlign w:val="center"/>
            <w:hideMark/>
            <w:tcPrChange w:id="2395" w:author="Fan, Qi" w:date="2024-09-06T14:19:00Z">
              <w:tcPr>
                <w:tcW w:w="1486" w:type="dxa"/>
                <w:gridSpan w:val="2"/>
                <w:noWrap/>
                <w:hideMark/>
              </w:tcPr>
            </w:tcPrChange>
          </w:tcPr>
          <w:p w14:paraId="698C1B83"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96" w:author="Fan, Qi" w:date="2024-09-06T14:18:00Z"/>
                <w:rFonts w:ascii="Calibri" w:eastAsia="Times New Roman" w:hAnsi="Calibri" w:cs="Calibri"/>
                <w:i/>
                <w:iCs/>
                <w:color w:val="000000"/>
              </w:rPr>
            </w:pPr>
            <w:ins w:id="2397" w:author="Fan, Qi" w:date="2024-09-06T14:18:00Z">
              <w:r w:rsidRPr="00AB576B">
                <w:rPr>
                  <w:rFonts w:ascii="Calibri" w:eastAsia="Times New Roman" w:hAnsi="Calibri" w:cs="Calibri"/>
                  <w:i/>
                  <w:iCs/>
                  <w:color w:val="000000"/>
                </w:rPr>
                <w:t>300</w:t>
              </w:r>
            </w:ins>
          </w:p>
        </w:tc>
        <w:tc>
          <w:tcPr>
            <w:tcW w:w="1144" w:type="dxa"/>
            <w:noWrap/>
            <w:vAlign w:val="center"/>
            <w:hideMark/>
            <w:tcPrChange w:id="2398" w:author="Fan, Qi" w:date="2024-09-06T14:19:00Z">
              <w:tcPr>
                <w:tcW w:w="1486" w:type="dxa"/>
                <w:gridSpan w:val="3"/>
                <w:noWrap/>
                <w:hideMark/>
              </w:tcPr>
            </w:tcPrChange>
          </w:tcPr>
          <w:p w14:paraId="3F086999"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399" w:author="Fan, Qi" w:date="2024-09-06T14:18:00Z"/>
                <w:rFonts w:ascii="Calibri" w:eastAsia="Times New Roman" w:hAnsi="Calibri" w:cs="Calibri"/>
                <w:i/>
                <w:iCs/>
                <w:color w:val="000000"/>
              </w:rPr>
            </w:pPr>
            <w:ins w:id="2400" w:author="Fan, Qi" w:date="2024-09-06T14:18:00Z">
              <w:r w:rsidRPr="00AB576B">
                <w:rPr>
                  <w:rFonts w:ascii="Calibri" w:eastAsia="Times New Roman" w:hAnsi="Calibri" w:cs="Calibri"/>
                  <w:i/>
                  <w:iCs/>
                  <w:color w:val="000000"/>
                </w:rPr>
                <w:t>110</w:t>
              </w:r>
            </w:ins>
          </w:p>
        </w:tc>
        <w:tc>
          <w:tcPr>
            <w:tcW w:w="1124" w:type="dxa"/>
            <w:noWrap/>
            <w:vAlign w:val="center"/>
            <w:hideMark/>
            <w:tcPrChange w:id="2401" w:author="Fan, Qi" w:date="2024-09-06T14:19:00Z">
              <w:tcPr>
                <w:tcW w:w="1109" w:type="dxa"/>
                <w:noWrap/>
                <w:hideMark/>
              </w:tcPr>
            </w:tcPrChange>
          </w:tcPr>
          <w:p w14:paraId="40C7F9D5"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402" w:author="Fan, Qi" w:date="2024-09-06T14:18:00Z"/>
                <w:rFonts w:ascii="Calibri" w:eastAsia="Times New Roman" w:hAnsi="Calibri" w:cs="Calibri"/>
                <w:i/>
                <w:iCs/>
                <w:color w:val="000000"/>
              </w:rPr>
            </w:pPr>
            <w:ins w:id="2403" w:author="Fan, Qi" w:date="2024-09-06T14:18:00Z">
              <w:r w:rsidRPr="00AB576B">
                <w:rPr>
                  <w:rFonts w:ascii="Calibri" w:eastAsia="Times New Roman" w:hAnsi="Calibri" w:cs="Calibri"/>
                  <w:i/>
                  <w:iCs/>
                  <w:color w:val="000000"/>
                </w:rPr>
                <w:t>600</w:t>
              </w:r>
            </w:ins>
          </w:p>
        </w:tc>
        <w:tc>
          <w:tcPr>
            <w:tcW w:w="1275" w:type="dxa"/>
            <w:noWrap/>
            <w:vAlign w:val="center"/>
            <w:hideMark/>
            <w:tcPrChange w:id="2404" w:author="Fan, Qi" w:date="2024-09-06T14:19:00Z">
              <w:tcPr>
                <w:tcW w:w="1486" w:type="dxa"/>
                <w:gridSpan w:val="3"/>
                <w:noWrap/>
                <w:hideMark/>
              </w:tcPr>
            </w:tcPrChange>
          </w:tcPr>
          <w:p w14:paraId="52C845C2"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405" w:author="Fan, Qi" w:date="2024-09-06T14:18:00Z"/>
                <w:rFonts w:ascii="Calibri" w:eastAsia="Times New Roman" w:hAnsi="Calibri" w:cs="Calibri"/>
                <w:i/>
                <w:iCs/>
                <w:color w:val="000000"/>
              </w:rPr>
            </w:pPr>
            <w:ins w:id="2406" w:author="Fan, Qi" w:date="2024-09-06T14:18:00Z">
              <w:r w:rsidRPr="00AB576B">
                <w:rPr>
                  <w:rFonts w:ascii="Calibri" w:eastAsia="Times New Roman" w:hAnsi="Calibri" w:cs="Calibri"/>
                  <w:i/>
                  <w:iCs/>
                  <w:color w:val="000000"/>
                </w:rPr>
                <w:t>110</w:t>
              </w:r>
            </w:ins>
          </w:p>
        </w:tc>
        <w:tc>
          <w:tcPr>
            <w:tcW w:w="1068" w:type="dxa"/>
            <w:noWrap/>
            <w:vAlign w:val="center"/>
            <w:hideMark/>
            <w:tcPrChange w:id="2407" w:author="Fan, Qi" w:date="2024-09-06T14:19:00Z">
              <w:tcPr>
                <w:tcW w:w="1486" w:type="dxa"/>
                <w:noWrap/>
                <w:hideMark/>
              </w:tcPr>
            </w:tcPrChange>
          </w:tcPr>
          <w:p w14:paraId="6828F419" w14:textId="77777777" w:rsidR="00AB576B" w:rsidRPr="00AB576B" w:rsidRDefault="00AB576B">
            <w:pPr>
              <w:jc w:val="center"/>
              <w:cnfStyle w:val="000000100000" w:firstRow="0" w:lastRow="0" w:firstColumn="0" w:lastColumn="0" w:oddVBand="0" w:evenVBand="0" w:oddHBand="1" w:evenHBand="0" w:firstRowFirstColumn="0" w:firstRowLastColumn="0" w:lastRowFirstColumn="0" w:lastRowLastColumn="0"/>
              <w:rPr>
                <w:ins w:id="2408" w:author="Fan, Qi" w:date="2024-09-06T14:18:00Z"/>
                <w:rFonts w:ascii="Calibri" w:eastAsia="Times New Roman" w:hAnsi="Calibri" w:cs="Calibri"/>
                <w:i/>
                <w:iCs/>
                <w:color w:val="000000"/>
              </w:rPr>
            </w:pPr>
            <w:ins w:id="2409" w:author="Fan, Qi" w:date="2024-09-06T14:18:00Z">
              <w:r w:rsidRPr="00AB576B">
                <w:rPr>
                  <w:rFonts w:ascii="Calibri" w:eastAsia="Times New Roman" w:hAnsi="Calibri" w:cs="Calibri"/>
                  <w:i/>
                  <w:iCs/>
                  <w:color w:val="000000"/>
                </w:rPr>
                <w:t>70</w:t>
              </w:r>
            </w:ins>
          </w:p>
        </w:tc>
      </w:tr>
    </w:tbl>
    <w:p w14:paraId="63BBBB70" w14:textId="54198E96" w:rsidR="00AB576B" w:rsidRDefault="00AB576B" w:rsidP="00AB576B">
      <w:pPr>
        <w:rPr>
          <w:ins w:id="2410" w:author="Fan, Qi" w:date="2024-09-06T14:19:00Z"/>
          <w:lang w:val="en-US"/>
        </w:rPr>
      </w:pPr>
    </w:p>
    <w:p w14:paraId="737FE216" w14:textId="76CA5BE2" w:rsidR="00AB576B" w:rsidRDefault="00AB576B" w:rsidP="00AB576B">
      <w:pPr>
        <w:rPr>
          <w:ins w:id="2411" w:author="Fan, Qi" w:date="2024-09-06T15:40:00Z"/>
          <w:lang w:val="en-US"/>
        </w:rPr>
      </w:pPr>
    </w:p>
    <w:p w14:paraId="4C33DB9F" w14:textId="7C7D399A" w:rsidR="00B278F3" w:rsidRDefault="00B278F3" w:rsidP="00AB576B">
      <w:pPr>
        <w:rPr>
          <w:ins w:id="2412" w:author="Fan, Qi" w:date="2024-09-06T15:40:00Z"/>
          <w:lang w:val="en-US"/>
        </w:rPr>
      </w:pPr>
    </w:p>
    <w:p w14:paraId="6B17B6CA" w14:textId="07CC4851" w:rsidR="00B278F3" w:rsidRDefault="00B278F3" w:rsidP="00AB576B">
      <w:pPr>
        <w:rPr>
          <w:ins w:id="2413" w:author="Fan, Qi" w:date="2024-09-06T15:40:00Z"/>
          <w:lang w:val="en-US"/>
        </w:rPr>
      </w:pPr>
    </w:p>
    <w:p w14:paraId="42FEF250" w14:textId="49A2CB51" w:rsidR="00B278F3" w:rsidRDefault="00B278F3" w:rsidP="00AB576B">
      <w:pPr>
        <w:rPr>
          <w:ins w:id="2414" w:author="Fan, Qi" w:date="2024-09-06T15:40:00Z"/>
          <w:lang w:val="en-US"/>
        </w:rPr>
      </w:pPr>
    </w:p>
    <w:p w14:paraId="055EBD9E" w14:textId="1E9D0C0D" w:rsidR="00B278F3" w:rsidRDefault="00B278F3" w:rsidP="00AB576B">
      <w:pPr>
        <w:rPr>
          <w:ins w:id="2415" w:author="Fan, Qi" w:date="2024-09-06T15:40:00Z"/>
          <w:lang w:val="en-US"/>
        </w:rPr>
      </w:pPr>
    </w:p>
    <w:p w14:paraId="09E4044D" w14:textId="0B85AC95" w:rsidR="00B278F3" w:rsidRDefault="00B278F3" w:rsidP="00AB576B">
      <w:pPr>
        <w:rPr>
          <w:ins w:id="2416" w:author="Fan, Qi" w:date="2024-09-06T15:40:00Z"/>
          <w:lang w:val="en-US"/>
        </w:rPr>
      </w:pPr>
    </w:p>
    <w:p w14:paraId="223A82DC" w14:textId="39BAE446" w:rsidR="00B278F3" w:rsidRDefault="00B278F3" w:rsidP="00AB576B">
      <w:pPr>
        <w:rPr>
          <w:ins w:id="2417" w:author="Fan, Qi" w:date="2024-09-06T15:40:00Z"/>
          <w:lang w:val="en-US"/>
        </w:rPr>
      </w:pPr>
    </w:p>
    <w:p w14:paraId="51D42DAA" w14:textId="53E8C399" w:rsidR="00B278F3" w:rsidRDefault="00B278F3" w:rsidP="00AB576B">
      <w:pPr>
        <w:rPr>
          <w:ins w:id="2418" w:author="Fan, Qi" w:date="2024-09-06T15:40:00Z"/>
          <w:lang w:val="en-US"/>
        </w:rPr>
      </w:pPr>
    </w:p>
    <w:p w14:paraId="23A4B38E" w14:textId="00890271" w:rsidR="00B278F3" w:rsidRDefault="00B278F3" w:rsidP="00AB576B">
      <w:pPr>
        <w:rPr>
          <w:ins w:id="2419" w:author="Fan, Qi" w:date="2024-09-06T15:40:00Z"/>
          <w:lang w:val="en-US"/>
        </w:rPr>
      </w:pPr>
    </w:p>
    <w:p w14:paraId="232F50D7" w14:textId="693D0CE3" w:rsidR="00B278F3" w:rsidRDefault="00B278F3" w:rsidP="00AB576B">
      <w:pPr>
        <w:rPr>
          <w:ins w:id="2420" w:author="Fan, Qi" w:date="2024-09-06T15:40:00Z"/>
          <w:lang w:val="en-US"/>
        </w:rPr>
      </w:pPr>
    </w:p>
    <w:p w14:paraId="6624626D" w14:textId="1CE0DECB" w:rsidR="00B278F3" w:rsidRDefault="00B278F3" w:rsidP="00AB576B">
      <w:pPr>
        <w:rPr>
          <w:ins w:id="2421" w:author="Fan, Qi" w:date="2024-09-06T15:40:00Z"/>
          <w:lang w:val="en-US"/>
        </w:rPr>
      </w:pPr>
    </w:p>
    <w:p w14:paraId="79CFDA80" w14:textId="35FE48A7" w:rsidR="00B278F3" w:rsidRDefault="00B278F3" w:rsidP="00AB576B">
      <w:pPr>
        <w:rPr>
          <w:ins w:id="2422" w:author="Fan, Qi" w:date="2024-09-06T15:40:00Z"/>
          <w:lang w:val="en-US"/>
        </w:rPr>
      </w:pPr>
    </w:p>
    <w:p w14:paraId="7735F4B9" w14:textId="6BFA570A" w:rsidR="00B278F3" w:rsidRDefault="00B278F3" w:rsidP="00AB576B">
      <w:pPr>
        <w:rPr>
          <w:ins w:id="2423" w:author="Fan, Qi" w:date="2024-09-06T15:40:00Z"/>
          <w:lang w:val="en-US"/>
        </w:rPr>
      </w:pPr>
    </w:p>
    <w:p w14:paraId="7DEA01F5" w14:textId="155A006E" w:rsidR="00B278F3" w:rsidRDefault="00B278F3" w:rsidP="00AB576B">
      <w:pPr>
        <w:rPr>
          <w:ins w:id="2424" w:author="Fan, Qi" w:date="2024-09-06T15:40:00Z"/>
          <w:lang w:val="en-US"/>
        </w:rPr>
      </w:pPr>
    </w:p>
    <w:p w14:paraId="38CF2925" w14:textId="7E6A3838" w:rsidR="00B278F3" w:rsidRDefault="00B278F3" w:rsidP="00AB576B">
      <w:pPr>
        <w:rPr>
          <w:ins w:id="2425" w:author="Fan, Qi" w:date="2024-09-06T15:40:00Z"/>
          <w:lang w:val="en-US"/>
        </w:rPr>
      </w:pPr>
    </w:p>
    <w:p w14:paraId="4BFBBCFF" w14:textId="138E57D5" w:rsidR="00B278F3" w:rsidRDefault="00B278F3" w:rsidP="00AB576B">
      <w:pPr>
        <w:rPr>
          <w:ins w:id="2426" w:author="Fan, Qi" w:date="2024-09-06T15:40:00Z"/>
          <w:lang w:val="en-US"/>
        </w:rPr>
      </w:pPr>
    </w:p>
    <w:p w14:paraId="56CC4E02" w14:textId="76D99570" w:rsidR="00B278F3" w:rsidRDefault="00B278F3" w:rsidP="00AB576B">
      <w:pPr>
        <w:rPr>
          <w:ins w:id="2427" w:author="Fan, Qi" w:date="2024-09-06T15:40:00Z"/>
          <w:lang w:val="en-US"/>
        </w:rPr>
      </w:pPr>
    </w:p>
    <w:p w14:paraId="1446ED6A" w14:textId="7D1A4D18" w:rsidR="00B278F3" w:rsidRDefault="00B278F3" w:rsidP="00AB576B">
      <w:pPr>
        <w:rPr>
          <w:ins w:id="2428" w:author="Fan, Qi" w:date="2024-09-06T15:41:00Z"/>
          <w:lang w:val="en-US"/>
        </w:rPr>
      </w:pPr>
    </w:p>
    <w:p w14:paraId="750C9165" w14:textId="64516EB7" w:rsidR="00B278F3" w:rsidRDefault="00B278F3" w:rsidP="00AB576B">
      <w:pPr>
        <w:rPr>
          <w:ins w:id="2429" w:author="Fan, Qi" w:date="2024-09-06T15:43:00Z"/>
          <w:lang w:val="en-US"/>
        </w:rPr>
      </w:pPr>
    </w:p>
    <w:p w14:paraId="23113F78" w14:textId="2C98B171" w:rsidR="00B278F3" w:rsidRPr="00B278F3" w:rsidRDefault="00B278F3" w:rsidP="00AB576B">
      <w:pPr>
        <w:rPr>
          <w:ins w:id="2430" w:author="Fan, Qi" w:date="2024-09-06T14:20:00Z"/>
          <w:sz w:val="24"/>
          <w:szCs w:val="24"/>
          <w:lang w:val="en-US"/>
          <w:rPrChange w:id="2431" w:author="Fan, Qi" w:date="2024-09-06T15:44:00Z">
            <w:rPr>
              <w:ins w:id="2432" w:author="Fan, Qi" w:date="2024-09-06T14:20:00Z"/>
              <w:lang w:val="en-US"/>
            </w:rPr>
          </w:rPrChange>
        </w:rPr>
      </w:pPr>
      <w:ins w:id="2433" w:author="Fan, Qi" w:date="2024-09-06T15:44:00Z">
        <w:r w:rsidRPr="00B278F3">
          <w:rPr>
            <w:sz w:val="24"/>
            <w:szCs w:val="24"/>
            <w:lang w:val="en-US"/>
            <w:rPrChange w:id="2434" w:author="Fan, Qi" w:date="2024-09-06T15:44:00Z">
              <w:rPr>
                <w:lang w:val="en-US"/>
              </w:rPr>
            </w:rPrChange>
          </w:rPr>
          <w:lastRenderedPageBreak/>
          <w:t>Table A5</w:t>
        </w:r>
        <w:r>
          <w:rPr>
            <w:sz w:val="24"/>
            <w:szCs w:val="24"/>
            <w:lang w:val="en-US"/>
          </w:rPr>
          <w:t>.:</w:t>
        </w:r>
      </w:ins>
      <w:ins w:id="2435" w:author="Fan, Qi" w:date="2024-09-06T15:45:00Z">
        <w:r w:rsidRPr="00B278F3">
          <w:rPr>
            <w:lang w:val="en-US"/>
            <w:rPrChange w:id="2436" w:author="Fan, Qi" w:date="2024-09-06T15:45:00Z">
              <w:rPr/>
            </w:rPrChange>
          </w:rPr>
          <w:t xml:space="preserve"> </w:t>
        </w:r>
        <w:r>
          <w:rPr>
            <w:sz w:val="24"/>
            <w:szCs w:val="24"/>
            <w:lang w:val="en-US"/>
          </w:rPr>
          <w:t>Validation</w:t>
        </w:r>
        <w:r w:rsidRPr="00B278F3">
          <w:rPr>
            <w:sz w:val="24"/>
            <w:szCs w:val="24"/>
            <w:lang w:val="en-US"/>
          </w:rPr>
          <w:t xml:space="preserve"> of mineral phase content in CNC composites was performed by EDX.</w:t>
        </w:r>
      </w:ins>
    </w:p>
    <w:tbl>
      <w:tblPr>
        <w:tblStyle w:val="PlainTable1"/>
        <w:tblW w:w="9476" w:type="dxa"/>
        <w:jc w:val="center"/>
        <w:tblLook w:val="04A0" w:firstRow="1" w:lastRow="0" w:firstColumn="1" w:lastColumn="0" w:noHBand="0" w:noVBand="1"/>
        <w:tblPrChange w:id="2437" w:author="Fan, Qi" w:date="2024-09-06T15:43:00Z">
          <w:tblPr>
            <w:tblW w:w="9476" w:type="dxa"/>
            <w:tblCellMar>
              <w:left w:w="70" w:type="dxa"/>
              <w:right w:w="70" w:type="dxa"/>
            </w:tblCellMar>
            <w:tblLook w:val="04A0" w:firstRow="1" w:lastRow="0" w:firstColumn="1" w:lastColumn="0" w:noHBand="0" w:noVBand="1"/>
          </w:tblPr>
        </w:tblPrChange>
      </w:tblPr>
      <w:tblGrid>
        <w:gridCol w:w="671"/>
        <w:gridCol w:w="674"/>
        <w:gridCol w:w="824"/>
        <w:gridCol w:w="628"/>
        <w:gridCol w:w="627"/>
        <w:gridCol w:w="658"/>
        <w:gridCol w:w="658"/>
        <w:gridCol w:w="670"/>
        <w:gridCol w:w="673"/>
        <w:gridCol w:w="823"/>
        <w:gridCol w:w="627"/>
        <w:gridCol w:w="627"/>
        <w:gridCol w:w="658"/>
        <w:gridCol w:w="658"/>
        <w:tblGridChange w:id="2438">
          <w:tblGrid>
            <w:gridCol w:w="808"/>
            <w:gridCol w:w="661"/>
            <w:gridCol w:w="823"/>
            <w:gridCol w:w="627"/>
            <w:gridCol w:w="627"/>
            <w:gridCol w:w="930"/>
            <w:gridCol w:w="460"/>
            <w:gridCol w:w="421"/>
            <w:gridCol w:w="660"/>
            <w:gridCol w:w="661"/>
            <w:gridCol w:w="823"/>
            <w:gridCol w:w="627"/>
            <w:gridCol w:w="627"/>
            <w:gridCol w:w="871"/>
            <w:gridCol w:w="57"/>
            <w:gridCol w:w="769"/>
          </w:tblGrid>
        </w:tblGridChange>
      </w:tblGrid>
      <w:tr w:rsidR="00B278F3" w:rsidRPr="00B278F3" w14:paraId="1A743A26" w14:textId="77777777" w:rsidTr="00B278F3">
        <w:trPr>
          <w:cnfStyle w:val="100000000000" w:firstRow="1" w:lastRow="0" w:firstColumn="0" w:lastColumn="0" w:oddVBand="0" w:evenVBand="0" w:oddHBand="0" w:evenHBand="0" w:firstRowFirstColumn="0" w:firstRowLastColumn="0" w:lastRowFirstColumn="0" w:lastRowLastColumn="0"/>
          <w:trHeight w:val="242"/>
          <w:jc w:val="center"/>
          <w:ins w:id="2439" w:author="Fan, Qi" w:date="2024-09-06T15:40:00Z"/>
          <w:trPrChange w:id="2440" w:author="Fan, Qi" w:date="2024-09-06T15:43:00Z">
            <w:trPr>
              <w:gridAfter w:val="0"/>
              <w:trHeight w:val="242"/>
            </w:trPr>
          </w:trPrChange>
        </w:trPr>
        <w:tc>
          <w:tcPr>
            <w:cnfStyle w:val="001000000000" w:firstRow="0" w:lastRow="0" w:firstColumn="1" w:lastColumn="0" w:oddVBand="0" w:evenVBand="0" w:oddHBand="0" w:evenHBand="0" w:firstRowFirstColumn="0" w:firstRowLastColumn="0" w:lastRowFirstColumn="0" w:lastRowLastColumn="0"/>
            <w:tcW w:w="0" w:type="dxa"/>
            <w:gridSpan w:val="7"/>
            <w:noWrap/>
            <w:vAlign w:val="center"/>
            <w:hideMark/>
            <w:tcPrChange w:id="2441" w:author="Fan, Qi" w:date="2024-09-06T15:43:00Z">
              <w:tcPr>
                <w:tcW w:w="4832" w:type="dxa"/>
                <w:gridSpan w:val="7"/>
                <w:tcBorders>
                  <w:top w:val="nil"/>
                  <w:left w:val="nil"/>
                  <w:bottom w:val="nil"/>
                  <w:right w:val="nil"/>
                </w:tcBorders>
                <w:shd w:val="clear" w:color="auto" w:fill="auto"/>
                <w:noWrap/>
                <w:vAlign w:val="bottom"/>
                <w:hideMark/>
              </w:tcPr>
            </w:tcPrChange>
          </w:tcPr>
          <w:p w14:paraId="3BB61AF7" w14:textId="77777777" w:rsidR="00B278F3" w:rsidRPr="00B278F3" w:rsidRDefault="00B278F3" w:rsidP="00B278F3">
            <w:pPr>
              <w:jc w:val="center"/>
              <w:cnfStyle w:val="101000000000" w:firstRow="1" w:lastRow="0" w:firstColumn="1" w:lastColumn="0" w:oddVBand="0" w:evenVBand="0" w:oddHBand="0" w:evenHBand="0" w:firstRowFirstColumn="0" w:firstRowLastColumn="0" w:lastRowFirstColumn="0" w:lastRowLastColumn="0"/>
              <w:rPr>
                <w:ins w:id="2442" w:author="Fan, Qi" w:date="2024-09-06T15:40:00Z"/>
                <w:rFonts w:ascii="Calibri" w:eastAsia="Times New Roman" w:hAnsi="Calibri" w:cs="Calibri"/>
                <w:color w:val="000000"/>
                <w:sz w:val="18"/>
                <w:szCs w:val="18"/>
                <w:rPrChange w:id="2443" w:author="Fan, Qi" w:date="2024-09-06T15:40:00Z">
                  <w:rPr>
                    <w:ins w:id="2444" w:author="Fan, Qi" w:date="2024-09-06T15:40:00Z"/>
                    <w:rFonts w:ascii="Calibri" w:eastAsia="Times New Roman" w:hAnsi="Calibri" w:cs="Calibri"/>
                    <w:color w:val="000000"/>
                  </w:rPr>
                </w:rPrChange>
              </w:rPr>
            </w:pPr>
            <w:ins w:id="2445" w:author="Fan, Qi" w:date="2024-09-06T15:40:00Z">
              <w:r w:rsidRPr="00B278F3">
                <w:rPr>
                  <w:rFonts w:ascii="Calibri" w:eastAsia="Times New Roman" w:hAnsi="Calibri" w:cs="Calibri"/>
                  <w:color w:val="000000"/>
                  <w:sz w:val="18"/>
                  <w:szCs w:val="18"/>
                  <w:rPrChange w:id="2446" w:author="Fan, Qi" w:date="2024-09-06T15:40:00Z">
                    <w:rPr>
                      <w:rFonts w:ascii="Calibri" w:eastAsia="Times New Roman" w:hAnsi="Calibri" w:cs="Calibri"/>
                      <w:color w:val="000000"/>
                    </w:rPr>
                  </w:rPrChange>
                </w:rPr>
                <w:t>CNC 100-CaC</w:t>
              </w:r>
            </w:ins>
          </w:p>
        </w:tc>
        <w:tc>
          <w:tcPr>
            <w:tcW w:w="0" w:type="dxa"/>
            <w:gridSpan w:val="7"/>
            <w:noWrap/>
            <w:vAlign w:val="center"/>
            <w:hideMark/>
            <w:tcPrChange w:id="2447" w:author="Fan, Qi" w:date="2024-09-06T15:43:00Z">
              <w:tcPr>
                <w:tcW w:w="4644" w:type="dxa"/>
                <w:gridSpan w:val="8"/>
                <w:tcBorders>
                  <w:top w:val="nil"/>
                  <w:left w:val="nil"/>
                  <w:bottom w:val="nil"/>
                  <w:right w:val="nil"/>
                </w:tcBorders>
                <w:shd w:val="clear" w:color="auto" w:fill="auto"/>
                <w:noWrap/>
                <w:vAlign w:val="bottom"/>
                <w:hideMark/>
              </w:tcPr>
            </w:tcPrChange>
          </w:tcPr>
          <w:p w14:paraId="543543BB" w14:textId="77777777" w:rsidR="00B278F3" w:rsidRPr="00B278F3" w:rsidRDefault="00B278F3" w:rsidP="00B278F3">
            <w:pPr>
              <w:jc w:val="center"/>
              <w:cnfStyle w:val="100000000000" w:firstRow="1" w:lastRow="0" w:firstColumn="0" w:lastColumn="0" w:oddVBand="0" w:evenVBand="0" w:oddHBand="0" w:evenHBand="0" w:firstRowFirstColumn="0" w:firstRowLastColumn="0" w:lastRowFirstColumn="0" w:lastRowLastColumn="0"/>
              <w:rPr>
                <w:ins w:id="2448" w:author="Fan, Qi" w:date="2024-09-06T15:40:00Z"/>
                <w:rFonts w:ascii="Calibri" w:eastAsia="Times New Roman" w:hAnsi="Calibri" w:cs="Calibri"/>
                <w:color w:val="000000"/>
                <w:sz w:val="18"/>
                <w:szCs w:val="18"/>
                <w:rPrChange w:id="2449" w:author="Fan, Qi" w:date="2024-09-06T15:40:00Z">
                  <w:rPr>
                    <w:ins w:id="2450" w:author="Fan, Qi" w:date="2024-09-06T15:40:00Z"/>
                    <w:rFonts w:ascii="Calibri" w:eastAsia="Times New Roman" w:hAnsi="Calibri" w:cs="Calibri"/>
                    <w:color w:val="000000"/>
                  </w:rPr>
                </w:rPrChange>
              </w:rPr>
            </w:pPr>
            <w:ins w:id="2451" w:author="Fan, Qi" w:date="2024-09-06T15:40:00Z">
              <w:r w:rsidRPr="00B278F3">
                <w:rPr>
                  <w:rFonts w:ascii="Calibri" w:eastAsia="Times New Roman" w:hAnsi="Calibri" w:cs="Calibri"/>
                  <w:color w:val="000000"/>
                  <w:sz w:val="18"/>
                  <w:szCs w:val="18"/>
                  <w:rPrChange w:id="2452" w:author="Fan, Qi" w:date="2024-09-06T15:40:00Z">
                    <w:rPr>
                      <w:rFonts w:ascii="Calibri" w:eastAsia="Times New Roman" w:hAnsi="Calibri" w:cs="Calibri"/>
                      <w:color w:val="000000"/>
                    </w:rPr>
                  </w:rPrChange>
                </w:rPr>
                <w:t>CNC 110-CaC</w:t>
              </w:r>
            </w:ins>
          </w:p>
        </w:tc>
      </w:tr>
      <w:tr w:rsidR="00B278F3" w:rsidRPr="00B278F3" w14:paraId="210BAB95" w14:textId="77777777" w:rsidTr="00B278F3">
        <w:tblPrEx>
          <w:tblPrExChange w:id="2453"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2454" w:author="Fan, Qi" w:date="2024-09-06T15:40:00Z"/>
          <w:trPrChange w:id="2455"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noWrap/>
            <w:vAlign w:val="center"/>
            <w:hideMark/>
            <w:tcPrChange w:id="2456" w:author="Fan, Qi" w:date="2024-09-06T15:43:00Z">
              <w:tcPr>
                <w:tcW w:w="552" w:type="dxa"/>
                <w:noWrap/>
                <w:hideMark/>
              </w:tcPr>
            </w:tcPrChange>
          </w:tcPr>
          <w:p w14:paraId="77E775C7"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2457" w:author="Fan, Qi" w:date="2024-09-06T15:40:00Z"/>
                <w:rFonts w:ascii="Calibri" w:eastAsia="Times New Roman" w:hAnsi="Calibri" w:cs="Calibri"/>
                <w:color w:val="000000"/>
                <w:sz w:val="18"/>
                <w:szCs w:val="18"/>
                <w:rPrChange w:id="2458" w:author="Fan, Qi" w:date="2024-09-06T15:40:00Z">
                  <w:rPr>
                    <w:ins w:id="2459" w:author="Fan, Qi" w:date="2024-09-06T15:40:00Z"/>
                    <w:rFonts w:ascii="Calibri" w:eastAsia="Times New Roman" w:hAnsi="Calibri" w:cs="Calibri"/>
                    <w:color w:val="000000"/>
                  </w:rPr>
                </w:rPrChange>
              </w:rPr>
            </w:pPr>
            <w:ins w:id="2460" w:author="Fan, Qi" w:date="2024-09-06T15:40:00Z">
              <w:r w:rsidRPr="00B278F3">
                <w:rPr>
                  <w:rFonts w:ascii="Calibri" w:eastAsia="Times New Roman" w:hAnsi="Calibri" w:cs="Calibri"/>
                  <w:color w:val="000000"/>
                  <w:sz w:val="18"/>
                  <w:szCs w:val="18"/>
                  <w:rPrChange w:id="2461" w:author="Fan, Qi" w:date="2024-09-06T15:40:00Z">
                    <w:rPr>
                      <w:rFonts w:ascii="Calibri" w:eastAsia="Times New Roman" w:hAnsi="Calibri" w:cs="Calibri"/>
                      <w:color w:val="000000"/>
                    </w:rPr>
                  </w:rPrChange>
                </w:rPr>
                <w:t>target</w:t>
              </w:r>
            </w:ins>
          </w:p>
        </w:tc>
        <w:tc>
          <w:tcPr>
            <w:tcW w:w="0" w:type="dxa"/>
            <w:noWrap/>
            <w:vAlign w:val="center"/>
            <w:hideMark/>
            <w:tcPrChange w:id="2462" w:author="Fan, Qi" w:date="2024-09-06T15:43:00Z">
              <w:tcPr>
                <w:tcW w:w="554" w:type="dxa"/>
                <w:noWrap/>
                <w:hideMark/>
              </w:tcPr>
            </w:tcPrChange>
          </w:tcPr>
          <w:p w14:paraId="059E596B"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463" w:author="Fan, Qi" w:date="2024-09-06T15:40:00Z"/>
                <w:rFonts w:ascii="Calibri" w:eastAsia="Times New Roman" w:hAnsi="Calibri" w:cs="Calibri"/>
                <w:b/>
                <w:bCs/>
                <w:color w:val="000000"/>
                <w:sz w:val="18"/>
                <w:szCs w:val="18"/>
                <w:rPrChange w:id="2464" w:author="Fan, Qi" w:date="2024-09-06T15:42:00Z">
                  <w:rPr>
                    <w:ins w:id="2465" w:author="Fan, Qi" w:date="2024-09-06T15:40:00Z"/>
                    <w:rFonts w:ascii="Calibri" w:eastAsia="Times New Roman" w:hAnsi="Calibri" w:cs="Calibri"/>
                    <w:color w:val="000000"/>
                  </w:rPr>
                </w:rPrChange>
              </w:rPr>
            </w:pPr>
            <w:ins w:id="2466" w:author="Fan, Qi" w:date="2024-09-06T15:40:00Z">
              <w:r w:rsidRPr="00B278F3">
                <w:rPr>
                  <w:rFonts w:ascii="Calibri" w:eastAsia="Times New Roman" w:hAnsi="Calibri" w:cs="Calibri"/>
                  <w:b/>
                  <w:bCs/>
                  <w:color w:val="000000"/>
                  <w:sz w:val="18"/>
                  <w:szCs w:val="18"/>
                  <w:rPrChange w:id="2467" w:author="Fan, Qi" w:date="2024-09-06T15:42:00Z">
                    <w:rPr>
                      <w:rFonts w:ascii="Calibri" w:eastAsia="Times New Roman" w:hAnsi="Calibri" w:cs="Calibri"/>
                      <w:color w:val="000000"/>
                    </w:rPr>
                  </w:rPrChange>
                </w:rPr>
                <w:t>actual</w:t>
              </w:r>
            </w:ins>
          </w:p>
        </w:tc>
        <w:tc>
          <w:tcPr>
            <w:tcW w:w="0" w:type="dxa"/>
            <w:noWrap/>
            <w:vAlign w:val="center"/>
            <w:hideMark/>
            <w:tcPrChange w:id="2468" w:author="Fan, Qi" w:date="2024-09-06T15:43:00Z">
              <w:tcPr>
                <w:tcW w:w="703" w:type="dxa"/>
                <w:noWrap/>
                <w:hideMark/>
              </w:tcPr>
            </w:tcPrChange>
          </w:tcPr>
          <w:p w14:paraId="26D916BE"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469" w:author="Fan, Qi" w:date="2024-09-06T15:40:00Z"/>
                <w:rFonts w:ascii="Calibri" w:eastAsia="Times New Roman" w:hAnsi="Calibri" w:cs="Calibri"/>
                <w:color w:val="000000"/>
                <w:sz w:val="18"/>
                <w:szCs w:val="18"/>
                <w:rPrChange w:id="2470" w:author="Fan, Qi" w:date="2024-09-06T15:40:00Z">
                  <w:rPr>
                    <w:ins w:id="2471" w:author="Fan, Qi" w:date="2024-09-06T15:40:00Z"/>
                    <w:rFonts w:ascii="Calibri" w:eastAsia="Times New Roman" w:hAnsi="Calibri" w:cs="Calibri"/>
                    <w:color w:val="000000"/>
                  </w:rPr>
                </w:rPrChange>
              </w:rPr>
            </w:pPr>
            <w:ins w:id="2472" w:author="Fan, Qi" w:date="2024-09-06T15:40:00Z">
              <w:r w:rsidRPr="00B278F3">
                <w:rPr>
                  <w:rFonts w:ascii="Calibri" w:eastAsia="Times New Roman" w:hAnsi="Calibri" w:cs="Calibri"/>
                  <w:color w:val="000000"/>
                  <w:sz w:val="18"/>
                  <w:szCs w:val="18"/>
                  <w:rPrChange w:id="2473" w:author="Fan, Qi" w:date="2024-09-06T15:40:00Z">
                    <w:rPr>
                      <w:rFonts w:ascii="Calibri" w:eastAsia="Times New Roman" w:hAnsi="Calibri" w:cs="Calibri"/>
                      <w:color w:val="000000"/>
                    </w:rPr>
                  </w:rPrChange>
                </w:rPr>
                <w:t>Element</w:t>
              </w:r>
            </w:ins>
          </w:p>
        </w:tc>
        <w:tc>
          <w:tcPr>
            <w:tcW w:w="0" w:type="dxa"/>
            <w:noWrap/>
            <w:vAlign w:val="center"/>
            <w:hideMark/>
            <w:tcPrChange w:id="2474" w:author="Fan, Qi" w:date="2024-09-06T15:43:00Z">
              <w:tcPr>
                <w:tcW w:w="595" w:type="dxa"/>
                <w:noWrap/>
                <w:hideMark/>
              </w:tcPr>
            </w:tcPrChange>
          </w:tcPr>
          <w:p w14:paraId="714A4BB1"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475" w:author="Fan, Qi" w:date="2024-09-06T15:40:00Z"/>
                <w:rFonts w:ascii="Calibri" w:eastAsia="Times New Roman" w:hAnsi="Calibri" w:cs="Calibri"/>
                <w:color w:val="000000"/>
                <w:sz w:val="18"/>
                <w:szCs w:val="18"/>
                <w:rPrChange w:id="2476" w:author="Fan, Qi" w:date="2024-09-06T15:40:00Z">
                  <w:rPr>
                    <w:ins w:id="2477" w:author="Fan, Qi" w:date="2024-09-06T15:40:00Z"/>
                    <w:rFonts w:ascii="Calibri" w:eastAsia="Times New Roman" w:hAnsi="Calibri" w:cs="Calibri"/>
                    <w:color w:val="000000"/>
                  </w:rPr>
                </w:rPrChange>
              </w:rPr>
            </w:pPr>
            <w:ins w:id="2478" w:author="Fan, Qi" w:date="2024-09-06T15:40:00Z">
              <w:r w:rsidRPr="00B278F3">
                <w:rPr>
                  <w:rFonts w:ascii="Calibri" w:eastAsia="Times New Roman" w:hAnsi="Calibri" w:cs="Calibri"/>
                  <w:color w:val="000000"/>
                  <w:sz w:val="18"/>
                  <w:szCs w:val="18"/>
                  <w:rPrChange w:id="2479" w:author="Fan, Qi" w:date="2024-09-06T15:40:00Z">
                    <w:rPr>
                      <w:rFonts w:ascii="Calibri" w:eastAsia="Times New Roman" w:hAnsi="Calibri" w:cs="Calibri"/>
                      <w:color w:val="000000"/>
                    </w:rPr>
                  </w:rPrChange>
                </w:rPr>
                <w:t>Mass [%]</w:t>
              </w:r>
            </w:ins>
          </w:p>
        </w:tc>
        <w:tc>
          <w:tcPr>
            <w:tcW w:w="0" w:type="dxa"/>
            <w:noWrap/>
            <w:vAlign w:val="center"/>
            <w:hideMark/>
            <w:tcPrChange w:id="2480" w:author="Fan, Qi" w:date="2024-09-06T15:43:00Z">
              <w:tcPr>
                <w:tcW w:w="614" w:type="dxa"/>
                <w:noWrap/>
                <w:hideMark/>
              </w:tcPr>
            </w:tcPrChange>
          </w:tcPr>
          <w:p w14:paraId="4A46A8E1"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481" w:author="Fan, Qi" w:date="2024-09-06T15:40:00Z"/>
                <w:rFonts w:ascii="Calibri" w:eastAsia="Times New Roman" w:hAnsi="Calibri" w:cs="Calibri"/>
                <w:color w:val="000000"/>
                <w:sz w:val="18"/>
                <w:szCs w:val="18"/>
                <w:rPrChange w:id="2482" w:author="Fan, Qi" w:date="2024-09-06T15:40:00Z">
                  <w:rPr>
                    <w:ins w:id="2483" w:author="Fan, Qi" w:date="2024-09-06T15:40:00Z"/>
                    <w:rFonts w:ascii="Calibri" w:eastAsia="Times New Roman" w:hAnsi="Calibri" w:cs="Calibri"/>
                    <w:color w:val="000000"/>
                  </w:rPr>
                </w:rPrChange>
              </w:rPr>
            </w:pPr>
            <w:ins w:id="2484" w:author="Fan, Qi" w:date="2024-09-06T15:40:00Z">
              <w:r w:rsidRPr="00B278F3">
                <w:rPr>
                  <w:rFonts w:ascii="Calibri" w:eastAsia="Times New Roman" w:hAnsi="Calibri" w:cs="Calibri"/>
                  <w:color w:val="000000"/>
                  <w:sz w:val="18"/>
                  <w:szCs w:val="18"/>
                  <w:rPrChange w:id="2485" w:author="Fan, Qi" w:date="2024-09-06T15:40:00Z">
                    <w:rPr>
                      <w:rFonts w:ascii="Calibri" w:eastAsia="Times New Roman" w:hAnsi="Calibri" w:cs="Calibri"/>
                      <w:color w:val="000000"/>
                    </w:rPr>
                  </w:rPrChange>
                </w:rPr>
                <w:t>Atom [%]</w:t>
              </w:r>
            </w:ins>
          </w:p>
        </w:tc>
        <w:tc>
          <w:tcPr>
            <w:tcW w:w="0" w:type="dxa"/>
            <w:noWrap/>
            <w:vAlign w:val="center"/>
            <w:hideMark/>
            <w:tcPrChange w:id="2486" w:author="Fan, Qi" w:date="2024-09-06T15:43:00Z">
              <w:tcPr>
                <w:tcW w:w="930" w:type="dxa"/>
                <w:noWrap/>
                <w:hideMark/>
              </w:tcPr>
            </w:tcPrChange>
          </w:tcPr>
          <w:p w14:paraId="13C9A904"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487" w:author="Fan, Qi" w:date="2024-09-06T15:40:00Z"/>
                <w:rFonts w:ascii="Calibri" w:eastAsia="Times New Roman" w:hAnsi="Calibri" w:cs="Calibri"/>
                <w:color w:val="000000"/>
                <w:sz w:val="18"/>
                <w:szCs w:val="18"/>
                <w:rPrChange w:id="2488" w:author="Fan, Qi" w:date="2024-09-06T15:40:00Z">
                  <w:rPr>
                    <w:ins w:id="2489" w:author="Fan, Qi" w:date="2024-09-06T15:40:00Z"/>
                    <w:rFonts w:ascii="Calibri" w:eastAsia="Times New Roman" w:hAnsi="Calibri" w:cs="Calibri"/>
                    <w:color w:val="000000"/>
                  </w:rPr>
                </w:rPrChange>
              </w:rPr>
            </w:pPr>
            <w:ins w:id="2490" w:author="Fan, Qi" w:date="2024-09-06T15:40:00Z">
              <w:r w:rsidRPr="00B278F3">
                <w:rPr>
                  <w:rFonts w:ascii="Calibri" w:eastAsia="Times New Roman" w:hAnsi="Calibri" w:cs="Calibri"/>
                  <w:color w:val="000000"/>
                  <w:sz w:val="18"/>
                  <w:szCs w:val="18"/>
                  <w:rPrChange w:id="2491" w:author="Fan, Qi" w:date="2024-09-06T15:40:00Z">
                    <w:rPr>
                      <w:rFonts w:ascii="Calibri" w:eastAsia="Times New Roman" w:hAnsi="Calibri" w:cs="Calibri"/>
                      <w:color w:val="000000"/>
                    </w:rPr>
                  </w:rPrChange>
                </w:rPr>
                <w:t>abs. Errors [%]</w:t>
              </w:r>
            </w:ins>
          </w:p>
        </w:tc>
        <w:tc>
          <w:tcPr>
            <w:tcW w:w="0" w:type="dxa"/>
            <w:noWrap/>
            <w:vAlign w:val="center"/>
            <w:hideMark/>
            <w:tcPrChange w:id="2492" w:author="Fan, Qi" w:date="2024-09-06T15:43:00Z">
              <w:tcPr>
                <w:tcW w:w="881" w:type="dxa"/>
                <w:gridSpan w:val="2"/>
                <w:noWrap/>
                <w:hideMark/>
              </w:tcPr>
            </w:tcPrChange>
          </w:tcPr>
          <w:p w14:paraId="3A65B9CC"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493" w:author="Fan, Qi" w:date="2024-09-06T15:40:00Z"/>
                <w:rFonts w:ascii="Calibri" w:eastAsia="Times New Roman" w:hAnsi="Calibri" w:cs="Calibri"/>
                <w:color w:val="000000"/>
                <w:sz w:val="18"/>
                <w:szCs w:val="18"/>
                <w:rPrChange w:id="2494" w:author="Fan, Qi" w:date="2024-09-06T15:40:00Z">
                  <w:rPr>
                    <w:ins w:id="2495" w:author="Fan, Qi" w:date="2024-09-06T15:40:00Z"/>
                    <w:rFonts w:ascii="Calibri" w:eastAsia="Times New Roman" w:hAnsi="Calibri" w:cs="Calibri"/>
                    <w:color w:val="000000"/>
                  </w:rPr>
                </w:rPrChange>
              </w:rPr>
            </w:pPr>
            <w:ins w:id="2496" w:author="Fan, Qi" w:date="2024-09-06T15:40:00Z">
              <w:r w:rsidRPr="00B278F3">
                <w:rPr>
                  <w:rFonts w:ascii="Calibri" w:eastAsia="Times New Roman" w:hAnsi="Calibri" w:cs="Calibri"/>
                  <w:color w:val="000000"/>
                  <w:sz w:val="18"/>
                  <w:szCs w:val="18"/>
                  <w:rPrChange w:id="2497" w:author="Fan, Qi" w:date="2024-09-06T15:40:00Z">
                    <w:rPr>
                      <w:rFonts w:ascii="Calibri" w:eastAsia="Times New Roman" w:hAnsi="Calibri" w:cs="Calibri"/>
                      <w:color w:val="000000"/>
                    </w:rPr>
                  </w:rPrChange>
                </w:rPr>
                <w:t>rel. Errors [%]</w:t>
              </w:r>
            </w:ins>
          </w:p>
        </w:tc>
        <w:tc>
          <w:tcPr>
            <w:tcW w:w="0" w:type="dxa"/>
            <w:noWrap/>
            <w:vAlign w:val="center"/>
            <w:hideMark/>
            <w:tcPrChange w:id="2498" w:author="Fan, Qi" w:date="2024-09-06T15:43:00Z">
              <w:tcPr>
                <w:tcW w:w="553" w:type="dxa"/>
                <w:noWrap/>
                <w:hideMark/>
              </w:tcPr>
            </w:tcPrChange>
          </w:tcPr>
          <w:p w14:paraId="6B959B8D" w14:textId="459C0B08"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499" w:author="Fan, Qi" w:date="2024-09-06T15:40:00Z"/>
                <w:rFonts w:ascii="Calibri" w:eastAsia="Times New Roman" w:hAnsi="Calibri" w:cs="Calibri"/>
                <w:b/>
                <w:bCs/>
                <w:color w:val="000000"/>
                <w:sz w:val="18"/>
                <w:szCs w:val="18"/>
                <w:rPrChange w:id="2500" w:author="Fan, Qi" w:date="2024-09-06T15:45:00Z">
                  <w:rPr>
                    <w:ins w:id="2501" w:author="Fan, Qi" w:date="2024-09-06T15:40:00Z"/>
                    <w:rFonts w:ascii="Calibri" w:eastAsia="Times New Roman" w:hAnsi="Calibri" w:cs="Calibri"/>
                    <w:color w:val="000000"/>
                  </w:rPr>
                </w:rPrChange>
              </w:rPr>
            </w:pPr>
            <w:ins w:id="2502" w:author="Fan, Qi" w:date="2024-09-06T15:42:00Z">
              <w:r w:rsidRPr="00B278F3">
                <w:rPr>
                  <w:rFonts w:ascii="Calibri" w:eastAsia="Times New Roman" w:hAnsi="Calibri" w:cs="Calibri"/>
                  <w:b/>
                  <w:bCs/>
                  <w:color w:val="000000"/>
                  <w:sz w:val="18"/>
                  <w:szCs w:val="18"/>
                  <w:rPrChange w:id="2503" w:author="Fan, Qi" w:date="2024-09-06T15:45:00Z">
                    <w:rPr>
                      <w:rFonts w:ascii="Calibri" w:eastAsia="Times New Roman" w:hAnsi="Calibri" w:cs="Calibri"/>
                      <w:color w:val="000000"/>
                      <w:sz w:val="18"/>
                      <w:szCs w:val="18"/>
                    </w:rPr>
                  </w:rPrChange>
                </w:rPr>
                <w:t>target</w:t>
              </w:r>
            </w:ins>
          </w:p>
        </w:tc>
        <w:tc>
          <w:tcPr>
            <w:tcW w:w="0" w:type="dxa"/>
            <w:noWrap/>
            <w:vAlign w:val="center"/>
            <w:hideMark/>
            <w:tcPrChange w:id="2504" w:author="Fan, Qi" w:date="2024-09-06T15:43:00Z">
              <w:tcPr>
                <w:tcW w:w="554" w:type="dxa"/>
                <w:noWrap/>
                <w:hideMark/>
              </w:tcPr>
            </w:tcPrChange>
          </w:tcPr>
          <w:p w14:paraId="657D6542"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505" w:author="Fan, Qi" w:date="2024-09-06T15:40:00Z"/>
                <w:rFonts w:ascii="Calibri" w:eastAsia="Times New Roman" w:hAnsi="Calibri" w:cs="Calibri"/>
                <w:b/>
                <w:bCs/>
                <w:color w:val="000000"/>
                <w:sz w:val="18"/>
                <w:szCs w:val="18"/>
                <w:rPrChange w:id="2506" w:author="Fan, Qi" w:date="2024-09-06T15:45:00Z">
                  <w:rPr>
                    <w:ins w:id="2507" w:author="Fan, Qi" w:date="2024-09-06T15:40:00Z"/>
                    <w:rFonts w:ascii="Calibri" w:eastAsia="Times New Roman" w:hAnsi="Calibri" w:cs="Calibri"/>
                    <w:color w:val="000000"/>
                  </w:rPr>
                </w:rPrChange>
              </w:rPr>
            </w:pPr>
            <w:ins w:id="2508" w:author="Fan, Qi" w:date="2024-09-06T15:40:00Z">
              <w:r w:rsidRPr="00B278F3">
                <w:rPr>
                  <w:rFonts w:ascii="Calibri" w:eastAsia="Times New Roman" w:hAnsi="Calibri" w:cs="Calibri"/>
                  <w:b/>
                  <w:bCs/>
                  <w:color w:val="000000"/>
                  <w:sz w:val="18"/>
                  <w:szCs w:val="18"/>
                  <w:rPrChange w:id="2509" w:author="Fan, Qi" w:date="2024-09-06T15:45:00Z">
                    <w:rPr>
                      <w:rFonts w:ascii="Calibri" w:eastAsia="Times New Roman" w:hAnsi="Calibri" w:cs="Calibri"/>
                      <w:color w:val="000000"/>
                    </w:rPr>
                  </w:rPrChange>
                </w:rPr>
                <w:t>actual</w:t>
              </w:r>
            </w:ins>
          </w:p>
        </w:tc>
        <w:tc>
          <w:tcPr>
            <w:tcW w:w="0" w:type="dxa"/>
            <w:noWrap/>
            <w:vAlign w:val="center"/>
            <w:hideMark/>
            <w:tcPrChange w:id="2510" w:author="Fan, Qi" w:date="2024-09-06T15:43:00Z">
              <w:tcPr>
                <w:tcW w:w="703" w:type="dxa"/>
                <w:noWrap/>
                <w:hideMark/>
              </w:tcPr>
            </w:tcPrChange>
          </w:tcPr>
          <w:p w14:paraId="16A28AB1"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511" w:author="Fan, Qi" w:date="2024-09-06T15:40:00Z"/>
                <w:rFonts w:ascii="Calibri" w:eastAsia="Times New Roman" w:hAnsi="Calibri" w:cs="Calibri"/>
                <w:color w:val="000000"/>
                <w:sz w:val="18"/>
                <w:szCs w:val="18"/>
                <w:rPrChange w:id="2512" w:author="Fan, Qi" w:date="2024-09-06T15:40:00Z">
                  <w:rPr>
                    <w:ins w:id="2513" w:author="Fan, Qi" w:date="2024-09-06T15:40:00Z"/>
                    <w:rFonts w:ascii="Calibri" w:eastAsia="Times New Roman" w:hAnsi="Calibri" w:cs="Calibri"/>
                    <w:color w:val="000000"/>
                  </w:rPr>
                </w:rPrChange>
              </w:rPr>
            </w:pPr>
            <w:ins w:id="2514" w:author="Fan, Qi" w:date="2024-09-06T15:40:00Z">
              <w:r w:rsidRPr="00B278F3">
                <w:rPr>
                  <w:rFonts w:ascii="Calibri" w:eastAsia="Times New Roman" w:hAnsi="Calibri" w:cs="Calibri"/>
                  <w:color w:val="000000"/>
                  <w:sz w:val="18"/>
                  <w:szCs w:val="18"/>
                  <w:rPrChange w:id="2515" w:author="Fan, Qi" w:date="2024-09-06T15:40:00Z">
                    <w:rPr>
                      <w:rFonts w:ascii="Calibri" w:eastAsia="Times New Roman" w:hAnsi="Calibri" w:cs="Calibri"/>
                      <w:color w:val="000000"/>
                    </w:rPr>
                  </w:rPrChange>
                </w:rPr>
                <w:t>Element</w:t>
              </w:r>
            </w:ins>
          </w:p>
        </w:tc>
        <w:tc>
          <w:tcPr>
            <w:tcW w:w="0" w:type="dxa"/>
            <w:noWrap/>
            <w:vAlign w:val="center"/>
            <w:hideMark/>
            <w:tcPrChange w:id="2516" w:author="Fan, Qi" w:date="2024-09-06T15:43:00Z">
              <w:tcPr>
                <w:tcW w:w="558" w:type="dxa"/>
                <w:noWrap/>
                <w:hideMark/>
              </w:tcPr>
            </w:tcPrChange>
          </w:tcPr>
          <w:p w14:paraId="74AF697C"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517" w:author="Fan, Qi" w:date="2024-09-06T15:40:00Z"/>
                <w:rFonts w:ascii="Calibri" w:eastAsia="Times New Roman" w:hAnsi="Calibri" w:cs="Calibri"/>
                <w:color w:val="000000"/>
                <w:sz w:val="18"/>
                <w:szCs w:val="18"/>
                <w:rPrChange w:id="2518" w:author="Fan, Qi" w:date="2024-09-06T15:40:00Z">
                  <w:rPr>
                    <w:ins w:id="2519" w:author="Fan, Qi" w:date="2024-09-06T15:40:00Z"/>
                    <w:rFonts w:ascii="Calibri" w:eastAsia="Times New Roman" w:hAnsi="Calibri" w:cs="Calibri"/>
                    <w:color w:val="000000"/>
                  </w:rPr>
                </w:rPrChange>
              </w:rPr>
            </w:pPr>
            <w:ins w:id="2520" w:author="Fan, Qi" w:date="2024-09-06T15:40:00Z">
              <w:r w:rsidRPr="00B278F3">
                <w:rPr>
                  <w:rFonts w:ascii="Calibri" w:eastAsia="Times New Roman" w:hAnsi="Calibri" w:cs="Calibri"/>
                  <w:color w:val="000000"/>
                  <w:sz w:val="18"/>
                  <w:szCs w:val="18"/>
                  <w:rPrChange w:id="2521" w:author="Fan, Qi" w:date="2024-09-06T15:40:00Z">
                    <w:rPr>
                      <w:rFonts w:ascii="Calibri" w:eastAsia="Times New Roman" w:hAnsi="Calibri" w:cs="Calibri"/>
                      <w:color w:val="000000"/>
                    </w:rPr>
                  </w:rPrChange>
                </w:rPr>
                <w:t>Mass [%]</w:t>
              </w:r>
            </w:ins>
          </w:p>
        </w:tc>
        <w:tc>
          <w:tcPr>
            <w:tcW w:w="0" w:type="dxa"/>
            <w:noWrap/>
            <w:vAlign w:val="center"/>
            <w:hideMark/>
            <w:tcPrChange w:id="2522" w:author="Fan, Qi" w:date="2024-09-06T15:43:00Z">
              <w:tcPr>
                <w:tcW w:w="576" w:type="dxa"/>
                <w:noWrap/>
                <w:hideMark/>
              </w:tcPr>
            </w:tcPrChange>
          </w:tcPr>
          <w:p w14:paraId="086EBB4D"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523" w:author="Fan, Qi" w:date="2024-09-06T15:40:00Z"/>
                <w:rFonts w:ascii="Calibri" w:eastAsia="Times New Roman" w:hAnsi="Calibri" w:cs="Calibri"/>
                <w:color w:val="000000"/>
                <w:sz w:val="18"/>
                <w:szCs w:val="18"/>
                <w:rPrChange w:id="2524" w:author="Fan, Qi" w:date="2024-09-06T15:40:00Z">
                  <w:rPr>
                    <w:ins w:id="2525" w:author="Fan, Qi" w:date="2024-09-06T15:40:00Z"/>
                    <w:rFonts w:ascii="Calibri" w:eastAsia="Times New Roman" w:hAnsi="Calibri" w:cs="Calibri"/>
                    <w:color w:val="000000"/>
                  </w:rPr>
                </w:rPrChange>
              </w:rPr>
            </w:pPr>
            <w:ins w:id="2526" w:author="Fan, Qi" w:date="2024-09-06T15:40:00Z">
              <w:r w:rsidRPr="00B278F3">
                <w:rPr>
                  <w:rFonts w:ascii="Calibri" w:eastAsia="Times New Roman" w:hAnsi="Calibri" w:cs="Calibri"/>
                  <w:color w:val="000000"/>
                  <w:sz w:val="18"/>
                  <w:szCs w:val="18"/>
                  <w:rPrChange w:id="2527" w:author="Fan, Qi" w:date="2024-09-06T15:40:00Z">
                    <w:rPr>
                      <w:rFonts w:ascii="Calibri" w:eastAsia="Times New Roman" w:hAnsi="Calibri" w:cs="Calibri"/>
                      <w:color w:val="000000"/>
                    </w:rPr>
                  </w:rPrChange>
                </w:rPr>
                <w:t>Atom [%]</w:t>
              </w:r>
            </w:ins>
          </w:p>
        </w:tc>
        <w:tc>
          <w:tcPr>
            <w:tcW w:w="0" w:type="dxa"/>
            <w:noWrap/>
            <w:vAlign w:val="center"/>
            <w:hideMark/>
            <w:tcPrChange w:id="2528" w:author="Fan, Qi" w:date="2024-09-06T15:43:00Z">
              <w:tcPr>
                <w:tcW w:w="871" w:type="dxa"/>
                <w:noWrap/>
                <w:hideMark/>
              </w:tcPr>
            </w:tcPrChange>
          </w:tcPr>
          <w:p w14:paraId="1B143930"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529" w:author="Fan, Qi" w:date="2024-09-06T15:40:00Z"/>
                <w:rFonts w:ascii="Calibri" w:eastAsia="Times New Roman" w:hAnsi="Calibri" w:cs="Calibri"/>
                <w:color w:val="000000"/>
                <w:sz w:val="18"/>
                <w:szCs w:val="18"/>
                <w:rPrChange w:id="2530" w:author="Fan, Qi" w:date="2024-09-06T15:40:00Z">
                  <w:rPr>
                    <w:ins w:id="2531" w:author="Fan, Qi" w:date="2024-09-06T15:40:00Z"/>
                    <w:rFonts w:ascii="Calibri" w:eastAsia="Times New Roman" w:hAnsi="Calibri" w:cs="Calibri"/>
                    <w:color w:val="000000"/>
                  </w:rPr>
                </w:rPrChange>
              </w:rPr>
            </w:pPr>
            <w:ins w:id="2532" w:author="Fan, Qi" w:date="2024-09-06T15:40:00Z">
              <w:r w:rsidRPr="00B278F3">
                <w:rPr>
                  <w:rFonts w:ascii="Calibri" w:eastAsia="Times New Roman" w:hAnsi="Calibri" w:cs="Calibri"/>
                  <w:color w:val="000000"/>
                  <w:sz w:val="18"/>
                  <w:szCs w:val="18"/>
                  <w:rPrChange w:id="2533" w:author="Fan, Qi" w:date="2024-09-06T15:40:00Z">
                    <w:rPr>
                      <w:rFonts w:ascii="Calibri" w:eastAsia="Times New Roman" w:hAnsi="Calibri" w:cs="Calibri"/>
                      <w:color w:val="000000"/>
                    </w:rPr>
                  </w:rPrChange>
                </w:rPr>
                <w:t>abs. Errors [%]</w:t>
              </w:r>
            </w:ins>
          </w:p>
        </w:tc>
        <w:tc>
          <w:tcPr>
            <w:tcW w:w="0" w:type="dxa"/>
            <w:noWrap/>
            <w:vAlign w:val="center"/>
            <w:hideMark/>
            <w:tcPrChange w:id="2534" w:author="Fan, Qi" w:date="2024-09-06T15:43:00Z">
              <w:tcPr>
                <w:tcW w:w="826" w:type="dxa"/>
                <w:gridSpan w:val="2"/>
                <w:noWrap/>
                <w:hideMark/>
              </w:tcPr>
            </w:tcPrChange>
          </w:tcPr>
          <w:p w14:paraId="71E2B376"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535" w:author="Fan, Qi" w:date="2024-09-06T15:40:00Z"/>
                <w:rFonts w:ascii="Calibri" w:eastAsia="Times New Roman" w:hAnsi="Calibri" w:cs="Calibri"/>
                <w:color w:val="000000"/>
                <w:sz w:val="18"/>
                <w:szCs w:val="18"/>
                <w:rPrChange w:id="2536" w:author="Fan, Qi" w:date="2024-09-06T15:40:00Z">
                  <w:rPr>
                    <w:ins w:id="2537" w:author="Fan, Qi" w:date="2024-09-06T15:40:00Z"/>
                    <w:rFonts w:ascii="Calibri" w:eastAsia="Times New Roman" w:hAnsi="Calibri" w:cs="Calibri"/>
                    <w:color w:val="000000"/>
                  </w:rPr>
                </w:rPrChange>
              </w:rPr>
            </w:pPr>
            <w:ins w:id="2538" w:author="Fan, Qi" w:date="2024-09-06T15:40:00Z">
              <w:r w:rsidRPr="00B278F3">
                <w:rPr>
                  <w:rFonts w:ascii="Calibri" w:eastAsia="Times New Roman" w:hAnsi="Calibri" w:cs="Calibri"/>
                  <w:color w:val="000000"/>
                  <w:sz w:val="18"/>
                  <w:szCs w:val="18"/>
                  <w:rPrChange w:id="2539" w:author="Fan, Qi" w:date="2024-09-06T15:40:00Z">
                    <w:rPr>
                      <w:rFonts w:ascii="Calibri" w:eastAsia="Times New Roman" w:hAnsi="Calibri" w:cs="Calibri"/>
                      <w:color w:val="000000"/>
                    </w:rPr>
                  </w:rPrChange>
                </w:rPr>
                <w:t>rel. Errors [%]</w:t>
              </w:r>
            </w:ins>
          </w:p>
        </w:tc>
      </w:tr>
      <w:tr w:rsidR="00B278F3" w:rsidRPr="00B278F3" w14:paraId="7C0D83E5" w14:textId="77777777" w:rsidTr="00B278F3">
        <w:tblPrEx>
          <w:tblPrExChange w:id="2540" w:author="Fan, Qi" w:date="2024-09-06T15:43:00Z">
            <w:tblPrEx>
              <w:tblCellMar>
                <w:left w:w="108" w:type="dxa"/>
                <w:right w:w="108" w:type="dxa"/>
              </w:tblCellMar>
            </w:tblPrEx>
          </w:tblPrExChange>
        </w:tblPrEx>
        <w:trPr>
          <w:trHeight w:val="242"/>
          <w:jc w:val="center"/>
          <w:ins w:id="2541" w:author="Fan, Qi" w:date="2024-09-06T15:40:00Z"/>
          <w:trPrChange w:id="2542"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2543" w:author="Fan, Qi" w:date="2024-09-06T15:43:00Z">
              <w:tcPr>
                <w:tcW w:w="552" w:type="dxa"/>
                <w:vMerge w:val="restart"/>
                <w:noWrap/>
                <w:hideMark/>
              </w:tcPr>
            </w:tcPrChange>
          </w:tcPr>
          <w:p w14:paraId="57C23464" w14:textId="77777777" w:rsidR="00B278F3" w:rsidRPr="00B278F3" w:rsidRDefault="00B278F3" w:rsidP="00B278F3">
            <w:pPr>
              <w:jc w:val="center"/>
              <w:rPr>
                <w:ins w:id="2544" w:author="Fan, Qi" w:date="2024-09-06T15:40:00Z"/>
                <w:rFonts w:ascii="Calibri" w:eastAsia="Times New Roman" w:hAnsi="Calibri" w:cs="Calibri"/>
                <w:color w:val="000000"/>
                <w:sz w:val="18"/>
                <w:szCs w:val="18"/>
                <w:rPrChange w:id="2545" w:author="Fan, Qi" w:date="2024-09-06T15:40:00Z">
                  <w:rPr>
                    <w:ins w:id="2546" w:author="Fan, Qi" w:date="2024-09-06T15:40:00Z"/>
                    <w:rFonts w:ascii="Calibri" w:eastAsia="Times New Roman" w:hAnsi="Calibri" w:cs="Calibri"/>
                    <w:color w:val="000000"/>
                  </w:rPr>
                </w:rPrChange>
              </w:rPr>
            </w:pPr>
            <w:ins w:id="2547" w:author="Fan, Qi" w:date="2024-09-06T15:40:00Z">
              <w:r w:rsidRPr="00B278F3">
                <w:rPr>
                  <w:rFonts w:ascii="Calibri" w:eastAsia="Times New Roman" w:hAnsi="Calibri" w:cs="Calibri"/>
                  <w:color w:val="000000"/>
                  <w:sz w:val="18"/>
                  <w:szCs w:val="18"/>
                  <w:rPrChange w:id="2548" w:author="Fan, Qi" w:date="2024-09-06T15:40:00Z">
                    <w:rPr>
                      <w:rFonts w:ascii="Calibri" w:eastAsia="Times New Roman" w:hAnsi="Calibri" w:cs="Calibri"/>
                      <w:color w:val="000000"/>
                    </w:rPr>
                  </w:rPrChange>
                </w:rPr>
                <w:t>20</w:t>
              </w:r>
            </w:ins>
          </w:p>
        </w:tc>
        <w:tc>
          <w:tcPr>
            <w:tcW w:w="0" w:type="dxa"/>
            <w:vMerge w:val="restart"/>
            <w:noWrap/>
            <w:vAlign w:val="center"/>
            <w:hideMark/>
            <w:tcPrChange w:id="2549" w:author="Fan, Qi" w:date="2024-09-06T15:43:00Z">
              <w:tcPr>
                <w:tcW w:w="554" w:type="dxa"/>
                <w:vMerge w:val="restart"/>
                <w:noWrap/>
                <w:hideMark/>
              </w:tcPr>
            </w:tcPrChange>
          </w:tcPr>
          <w:p w14:paraId="5060C22F" w14:textId="77777777" w:rsidR="00B278F3" w:rsidRPr="00B278F3" w:rsidRDefault="00B278F3" w:rsidP="00B278F3">
            <w:pPr>
              <w:jc w:val="center"/>
              <w:cnfStyle w:val="000000000000" w:firstRow="0" w:lastRow="0" w:firstColumn="0" w:lastColumn="0" w:oddVBand="0" w:evenVBand="0" w:oddHBand="0" w:evenHBand="0" w:firstRowFirstColumn="0" w:firstRowLastColumn="0" w:lastRowFirstColumn="0" w:lastRowLastColumn="0"/>
              <w:rPr>
                <w:ins w:id="2550" w:author="Fan, Qi" w:date="2024-09-06T15:40:00Z"/>
                <w:rFonts w:ascii="Calibri" w:eastAsia="Times New Roman" w:hAnsi="Calibri" w:cs="Calibri"/>
                <w:color w:val="000000"/>
                <w:sz w:val="18"/>
                <w:szCs w:val="18"/>
                <w:rPrChange w:id="2551" w:author="Fan, Qi" w:date="2024-09-06T15:40:00Z">
                  <w:rPr>
                    <w:ins w:id="2552" w:author="Fan, Qi" w:date="2024-09-06T15:40:00Z"/>
                    <w:rFonts w:ascii="Calibri" w:eastAsia="Times New Roman" w:hAnsi="Calibri" w:cs="Calibri"/>
                    <w:color w:val="000000"/>
                  </w:rPr>
                </w:rPrChange>
              </w:rPr>
            </w:pPr>
            <w:ins w:id="2553" w:author="Fan, Qi" w:date="2024-09-06T15:40:00Z">
              <w:r w:rsidRPr="00B278F3">
                <w:rPr>
                  <w:rFonts w:ascii="Calibri" w:eastAsia="Times New Roman" w:hAnsi="Calibri" w:cs="Calibri"/>
                  <w:b/>
                  <w:bCs/>
                  <w:color w:val="000000"/>
                  <w:sz w:val="18"/>
                  <w:szCs w:val="18"/>
                  <w:rPrChange w:id="2554" w:author="Fan, Qi" w:date="2024-09-06T15:42:00Z">
                    <w:rPr>
                      <w:rFonts w:ascii="Calibri" w:eastAsia="Times New Roman" w:hAnsi="Calibri" w:cs="Calibri"/>
                      <w:color w:val="000000"/>
                    </w:rPr>
                  </w:rPrChange>
                </w:rPr>
                <w:t>20</w:t>
              </w:r>
              <w:r w:rsidRPr="00B278F3">
                <w:rPr>
                  <w:rFonts w:ascii="Calibri" w:eastAsia="Times New Roman" w:hAnsi="Calibri" w:cs="Calibri"/>
                  <w:color w:val="000000"/>
                  <w:sz w:val="18"/>
                  <w:szCs w:val="18"/>
                  <w:rPrChange w:id="2555" w:author="Fan, Qi" w:date="2024-09-06T15:40:00Z">
                    <w:rPr>
                      <w:rFonts w:ascii="Calibri" w:eastAsia="Times New Roman" w:hAnsi="Calibri" w:cs="Calibri"/>
                      <w:color w:val="000000"/>
                    </w:rPr>
                  </w:rPrChange>
                </w:rPr>
                <w:t>.</w:t>
              </w:r>
              <w:r w:rsidRPr="00B278F3">
                <w:rPr>
                  <w:rFonts w:ascii="Calibri" w:eastAsia="Times New Roman" w:hAnsi="Calibri" w:cs="Calibri"/>
                  <w:b/>
                  <w:bCs/>
                  <w:color w:val="000000"/>
                  <w:sz w:val="18"/>
                  <w:szCs w:val="18"/>
                  <w:rPrChange w:id="2556" w:author="Fan, Qi" w:date="2024-09-06T15:42:00Z">
                    <w:rPr>
                      <w:rFonts w:ascii="Calibri" w:eastAsia="Times New Roman" w:hAnsi="Calibri" w:cs="Calibri"/>
                      <w:color w:val="000000"/>
                    </w:rPr>
                  </w:rPrChange>
                </w:rPr>
                <w:t>3</w:t>
              </w:r>
            </w:ins>
          </w:p>
        </w:tc>
        <w:tc>
          <w:tcPr>
            <w:tcW w:w="0" w:type="dxa"/>
            <w:noWrap/>
            <w:vAlign w:val="center"/>
            <w:hideMark/>
            <w:tcPrChange w:id="2557" w:author="Fan, Qi" w:date="2024-09-06T15:43:00Z">
              <w:tcPr>
                <w:tcW w:w="703" w:type="dxa"/>
                <w:noWrap/>
                <w:hideMark/>
              </w:tcPr>
            </w:tcPrChange>
          </w:tcPr>
          <w:p w14:paraId="2B06677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558" w:author="Fan, Qi" w:date="2024-09-06T15:40:00Z"/>
                <w:rFonts w:ascii="Calibri" w:eastAsia="Times New Roman" w:hAnsi="Calibri" w:cs="Calibri"/>
                <w:color w:val="000000"/>
                <w:sz w:val="18"/>
                <w:szCs w:val="18"/>
                <w:rPrChange w:id="2559" w:author="Fan, Qi" w:date="2024-09-06T15:40:00Z">
                  <w:rPr>
                    <w:ins w:id="2560" w:author="Fan, Qi" w:date="2024-09-06T15:40:00Z"/>
                    <w:rFonts w:ascii="Calibri" w:eastAsia="Times New Roman" w:hAnsi="Calibri" w:cs="Calibri"/>
                    <w:color w:val="000000"/>
                  </w:rPr>
                </w:rPrChange>
              </w:rPr>
              <w:pPrChange w:id="2561" w:author="Fan, Qi" w:date="2024-09-06T15:43:00Z">
                <w:pPr>
                  <w:cnfStyle w:val="000000000000" w:firstRow="0" w:lastRow="0" w:firstColumn="0" w:lastColumn="0" w:oddVBand="0" w:evenVBand="0" w:oddHBand="0" w:evenHBand="0" w:firstRowFirstColumn="0" w:firstRowLastColumn="0" w:lastRowFirstColumn="0" w:lastRowLastColumn="0"/>
                </w:pPr>
              </w:pPrChange>
            </w:pPr>
            <w:ins w:id="2562" w:author="Fan, Qi" w:date="2024-09-06T15:40:00Z">
              <w:r w:rsidRPr="00B278F3">
                <w:rPr>
                  <w:rFonts w:ascii="Calibri" w:eastAsia="Times New Roman" w:hAnsi="Calibri" w:cs="Calibri"/>
                  <w:color w:val="000000"/>
                  <w:sz w:val="18"/>
                  <w:szCs w:val="18"/>
                  <w:rPrChange w:id="2563" w:author="Fan, Qi" w:date="2024-09-06T15:40:00Z">
                    <w:rPr>
                      <w:rFonts w:ascii="Calibri" w:eastAsia="Times New Roman" w:hAnsi="Calibri" w:cs="Calibri"/>
                      <w:color w:val="000000"/>
                    </w:rPr>
                  </w:rPrChange>
                </w:rPr>
                <w:t>C</w:t>
              </w:r>
            </w:ins>
          </w:p>
        </w:tc>
        <w:tc>
          <w:tcPr>
            <w:tcW w:w="0" w:type="dxa"/>
            <w:noWrap/>
            <w:vAlign w:val="center"/>
            <w:hideMark/>
            <w:tcPrChange w:id="2564" w:author="Fan, Qi" w:date="2024-09-06T15:43:00Z">
              <w:tcPr>
                <w:tcW w:w="595" w:type="dxa"/>
                <w:noWrap/>
                <w:hideMark/>
              </w:tcPr>
            </w:tcPrChange>
          </w:tcPr>
          <w:p w14:paraId="2FBBB9F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565" w:author="Fan, Qi" w:date="2024-09-06T15:40:00Z"/>
                <w:rFonts w:ascii="Calibri" w:eastAsia="Times New Roman" w:hAnsi="Calibri" w:cs="Calibri"/>
                <w:color w:val="000000"/>
                <w:sz w:val="18"/>
                <w:szCs w:val="18"/>
                <w:rPrChange w:id="2566" w:author="Fan, Qi" w:date="2024-09-06T15:40:00Z">
                  <w:rPr>
                    <w:ins w:id="2567" w:author="Fan, Qi" w:date="2024-09-06T15:40:00Z"/>
                    <w:rFonts w:ascii="Calibri" w:eastAsia="Times New Roman" w:hAnsi="Calibri" w:cs="Calibri"/>
                    <w:color w:val="000000"/>
                  </w:rPr>
                </w:rPrChange>
              </w:rPr>
              <w:pPrChange w:id="256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569" w:author="Fan, Qi" w:date="2024-09-06T15:40:00Z">
              <w:r w:rsidRPr="00B278F3">
                <w:rPr>
                  <w:rFonts w:ascii="Calibri" w:eastAsia="Times New Roman" w:hAnsi="Calibri" w:cs="Calibri"/>
                  <w:color w:val="000000"/>
                  <w:sz w:val="18"/>
                  <w:szCs w:val="18"/>
                  <w:rPrChange w:id="2570" w:author="Fan, Qi" w:date="2024-09-06T15:40:00Z">
                    <w:rPr>
                      <w:rFonts w:ascii="Calibri" w:eastAsia="Times New Roman" w:hAnsi="Calibri" w:cs="Calibri"/>
                      <w:color w:val="000000"/>
                    </w:rPr>
                  </w:rPrChange>
                </w:rPr>
                <w:t>54.35</w:t>
              </w:r>
            </w:ins>
          </w:p>
        </w:tc>
        <w:tc>
          <w:tcPr>
            <w:tcW w:w="0" w:type="dxa"/>
            <w:noWrap/>
            <w:vAlign w:val="center"/>
            <w:hideMark/>
            <w:tcPrChange w:id="2571" w:author="Fan, Qi" w:date="2024-09-06T15:43:00Z">
              <w:tcPr>
                <w:tcW w:w="614" w:type="dxa"/>
                <w:noWrap/>
                <w:hideMark/>
              </w:tcPr>
            </w:tcPrChange>
          </w:tcPr>
          <w:p w14:paraId="4FD8FC2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572" w:author="Fan, Qi" w:date="2024-09-06T15:40:00Z"/>
                <w:rFonts w:ascii="Calibri" w:eastAsia="Times New Roman" w:hAnsi="Calibri" w:cs="Calibri"/>
                <w:color w:val="000000"/>
                <w:sz w:val="18"/>
                <w:szCs w:val="18"/>
                <w:rPrChange w:id="2573" w:author="Fan, Qi" w:date="2024-09-06T15:40:00Z">
                  <w:rPr>
                    <w:ins w:id="2574" w:author="Fan, Qi" w:date="2024-09-06T15:40:00Z"/>
                    <w:rFonts w:ascii="Calibri" w:eastAsia="Times New Roman" w:hAnsi="Calibri" w:cs="Calibri"/>
                    <w:color w:val="000000"/>
                  </w:rPr>
                </w:rPrChange>
              </w:rPr>
              <w:pPrChange w:id="257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576" w:author="Fan, Qi" w:date="2024-09-06T15:40:00Z">
              <w:r w:rsidRPr="00B278F3">
                <w:rPr>
                  <w:rFonts w:ascii="Calibri" w:eastAsia="Times New Roman" w:hAnsi="Calibri" w:cs="Calibri"/>
                  <w:color w:val="000000"/>
                  <w:sz w:val="18"/>
                  <w:szCs w:val="18"/>
                  <w:rPrChange w:id="2577" w:author="Fan, Qi" w:date="2024-09-06T15:40:00Z">
                    <w:rPr>
                      <w:rFonts w:ascii="Calibri" w:eastAsia="Times New Roman" w:hAnsi="Calibri" w:cs="Calibri"/>
                      <w:color w:val="000000"/>
                    </w:rPr>
                  </w:rPrChange>
                </w:rPr>
                <w:t>64.15</w:t>
              </w:r>
            </w:ins>
          </w:p>
        </w:tc>
        <w:tc>
          <w:tcPr>
            <w:tcW w:w="0" w:type="dxa"/>
            <w:noWrap/>
            <w:vAlign w:val="center"/>
            <w:hideMark/>
            <w:tcPrChange w:id="2578" w:author="Fan, Qi" w:date="2024-09-06T15:43:00Z">
              <w:tcPr>
                <w:tcW w:w="930" w:type="dxa"/>
                <w:noWrap/>
                <w:hideMark/>
              </w:tcPr>
            </w:tcPrChange>
          </w:tcPr>
          <w:p w14:paraId="524D9D4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579" w:author="Fan, Qi" w:date="2024-09-06T15:40:00Z"/>
                <w:rFonts w:ascii="Calibri" w:eastAsia="Times New Roman" w:hAnsi="Calibri" w:cs="Calibri"/>
                <w:color w:val="000000"/>
                <w:sz w:val="18"/>
                <w:szCs w:val="18"/>
                <w:rPrChange w:id="2580" w:author="Fan, Qi" w:date="2024-09-06T15:40:00Z">
                  <w:rPr>
                    <w:ins w:id="2581" w:author="Fan, Qi" w:date="2024-09-06T15:40:00Z"/>
                    <w:rFonts w:ascii="Calibri" w:eastAsia="Times New Roman" w:hAnsi="Calibri" w:cs="Calibri"/>
                    <w:color w:val="000000"/>
                  </w:rPr>
                </w:rPrChange>
              </w:rPr>
              <w:pPrChange w:id="258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583" w:author="Fan, Qi" w:date="2024-09-06T15:40:00Z">
              <w:r w:rsidRPr="00B278F3">
                <w:rPr>
                  <w:rFonts w:ascii="Calibri" w:eastAsia="Times New Roman" w:hAnsi="Calibri" w:cs="Calibri"/>
                  <w:color w:val="000000"/>
                  <w:sz w:val="18"/>
                  <w:szCs w:val="18"/>
                  <w:rPrChange w:id="2584" w:author="Fan, Qi" w:date="2024-09-06T15:40:00Z">
                    <w:rPr>
                      <w:rFonts w:ascii="Calibri" w:eastAsia="Times New Roman" w:hAnsi="Calibri" w:cs="Calibri"/>
                      <w:color w:val="000000"/>
                    </w:rPr>
                  </w:rPrChange>
                </w:rPr>
                <w:t>6.93</w:t>
              </w:r>
            </w:ins>
          </w:p>
        </w:tc>
        <w:tc>
          <w:tcPr>
            <w:tcW w:w="0" w:type="dxa"/>
            <w:noWrap/>
            <w:vAlign w:val="center"/>
            <w:hideMark/>
            <w:tcPrChange w:id="2585" w:author="Fan, Qi" w:date="2024-09-06T15:43:00Z">
              <w:tcPr>
                <w:tcW w:w="881" w:type="dxa"/>
                <w:gridSpan w:val="2"/>
                <w:noWrap/>
                <w:hideMark/>
              </w:tcPr>
            </w:tcPrChange>
          </w:tcPr>
          <w:p w14:paraId="0697D9C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586" w:author="Fan, Qi" w:date="2024-09-06T15:40:00Z"/>
                <w:rFonts w:ascii="Calibri" w:eastAsia="Times New Roman" w:hAnsi="Calibri" w:cs="Calibri"/>
                <w:color w:val="000000"/>
                <w:sz w:val="18"/>
                <w:szCs w:val="18"/>
                <w:rPrChange w:id="2587" w:author="Fan, Qi" w:date="2024-09-06T15:40:00Z">
                  <w:rPr>
                    <w:ins w:id="2588" w:author="Fan, Qi" w:date="2024-09-06T15:40:00Z"/>
                    <w:rFonts w:ascii="Calibri" w:eastAsia="Times New Roman" w:hAnsi="Calibri" w:cs="Calibri"/>
                    <w:color w:val="000000"/>
                  </w:rPr>
                </w:rPrChange>
              </w:rPr>
              <w:pPrChange w:id="258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590" w:author="Fan, Qi" w:date="2024-09-06T15:40:00Z">
              <w:r w:rsidRPr="00B278F3">
                <w:rPr>
                  <w:rFonts w:ascii="Calibri" w:eastAsia="Times New Roman" w:hAnsi="Calibri" w:cs="Calibri"/>
                  <w:color w:val="000000"/>
                  <w:sz w:val="18"/>
                  <w:szCs w:val="18"/>
                  <w:rPrChange w:id="2591" w:author="Fan, Qi" w:date="2024-09-06T15:40:00Z">
                    <w:rPr>
                      <w:rFonts w:ascii="Calibri" w:eastAsia="Times New Roman" w:hAnsi="Calibri" w:cs="Calibri"/>
                      <w:color w:val="000000"/>
                    </w:rPr>
                  </w:rPrChange>
                </w:rPr>
                <w:t>11.25</w:t>
              </w:r>
            </w:ins>
          </w:p>
        </w:tc>
        <w:tc>
          <w:tcPr>
            <w:tcW w:w="0" w:type="dxa"/>
            <w:vMerge w:val="restart"/>
            <w:noWrap/>
            <w:vAlign w:val="center"/>
            <w:hideMark/>
            <w:tcPrChange w:id="2592" w:author="Fan, Qi" w:date="2024-09-06T15:43:00Z">
              <w:tcPr>
                <w:tcW w:w="553" w:type="dxa"/>
                <w:vMerge w:val="restart"/>
                <w:noWrap/>
                <w:hideMark/>
              </w:tcPr>
            </w:tcPrChange>
          </w:tcPr>
          <w:p w14:paraId="0A8B76FA"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593" w:author="Fan, Qi" w:date="2024-09-06T15:40:00Z"/>
                <w:rFonts w:ascii="Calibri" w:eastAsia="Times New Roman" w:hAnsi="Calibri" w:cs="Calibri"/>
                <w:b/>
                <w:bCs/>
                <w:color w:val="000000"/>
                <w:sz w:val="18"/>
                <w:szCs w:val="18"/>
                <w:rPrChange w:id="2594" w:author="Fan, Qi" w:date="2024-09-06T15:43:00Z">
                  <w:rPr>
                    <w:ins w:id="2595" w:author="Fan, Qi" w:date="2024-09-06T15:40:00Z"/>
                    <w:rFonts w:ascii="Calibri" w:eastAsia="Times New Roman" w:hAnsi="Calibri" w:cs="Calibri"/>
                    <w:color w:val="000000"/>
                  </w:rPr>
                </w:rPrChange>
              </w:rPr>
            </w:pPr>
            <w:ins w:id="2596" w:author="Fan, Qi" w:date="2024-09-06T15:40:00Z">
              <w:r w:rsidRPr="00B278F3">
                <w:rPr>
                  <w:rFonts w:ascii="Calibri" w:eastAsia="Times New Roman" w:hAnsi="Calibri" w:cs="Calibri"/>
                  <w:b/>
                  <w:bCs/>
                  <w:color w:val="000000"/>
                  <w:sz w:val="18"/>
                  <w:szCs w:val="18"/>
                  <w:rPrChange w:id="2597" w:author="Fan, Qi" w:date="2024-09-06T15:43:00Z">
                    <w:rPr>
                      <w:rFonts w:ascii="Calibri" w:eastAsia="Times New Roman" w:hAnsi="Calibri" w:cs="Calibri"/>
                      <w:color w:val="000000"/>
                    </w:rPr>
                  </w:rPrChange>
                </w:rPr>
                <w:t>20</w:t>
              </w:r>
            </w:ins>
          </w:p>
        </w:tc>
        <w:tc>
          <w:tcPr>
            <w:tcW w:w="0" w:type="dxa"/>
            <w:vMerge w:val="restart"/>
            <w:noWrap/>
            <w:vAlign w:val="center"/>
            <w:hideMark/>
            <w:tcPrChange w:id="2598" w:author="Fan, Qi" w:date="2024-09-06T15:43:00Z">
              <w:tcPr>
                <w:tcW w:w="554" w:type="dxa"/>
                <w:vMerge w:val="restart"/>
                <w:noWrap/>
                <w:hideMark/>
              </w:tcPr>
            </w:tcPrChange>
          </w:tcPr>
          <w:p w14:paraId="235FFEB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599" w:author="Fan, Qi" w:date="2024-09-06T15:40:00Z"/>
                <w:rFonts w:ascii="Calibri" w:eastAsia="Times New Roman" w:hAnsi="Calibri" w:cs="Calibri"/>
                <w:b/>
                <w:bCs/>
                <w:color w:val="000000"/>
                <w:sz w:val="18"/>
                <w:szCs w:val="18"/>
                <w:rPrChange w:id="2600" w:author="Fan, Qi" w:date="2024-09-06T15:43:00Z">
                  <w:rPr>
                    <w:ins w:id="2601" w:author="Fan, Qi" w:date="2024-09-06T15:40:00Z"/>
                    <w:rFonts w:ascii="Calibri" w:eastAsia="Times New Roman" w:hAnsi="Calibri" w:cs="Calibri"/>
                    <w:color w:val="000000"/>
                  </w:rPr>
                </w:rPrChange>
              </w:rPr>
            </w:pPr>
            <w:ins w:id="2602" w:author="Fan, Qi" w:date="2024-09-06T15:40:00Z">
              <w:r w:rsidRPr="00B278F3">
                <w:rPr>
                  <w:rFonts w:ascii="Calibri" w:eastAsia="Times New Roman" w:hAnsi="Calibri" w:cs="Calibri"/>
                  <w:b/>
                  <w:bCs/>
                  <w:color w:val="000000"/>
                  <w:sz w:val="18"/>
                  <w:szCs w:val="18"/>
                  <w:rPrChange w:id="2603" w:author="Fan, Qi" w:date="2024-09-06T15:43:00Z">
                    <w:rPr>
                      <w:rFonts w:ascii="Calibri" w:eastAsia="Times New Roman" w:hAnsi="Calibri" w:cs="Calibri"/>
                      <w:color w:val="000000"/>
                    </w:rPr>
                  </w:rPrChange>
                </w:rPr>
                <w:t>11.5</w:t>
              </w:r>
            </w:ins>
          </w:p>
        </w:tc>
        <w:tc>
          <w:tcPr>
            <w:tcW w:w="0" w:type="dxa"/>
            <w:noWrap/>
            <w:vAlign w:val="center"/>
            <w:hideMark/>
            <w:tcPrChange w:id="2604" w:author="Fan, Qi" w:date="2024-09-06T15:43:00Z">
              <w:tcPr>
                <w:tcW w:w="703" w:type="dxa"/>
                <w:noWrap/>
                <w:hideMark/>
              </w:tcPr>
            </w:tcPrChange>
          </w:tcPr>
          <w:p w14:paraId="34BB2DD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605" w:author="Fan, Qi" w:date="2024-09-06T15:40:00Z"/>
                <w:rFonts w:ascii="Calibri" w:eastAsia="Times New Roman" w:hAnsi="Calibri" w:cs="Calibri"/>
                <w:color w:val="000000"/>
                <w:sz w:val="18"/>
                <w:szCs w:val="18"/>
                <w:rPrChange w:id="2606" w:author="Fan, Qi" w:date="2024-09-06T15:40:00Z">
                  <w:rPr>
                    <w:ins w:id="2607" w:author="Fan, Qi" w:date="2024-09-06T15:40:00Z"/>
                    <w:rFonts w:ascii="Calibri" w:eastAsia="Times New Roman" w:hAnsi="Calibri" w:cs="Calibri"/>
                    <w:color w:val="000000"/>
                  </w:rPr>
                </w:rPrChange>
              </w:rPr>
              <w:pPrChange w:id="2608" w:author="Fan, Qi" w:date="2024-09-06T15:43:00Z">
                <w:pPr>
                  <w:cnfStyle w:val="000000000000" w:firstRow="0" w:lastRow="0" w:firstColumn="0" w:lastColumn="0" w:oddVBand="0" w:evenVBand="0" w:oddHBand="0" w:evenHBand="0" w:firstRowFirstColumn="0" w:firstRowLastColumn="0" w:lastRowFirstColumn="0" w:lastRowLastColumn="0"/>
                </w:pPr>
              </w:pPrChange>
            </w:pPr>
            <w:ins w:id="2609" w:author="Fan, Qi" w:date="2024-09-06T15:40:00Z">
              <w:r w:rsidRPr="00B278F3">
                <w:rPr>
                  <w:rFonts w:ascii="Calibri" w:eastAsia="Times New Roman" w:hAnsi="Calibri" w:cs="Calibri"/>
                  <w:color w:val="000000"/>
                  <w:sz w:val="18"/>
                  <w:szCs w:val="18"/>
                  <w:rPrChange w:id="2610" w:author="Fan, Qi" w:date="2024-09-06T15:40:00Z">
                    <w:rPr>
                      <w:rFonts w:ascii="Calibri" w:eastAsia="Times New Roman" w:hAnsi="Calibri" w:cs="Calibri"/>
                      <w:color w:val="000000"/>
                    </w:rPr>
                  </w:rPrChange>
                </w:rPr>
                <w:t>C</w:t>
              </w:r>
            </w:ins>
          </w:p>
        </w:tc>
        <w:tc>
          <w:tcPr>
            <w:tcW w:w="0" w:type="dxa"/>
            <w:noWrap/>
            <w:vAlign w:val="center"/>
            <w:hideMark/>
            <w:tcPrChange w:id="2611" w:author="Fan, Qi" w:date="2024-09-06T15:43:00Z">
              <w:tcPr>
                <w:tcW w:w="558" w:type="dxa"/>
                <w:noWrap/>
                <w:hideMark/>
              </w:tcPr>
            </w:tcPrChange>
          </w:tcPr>
          <w:p w14:paraId="0BDA3A8B"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612" w:author="Fan, Qi" w:date="2024-09-06T15:40:00Z"/>
                <w:rFonts w:ascii="Calibri" w:eastAsia="Times New Roman" w:hAnsi="Calibri" w:cs="Calibri"/>
                <w:color w:val="000000"/>
                <w:sz w:val="18"/>
                <w:szCs w:val="18"/>
                <w:rPrChange w:id="2613" w:author="Fan, Qi" w:date="2024-09-06T15:40:00Z">
                  <w:rPr>
                    <w:ins w:id="2614" w:author="Fan, Qi" w:date="2024-09-06T15:40:00Z"/>
                    <w:rFonts w:ascii="Calibri" w:eastAsia="Times New Roman" w:hAnsi="Calibri" w:cs="Calibri"/>
                    <w:color w:val="000000"/>
                  </w:rPr>
                </w:rPrChange>
              </w:rPr>
              <w:pPrChange w:id="261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616" w:author="Fan, Qi" w:date="2024-09-06T15:40:00Z">
              <w:r w:rsidRPr="00B278F3">
                <w:rPr>
                  <w:rFonts w:ascii="Calibri" w:eastAsia="Times New Roman" w:hAnsi="Calibri" w:cs="Calibri"/>
                  <w:color w:val="000000"/>
                  <w:sz w:val="18"/>
                  <w:szCs w:val="18"/>
                  <w:rPrChange w:id="2617" w:author="Fan, Qi" w:date="2024-09-06T15:40:00Z">
                    <w:rPr>
                      <w:rFonts w:ascii="Calibri" w:eastAsia="Times New Roman" w:hAnsi="Calibri" w:cs="Calibri"/>
                      <w:color w:val="000000"/>
                    </w:rPr>
                  </w:rPrChange>
                </w:rPr>
                <w:t>52.47</w:t>
              </w:r>
            </w:ins>
          </w:p>
        </w:tc>
        <w:tc>
          <w:tcPr>
            <w:tcW w:w="0" w:type="dxa"/>
            <w:noWrap/>
            <w:vAlign w:val="center"/>
            <w:hideMark/>
            <w:tcPrChange w:id="2618" w:author="Fan, Qi" w:date="2024-09-06T15:43:00Z">
              <w:tcPr>
                <w:tcW w:w="576" w:type="dxa"/>
                <w:noWrap/>
                <w:hideMark/>
              </w:tcPr>
            </w:tcPrChange>
          </w:tcPr>
          <w:p w14:paraId="4E04AB2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619" w:author="Fan, Qi" w:date="2024-09-06T15:40:00Z"/>
                <w:rFonts w:ascii="Calibri" w:eastAsia="Times New Roman" w:hAnsi="Calibri" w:cs="Calibri"/>
                <w:color w:val="000000"/>
                <w:sz w:val="18"/>
                <w:szCs w:val="18"/>
                <w:rPrChange w:id="2620" w:author="Fan, Qi" w:date="2024-09-06T15:40:00Z">
                  <w:rPr>
                    <w:ins w:id="2621" w:author="Fan, Qi" w:date="2024-09-06T15:40:00Z"/>
                    <w:rFonts w:ascii="Calibri" w:eastAsia="Times New Roman" w:hAnsi="Calibri" w:cs="Calibri"/>
                    <w:color w:val="000000"/>
                  </w:rPr>
                </w:rPrChange>
              </w:rPr>
              <w:pPrChange w:id="262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623" w:author="Fan, Qi" w:date="2024-09-06T15:40:00Z">
              <w:r w:rsidRPr="00B278F3">
                <w:rPr>
                  <w:rFonts w:ascii="Calibri" w:eastAsia="Times New Roman" w:hAnsi="Calibri" w:cs="Calibri"/>
                  <w:color w:val="000000"/>
                  <w:sz w:val="18"/>
                  <w:szCs w:val="18"/>
                  <w:rPrChange w:id="2624" w:author="Fan, Qi" w:date="2024-09-06T15:40:00Z">
                    <w:rPr>
                      <w:rFonts w:ascii="Calibri" w:eastAsia="Times New Roman" w:hAnsi="Calibri" w:cs="Calibri"/>
                      <w:color w:val="000000"/>
                    </w:rPr>
                  </w:rPrChange>
                </w:rPr>
                <w:t>61.13</w:t>
              </w:r>
            </w:ins>
          </w:p>
        </w:tc>
        <w:tc>
          <w:tcPr>
            <w:tcW w:w="0" w:type="dxa"/>
            <w:noWrap/>
            <w:vAlign w:val="center"/>
            <w:hideMark/>
            <w:tcPrChange w:id="2625" w:author="Fan, Qi" w:date="2024-09-06T15:43:00Z">
              <w:tcPr>
                <w:tcW w:w="871" w:type="dxa"/>
                <w:noWrap/>
                <w:hideMark/>
              </w:tcPr>
            </w:tcPrChange>
          </w:tcPr>
          <w:p w14:paraId="2425F98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626" w:author="Fan, Qi" w:date="2024-09-06T15:40:00Z"/>
                <w:rFonts w:ascii="Calibri" w:eastAsia="Times New Roman" w:hAnsi="Calibri" w:cs="Calibri"/>
                <w:color w:val="000000"/>
                <w:sz w:val="18"/>
                <w:szCs w:val="18"/>
                <w:rPrChange w:id="2627" w:author="Fan, Qi" w:date="2024-09-06T15:40:00Z">
                  <w:rPr>
                    <w:ins w:id="2628" w:author="Fan, Qi" w:date="2024-09-06T15:40:00Z"/>
                    <w:rFonts w:ascii="Calibri" w:eastAsia="Times New Roman" w:hAnsi="Calibri" w:cs="Calibri"/>
                    <w:color w:val="000000"/>
                  </w:rPr>
                </w:rPrChange>
              </w:rPr>
              <w:pPrChange w:id="262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630" w:author="Fan, Qi" w:date="2024-09-06T15:40:00Z">
              <w:r w:rsidRPr="00B278F3">
                <w:rPr>
                  <w:rFonts w:ascii="Calibri" w:eastAsia="Times New Roman" w:hAnsi="Calibri" w:cs="Calibri"/>
                  <w:color w:val="000000"/>
                  <w:sz w:val="18"/>
                  <w:szCs w:val="18"/>
                  <w:rPrChange w:id="2631" w:author="Fan, Qi" w:date="2024-09-06T15:40:00Z">
                    <w:rPr>
                      <w:rFonts w:ascii="Calibri" w:eastAsia="Times New Roman" w:hAnsi="Calibri" w:cs="Calibri"/>
                      <w:color w:val="000000"/>
                    </w:rPr>
                  </w:rPrChange>
                </w:rPr>
                <w:t>5.98</w:t>
              </w:r>
            </w:ins>
          </w:p>
        </w:tc>
        <w:tc>
          <w:tcPr>
            <w:tcW w:w="0" w:type="dxa"/>
            <w:noWrap/>
            <w:vAlign w:val="center"/>
            <w:hideMark/>
            <w:tcPrChange w:id="2632" w:author="Fan, Qi" w:date="2024-09-06T15:43:00Z">
              <w:tcPr>
                <w:tcW w:w="826" w:type="dxa"/>
                <w:gridSpan w:val="2"/>
                <w:noWrap/>
                <w:hideMark/>
              </w:tcPr>
            </w:tcPrChange>
          </w:tcPr>
          <w:p w14:paraId="5FE1FF5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633" w:author="Fan, Qi" w:date="2024-09-06T15:40:00Z"/>
                <w:rFonts w:ascii="Calibri" w:eastAsia="Times New Roman" w:hAnsi="Calibri" w:cs="Calibri"/>
                <w:color w:val="000000"/>
                <w:sz w:val="18"/>
                <w:szCs w:val="18"/>
                <w:rPrChange w:id="2634" w:author="Fan, Qi" w:date="2024-09-06T15:40:00Z">
                  <w:rPr>
                    <w:ins w:id="2635" w:author="Fan, Qi" w:date="2024-09-06T15:40:00Z"/>
                    <w:rFonts w:ascii="Calibri" w:eastAsia="Times New Roman" w:hAnsi="Calibri" w:cs="Calibri"/>
                    <w:color w:val="000000"/>
                  </w:rPr>
                </w:rPrChange>
              </w:rPr>
              <w:pPrChange w:id="263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637" w:author="Fan, Qi" w:date="2024-09-06T15:40:00Z">
              <w:r w:rsidRPr="00B278F3">
                <w:rPr>
                  <w:rFonts w:ascii="Calibri" w:eastAsia="Times New Roman" w:hAnsi="Calibri" w:cs="Calibri"/>
                  <w:color w:val="000000"/>
                  <w:sz w:val="18"/>
                  <w:szCs w:val="18"/>
                  <w:rPrChange w:id="2638" w:author="Fan, Qi" w:date="2024-09-06T15:40:00Z">
                    <w:rPr>
                      <w:rFonts w:ascii="Calibri" w:eastAsia="Times New Roman" w:hAnsi="Calibri" w:cs="Calibri"/>
                      <w:color w:val="000000"/>
                    </w:rPr>
                  </w:rPrChange>
                </w:rPr>
                <w:t>11.39</w:t>
              </w:r>
            </w:ins>
          </w:p>
        </w:tc>
      </w:tr>
      <w:tr w:rsidR="00B278F3" w:rsidRPr="00B278F3" w14:paraId="1ACCF9F3" w14:textId="77777777" w:rsidTr="00B278F3">
        <w:tblPrEx>
          <w:tblPrExChange w:id="2639"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2640" w:author="Fan, Qi" w:date="2024-09-06T15:40:00Z"/>
          <w:trPrChange w:id="2641"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2642" w:author="Fan, Qi" w:date="2024-09-06T15:43:00Z">
              <w:tcPr>
                <w:tcW w:w="552" w:type="dxa"/>
                <w:vMerge/>
                <w:hideMark/>
              </w:tcPr>
            </w:tcPrChange>
          </w:tcPr>
          <w:p w14:paraId="2D89D97C"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2643" w:author="Fan, Qi" w:date="2024-09-06T15:40:00Z"/>
                <w:rFonts w:ascii="Calibri" w:eastAsia="Times New Roman" w:hAnsi="Calibri" w:cs="Calibri"/>
                <w:color w:val="000000"/>
                <w:sz w:val="18"/>
                <w:szCs w:val="18"/>
                <w:rPrChange w:id="2644" w:author="Fan, Qi" w:date="2024-09-06T15:40:00Z">
                  <w:rPr>
                    <w:ins w:id="2645" w:author="Fan, Qi" w:date="2024-09-06T15:40:00Z"/>
                    <w:rFonts w:ascii="Calibri" w:eastAsia="Times New Roman" w:hAnsi="Calibri" w:cs="Calibri"/>
                    <w:color w:val="000000"/>
                  </w:rPr>
                </w:rPrChange>
              </w:rPr>
            </w:pPr>
          </w:p>
        </w:tc>
        <w:tc>
          <w:tcPr>
            <w:tcW w:w="0" w:type="dxa"/>
            <w:vMerge/>
            <w:vAlign w:val="center"/>
            <w:hideMark/>
            <w:tcPrChange w:id="2646" w:author="Fan, Qi" w:date="2024-09-06T15:43:00Z">
              <w:tcPr>
                <w:tcW w:w="554" w:type="dxa"/>
                <w:vMerge/>
                <w:hideMark/>
              </w:tcPr>
            </w:tcPrChange>
          </w:tcPr>
          <w:p w14:paraId="1C69361A"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647" w:author="Fan, Qi" w:date="2024-09-06T15:40:00Z"/>
                <w:rFonts w:ascii="Calibri" w:eastAsia="Times New Roman" w:hAnsi="Calibri" w:cs="Calibri"/>
                <w:color w:val="000000"/>
                <w:sz w:val="18"/>
                <w:szCs w:val="18"/>
                <w:rPrChange w:id="2648" w:author="Fan, Qi" w:date="2024-09-06T15:40:00Z">
                  <w:rPr>
                    <w:ins w:id="2649" w:author="Fan, Qi" w:date="2024-09-06T15:40:00Z"/>
                    <w:rFonts w:ascii="Calibri" w:eastAsia="Times New Roman" w:hAnsi="Calibri" w:cs="Calibri"/>
                    <w:color w:val="000000"/>
                  </w:rPr>
                </w:rPrChange>
              </w:rPr>
            </w:pPr>
          </w:p>
        </w:tc>
        <w:tc>
          <w:tcPr>
            <w:tcW w:w="0" w:type="dxa"/>
            <w:noWrap/>
            <w:vAlign w:val="center"/>
            <w:hideMark/>
            <w:tcPrChange w:id="2650" w:author="Fan, Qi" w:date="2024-09-06T15:43:00Z">
              <w:tcPr>
                <w:tcW w:w="703" w:type="dxa"/>
                <w:noWrap/>
                <w:hideMark/>
              </w:tcPr>
            </w:tcPrChange>
          </w:tcPr>
          <w:p w14:paraId="0B4D44F0"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651" w:author="Fan, Qi" w:date="2024-09-06T15:40:00Z"/>
                <w:rFonts w:ascii="Calibri" w:eastAsia="Times New Roman" w:hAnsi="Calibri" w:cs="Calibri"/>
                <w:color w:val="000000"/>
                <w:sz w:val="18"/>
                <w:szCs w:val="18"/>
                <w:rPrChange w:id="2652" w:author="Fan, Qi" w:date="2024-09-06T15:40:00Z">
                  <w:rPr>
                    <w:ins w:id="2653" w:author="Fan, Qi" w:date="2024-09-06T15:40:00Z"/>
                    <w:rFonts w:ascii="Calibri" w:eastAsia="Times New Roman" w:hAnsi="Calibri" w:cs="Calibri"/>
                    <w:color w:val="000000"/>
                  </w:rPr>
                </w:rPrChange>
              </w:rPr>
              <w:pPrChange w:id="2654" w:author="Fan, Qi" w:date="2024-09-06T15:43:00Z">
                <w:pPr>
                  <w:cnfStyle w:val="000000100000" w:firstRow="0" w:lastRow="0" w:firstColumn="0" w:lastColumn="0" w:oddVBand="0" w:evenVBand="0" w:oddHBand="1" w:evenHBand="0" w:firstRowFirstColumn="0" w:firstRowLastColumn="0" w:lastRowFirstColumn="0" w:lastRowLastColumn="0"/>
                </w:pPr>
              </w:pPrChange>
            </w:pPr>
            <w:ins w:id="2655" w:author="Fan, Qi" w:date="2024-09-06T15:40:00Z">
              <w:r w:rsidRPr="00B278F3">
                <w:rPr>
                  <w:rFonts w:ascii="Calibri" w:eastAsia="Times New Roman" w:hAnsi="Calibri" w:cs="Calibri"/>
                  <w:color w:val="000000"/>
                  <w:sz w:val="18"/>
                  <w:szCs w:val="18"/>
                  <w:rPrChange w:id="2656" w:author="Fan, Qi" w:date="2024-09-06T15:40:00Z">
                    <w:rPr>
                      <w:rFonts w:ascii="Calibri" w:eastAsia="Times New Roman" w:hAnsi="Calibri" w:cs="Calibri"/>
                      <w:color w:val="000000"/>
                    </w:rPr>
                  </w:rPrChange>
                </w:rPr>
                <w:t>O</w:t>
              </w:r>
            </w:ins>
          </w:p>
        </w:tc>
        <w:tc>
          <w:tcPr>
            <w:tcW w:w="0" w:type="dxa"/>
            <w:noWrap/>
            <w:vAlign w:val="center"/>
            <w:hideMark/>
            <w:tcPrChange w:id="2657" w:author="Fan, Qi" w:date="2024-09-06T15:43:00Z">
              <w:tcPr>
                <w:tcW w:w="595" w:type="dxa"/>
                <w:noWrap/>
                <w:hideMark/>
              </w:tcPr>
            </w:tcPrChange>
          </w:tcPr>
          <w:p w14:paraId="2E5A553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658" w:author="Fan, Qi" w:date="2024-09-06T15:40:00Z"/>
                <w:rFonts w:ascii="Calibri" w:eastAsia="Times New Roman" w:hAnsi="Calibri" w:cs="Calibri"/>
                <w:color w:val="000000"/>
                <w:sz w:val="18"/>
                <w:szCs w:val="18"/>
                <w:rPrChange w:id="2659" w:author="Fan, Qi" w:date="2024-09-06T15:40:00Z">
                  <w:rPr>
                    <w:ins w:id="2660" w:author="Fan, Qi" w:date="2024-09-06T15:40:00Z"/>
                    <w:rFonts w:ascii="Calibri" w:eastAsia="Times New Roman" w:hAnsi="Calibri" w:cs="Calibri"/>
                    <w:color w:val="000000"/>
                  </w:rPr>
                </w:rPrChange>
              </w:rPr>
              <w:pPrChange w:id="2661"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662" w:author="Fan, Qi" w:date="2024-09-06T15:40:00Z">
              <w:r w:rsidRPr="00B278F3">
                <w:rPr>
                  <w:rFonts w:ascii="Calibri" w:eastAsia="Times New Roman" w:hAnsi="Calibri" w:cs="Calibri"/>
                  <w:color w:val="000000"/>
                  <w:sz w:val="18"/>
                  <w:szCs w:val="18"/>
                  <w:rPrChange w:id="2663" w:author="Fan, Qi" w:date="2024-09-06T15:40:00Z">
                    <w:rPr>
                      <w:rFonts w:ascii="Calibri" w:eastAsia="Times New Roman" w:hAnsi="Calibri" w:cs="Calibri"/>
                      <w:color w:val="000000"/>
                    </w:rPr>
                  </w:rPrChange>
                </w:rPr>
                <w:t>36.81</w:t>
              </w:r>
            </w:ins>
          </w:p>
        </w:tc>
        <w:tc>
          <w:tcPr>
            <w:tcW w:w="0" w:type="dxa"/>
            <w:noWrap/>
            <w:vAlign w:val="center"/>
            <w:hideMark/>
            <w:tcPrChange w:id="2664" w:author="Fan, Qi" w:date="2024-09-06T15:43:00Z">
              <w:tcPr>
                <w:tcW w:w="614" w:type="dxa"/>
                <w:noWrap/>
                <w:hideMark/>
              </w:tcPr>
            </w:tcPrChange>
          </w:tcPr>
          <w:p w14:paraId="5A8441B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665" w:author="Fan, Qi" w:date="2024-09-06T15:40:00Z"/>
                <w:rFonts w:ascii="Calibri" w:eastAsia="Times New Roman" w:hAnsi="Calibri" w:cs="Calibri"/>
                <w:color w:val="000000"/>
                <w:sz w:val="18"/>
                <w:szCs w:val="18"/>
                <w:rPrChange w:id="2666" w:author="Fan, Qi" w:date="2024-09-06T15:40:00Z">
                  <w:rPr>
                    <w:ins w:id="2667" w:author="Fan, Qi" w:date="2024-09-06T15:40:00Z"/>
                    <w:rFonts w:ascii="Calibri" w:eastAsia="Times New Roman" w:hAnsi="Calibri" w:cs="Calibri"/>
                    <w:color w:val="000000"/>
                  </w:rPr>
                </w:rPrChange>
              </w:rPr>
              <w:pPrChange w:id="2668"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669" w:author="Fan, Qi" w:date="2024-09-06T15:40:00Z">
              <w:r w:rsidRPr="00B278F3">
                <w:rPr>
                  <w:rFonts w:ascii="Calibri" w:eastAsia="Times New Roman" w:hAnsi="Calibri" w:cs="Calibri"/>
                  <w:color w:val="000000"/>
                  <w:sz w:val="18"/>
                  <w:szCs w:val="18"/>
                  <w:rPrChange w:id="2670" w:author="Fan, Qi" w:date="2024-09-06T15:40:00Z">
                    <w:rPr>
                      <w:rFonts w:ascii="Calibri" w:eastAsia="Times New Roman" w:hAnsi="Calibri" w:cs="Calibri"/>
                      <w:color w:val="000000"/>
                    </w:rPr>
                  </w:rPrChange>
                </w:rPr>
                <w:t>32.62</w:t>
              </w:r>
            </w:ins>
          </w:p>
        </w:tc>
        <w:tc>
          <w:tcPr>
            <w:tcW w:w="0" w:type="dxa"/>
            <w:noWrap/>
            <w:vAlign w:val="center"/>
            <w:hideMark/>
            <w:tcPrChange w:id="2671" w:author="Fan, Qi" w:date="2024-09-06T15:43:00Z">
              <w:tcPr>
                <w:tcW w:w="930" w:type="dxa"/>
                <w:noWrap/>
                <w:hideMark/>
              </w:tcPr>
            </w:tcPrChange>
          </w:tcPr>
          <w:p w14:paraId="1EDA442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672" w:author="Fan, Qi" w:date="2024-09-06T15:40:00Z"/>
                <w:rFonts w:ascii="Calibri" w:eastAsia="Times New Roman" w:hAnsi="Calibri" w:cs="Calibri"/>
                <w:color w:val="000000"/>
                <w:sz w:val="18"/>
                <w:szCs w:val="18"/>
                <w:rPrChange w:id="2673" w:author="Fan, Qi" w:date="2024-09-06T15:40:00Z">
                  <w:rPr>
                    <w:ins w:id="2674" w:author="Fan, Qi" w:date="2024-09-06T15:40:00Z"/>
                    <w:rFonts w:ascii="Calibri" w:eastAsia="Times New Roman" w:hAnsi="Calibri" w:cs="Calibri"/>
                    <w:color w:val="000000"/>
                  </w:rPr>
                </w:rPrChange>
              </w:rPr>
              <w:pPrChange w:id="267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676" w:author="Fan, Qi" w:date="2024-09-06T15:40:00Z">
              <w:r w:rsidRPr="00B278F3">
                <w:rPr>
                  <w:rFonts w:ascii="Calibri" w:eastAsia="Times New Roman" w:hAnsi="Calibri" w:cs="Calibri"/>
                  <w:color w:val="000000"/>
                  <w:sz w:val="18"/>
                  <w:szCs w:val="18"/>
                  <w:rPrChange w:id="2677" w:author="Fan, Qi" w:date="2024-09-06T15:40:00Z">
                    <w:rPr>
                      <w:rFonts w:ascii="Calibri" w:eastAsia="Times New Roman" w:hAnsi="Calibri" w:cs="Calibri"/>
                      <w:color w:val="000000"/>
                    </w:rPr>
                  </w:rPrChange>
                </w:rPr>
                <w:t>4.18</w:t>
              </w:r>
            </w:ins>
          </w:p>
        </w:tc>
        <w:tc>
          <w:tcPr>
            <w:tcW w:w="0" w:type="dxa"/>
            <w:noWrap/>
            <w:vAlign w:val="center"/>
            <w:hideMark/>
            <w:tcPrChange w:id="2678" w:author="Fan, Qi" w:date="2024-09-06T15:43:00Z">
              <w:tcPr>
                <w:tcW w:w="881" w:type="dxa"/>
                <w:gridSpan w:val="2"/>
                <w:noWrap/>
                <w:hideMark/>
              </w:tcPr>
            </w:tcPrChange>
          </w:tcPr>
          <w:p w14:paraId="36746B5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679" w:author="Fan, Qi" w:date="2024-09-06T15:40:00Z"/>
                <w:rFonts w:ascii="Calibri" w:eastAsia="Times New Roman" w:hAnsi="Calibri" w:cs="Calibri"/>
                <w:color w:val="000000"/>
                <w:sz w:val="18"/>
                <w:szCs w:val="18"/>
                <w:rPrChange w:id="2680" w:author="Fan, Qi" w:date="2024-09-06T15:40:00Z">
                  <w:rPr>
                    <w:ins w:id="2681" w:author="Fan, Qi" w:date="2024-09-06T15:40:00Z"/>
                    <w:rFonts w:ascii="Calibri" w:eastAsia="Times New Roman" w:hAnsi="Calibri" w:cs="Calibri"/>
                    <w:color w:val="000000"/>
                  </w:rPr>
                </w:rPrChange>
              </w:rPr>
              <w:pPrChange w:id="268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683" w:author="Fan, Qi" w:date="2024-09-06T15:40:00Z">
              <w:r w:rsidRPr="00B278F3">
                <w:rPr>
                  <w:rFonts w:ascii="Calibri" w:eastAsia="Times New Roman" w:hAnsi="Calibri" w:cs="Calibri"/>
                  <w:color w:val="000000"/>
                  <w:sz w:val="18"/>
                  <w:szCs w:val="18"/>
                  <w:rPrChange w:id="2684" w:author="Fan, Qi" w:date="2024-09-06T15:40:00Z">
                    <w:rPr>
                      <w:rFonts w:ascii="Calibri" w:eastAsia="Times New Roman" w:hAnsi="Calibri" w:cs="Calibri"/>
                      <w:color w:val="000000"/>
                    </w:rPr>
                  </w:rPrChange>
                </w:rPr>
                <w:t>12.49</w:t>
              </w:r>
            </w:ins>
          </w:p>
        </w:tc>
        <w:tc>
          <w:tcPr>
            <w:tcW w:w="0" w:type="dxa"/>
            <w:vMerge/>
            <w:vAlign w:val="center"/>
            <w:hideMark/>
            <w:tcPrChange w:id="2685" w:author="Fan, Qi" w:date="2024-09-06T15:43:00Z">
              <w:tcPr>
                <w:tcW w:w="553" w:type="dxa"/>
                <w:vMerge/>
                <w:hideMark/>
              </w:tcPr>
            </w:tcPrChange>
          </w:tcPr>
          <w:p w14:paraId="2B47FCF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686" w:author="Fan, Qi" w:date="2024-09-06T15:40:00Z"/>
                <w:rFonts w:ascii="Calibri" w:eastAsia="Times New Roman" w:hAnsi="Calibri" w:cs="Calibri"/>
                <w:color w:val="000000"/>
                <w:sz w:val="18"/>
                <w:szCs w:val="18"/>
                <w:rPrChange w:id="2687" w:author="Fan, Qi" w:date="2024-09-06T15:40:00Z">
                  <w:rPr>
                    <w:ins w:id="2688" w:author="Fan, Qi" w:date="2024-09-06T15:40:00Z"/>
                    <w:rFonts w:ascii="Calibri" w:eastAsia="Times New Roman" w:hAnsi="Calibri" w:cs="Calibri"/>
                    <w:color w:val="000000"/>
                  </w:rPr>
                </w:rPrChange>
              </w:rPr>
              <w:pPrChange w:id="2689"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2690" w:author="Fan, Qi" w:date="2024-09-06T15:43:00Z">
              <w:tcPr>
                <w:tcW w:w="554" w:type="dxa"/>
                <w:vMerge/>
                <w:hideMark/>
              </w:tcPr>
            </w:tcPrChange>
          </w:tcPr>
          <w:p w14:paraId="03C1822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691" w:author="Fan, Qi" w:date="2024-09-06T15:40:00Z"/>
                <w:rFonts w:ascii="Calibri" w:eastAsia="Times New Roman" w:hAnsi="Calibri" w:cs="Calibri"/>
                <w:color w:val="000000"/>
                <w:sz w:val="18"/>
                <w:szCs w:val="18"/>
                <w:rPrChange w:id="2692" w:author="Fan, Qi" w:date="2024-09-06T15:40:00Z">
                  <w:rPr>
                    <w:ins w:id="2693" w:author="Fan, Qi" w:date="2024-09-06T15:40:00Z"/>
                    <w:rFonts w:ascii="Calibri" w:eastAsia="Times New Roman" w:hAnsi="Calibri" w:cs="Calibri"/>
                    <w:color w:val="000000"/>
                  </w:rPr>
                </w:rPrChange>
              </w:rPr>
              <w:pPrChange w:id="2694"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2695" w:author="Fan, Qi" w:date="2024-09-06T15:43:00Z">
              <w:tcPr>
                <w:tcW w:w="703" w:type="dxa"/>
                <w:noWrap/>
                <w:hideMark/>
              </w:tcPr>
            </w:tcPrChange>
          </w:tcPr>
          <w:p w14:paraId="31ABD36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696" w:author="Fan, Qi" w:date="2024-09-06T15:40:00Z"/>
                <w:rFonts w:ascii="Calibri" w:eastAsia="Times New Roman" w:hAnsi="Calibri" w:cs="Calibri"/>
                <w:color w:val="000000"/>
                <w:sz w:val="18"/>
                <w:szCs w:val="18"/>
                <w:rPrChange w:id="2697" w:author="Fan, Qi" w:date="2024-09-06T15:40:00Z">
                  <w:rPr>
                    <w:ins w:id="2698" w:author="Fan, Qi" w:date="2024-09-06T15:40:00Z"/>
                    <w:rFonts w:ascii="Calibri" w:eastAsia="Times New Roman" w:hAnsi="Calibri" w:cs="Calibri"/>
                    <w:color w:val="000000"/>
                  </w:rPr>
                </w:rPrChange>
              </w:rPr>
              <w:pPrChange w:id="2699" w:author="Fan, Qi" w:date="2024-09-06T15:43:00Z">
                <w:pPr>
                  <w:cnfStyle w:val="000000100000" w:firstRow="0" w:lastRow="0" w:firstColumn="0" w:lastColumn="0" w:oddVBand="0" w:evenVBand="0" w:oddHBand="1" w:evenHBand="0" w:firstRowFirstColumn="0" w:firstRowLastColumn="0" w:lastRowFirstColumn="0" w:lastRowLastColumn="0"/>
                </w:pPr>
              </w:pPrChange>
            </w:pPr>
            <w:ins w:id="2700" w:author="Fan, Qi" w:date="2024-09-06T15:40:00Z">
              <w:r w:rsidRPr="00B278F3">
                <w:rPr>
                  <w:rFonts w:ascii="Calibri" w:eastAsia="Times New Roman" w:hAnsi="Calibri" w:cs="Calibri"/>
                  <w:color w:val="000000"/>
                  <w:sz w:val="18"/>
                  <w:szCs w:val="18"/>
                  <w:rPrChange w:id="2701" w:author="Fan, Qi" w:date="2024-09-06T15:40:00Z">
                    <w:rPr>
                      <w:rFonts w:ascii="Calibri" w:eastAsia="Times New Roman" w:hAnsi="Calibri" w:cs="Calibri"/>
                      <w:color w:val="000000"/>
                    </w:rPr>
                  </w:rPrChange>
                </w:rPr>
                <w:t>O</w:t>
              </w:r>
            </w:ins>
          </w:p>
        </w:tc>
        <w:tc>
          <w:tcPr>
            <w:tcW w:w="0" w:type="dxa"/>
            <w:noWrap/>
            <w:vAlign w:val="center"/>
            <w:hideMark/>
            <w:tcPrChange w:id="2702" w:author="Fan, Qi" w:date="2024-09-06T15:43:00Z">
              <w:tcPr>
                <w:tcW w:w="558" w:type="dxa"/>
                <w:noWrap/>
                <w:hideMark/>
              </w:tcPr>
            </w:tcPrChange>
          </w:tcPr>
          <w:p w14:paraId="27D94B0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703" w:author="Fan, Qi" w:date="2024-09-06T15:40:00Z"/>
                <w:rFonts w:ascii="Calibri" w:eastAsia="Times New Roman" w:hAnsi="Calibri" w:cs="Calibri"/>
                <w:color w:val="000000"/>
                <w:sz w:val="18"/>
                <w:szCs w:val="18"/>
                <w:rPrChange w:id="2704" w:author="Fan, Qi" w:date="2024-09-06T15:40:00Z">
                  <w:rPr>
                    <w:ins w:id="2705" w:author="Fan, Qi" w:date="2024-09-06T15:40:00Z"/>
                    <w:rFonts w:ascii="Calibri" w:eastAsia="Times New Roman" w:hAnsi="Calibri" w:cs="Calibri"/>
                    <w:color w:val="000000"/>
                  </w:rPr>
                </w:rPrChange>
              </w:rPr>
              <w:pPrChange w:id="270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707" w:author="Fan, Qi" w:date="2024-09-06T15:40:00Z">
              <w:r w:rsidRPr="00B278F3">
                <w:rPr>
                  <w:rFonts w:ascii="Calibri" w:eastAsia="Times New Roman" w:hAnsi="Calibri" w:cs="Calibri"/>
                  <w:color w:val="000000"/>
                  <w:sz w:val="18"/>
                  <w:szCs w:val="18"/>
                  <w:rPrChange w:id="2708" w:author="Fan, Qi" w:date="2024-09-06T15:40:00Z">
                    <w:rPr>
                      <w:rFonts w:ascii="Calibri" w:eastAsia="Times New Roman" w:hAnsi="Calibri" w:cs="Calibri"/>
                      <w:color w:val="000000"/>
                    </w:rPr>
                  </w:rPrChange>
                </w:rPr>
                <w:t>42.15</w:t>
              </w:r>
            </w:ins>
          </w:p>
        </w:tc>
        <w:tc>
          <w:tcPr>
            <w:tcW w:w="0" w:type="dxa"/>
            <w:noWrap/>
            <w:vAlign w:val="center"/>
            <w:hideMark/>
            <w:tcPrChange w:id="2709" w:author="Fan, Qi" w:date="2024-09-06T15:43:00Z">
              <w:tcPr>
                <w:tcW w:w="576" w:type="dxa"/>
                <w:noWrap/>
                <w:hideMark/>
              </w:tcPr>
            </w:tcPrChange>
          </w:tcPr>
          <w:p w14:paraId="5620A2D0"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710" w:author="Fan, Qi" w:date="2024-09-06T15:40:00Z"/>
                <w:rFonts w:ascii="Calibri" w:eastAsia="Times New Roman" w:hAnsi="Calibri" w:cs="Calibri"/>
                <w:color w:val="000000"/>
                <w:sz w:val="18"/>
                <w:szCs w:val="18"/>
                <w:rPrChange w:id="2711" w:author="Fan, Qi" w:date="2024-09-06T15:40:00Z">
                  <w:rPr>
                    <w:ins w:id="2712" w:author="Fan, Qi" w:date="2024-09-06T15:40:00Z"/>
                    <w:rFonts w:ascii="Calibri" w:eastAsia="Times New Roman" w:hAnsi="Calibri" w:cs="Calibri"/>
                    <w:color w:val="000000"/>
                  </w:rPr>
                </w:rPrChange>
              </w:rPr>
              <w:pPrChange w:id="271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714" w:author="Fan, Qi" w:date="2024-09-06T15:40:00Z">
              <w:r w:rsidRPr="00B278F3">
                <w:rPr>
                  <w:rFonts w:ascii="Calibri" w:eastAsia="Times New Roman" w:hAnsi="Calibri" w:cs="Calibri"/>
                  <w:color w:val="000000"/>
                  <w:sz w:val="18"/>
                  <w:szCs w:val="18"/>
                  <w:rPrChange w:id="2715" w:author="Fan, Qi" w:date="2024-09-06T15:40:00Z">
                    <w:rPr>
                      <w:rFonts w:ascii="Calibri" w:eastAsia="Times New Roman" w:hAnsi="Calibri" w:cs="Calibri"/>
                      <w:color w:val="000000"/>
                    </w:rPr>
                  </w:rPrChange>
                </w:rPr>
                <w:t>36.87</w:t>
              </w:r>
            </w:ins>
          </w:p>
        </w:tc>
        <w:tc>
          <w:tcPr>
            <w:tcW w:w="0" w:type="dxa"/>
            <w:noWrap/>
            <w:vAlign w:val="center"/>
            <w:hideMark/>
            <w:tcPrChange w:id="2716" w:author="Fan, Qi" w:date="2024-09-06T15:43:00Z">
              <w:tcPr>
                <w:tcW w:w="871" w:type="dxa"/>
                <w:noWrap/>
                <w:hideMark/>
              </w:tcPr>
            </w:tcPrChange>
          </w:tcPr>
          <w:p w14:paraId="3D12D9C8"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717" w:author="Fan, Qi" w:date="2024-09-06T15:40:00Z"/>
                <w:rFonts w:ascii="Calibri" w:eastAsia="Times New Roman" w:hAnsi="Calibri" w:cs="Calibri"/>
                <w:color w:val="000000"/>
                <w:sz w:val="18"/>
                <w:szCs w:val="18"/>
                <w:rPrChange w:id="2718" w:author="Fan, Qi" w:date="2024-09-06T15:40:00Z">
                  <w:rPr>
                    <w:ins w:id="2719" w:author="Fan, Qi" w:date="2024-09-06T15:40:00Z"/>
                    <w:rFonts w:ascii="Calibri" w:eastAsia="Times New Roman" w:hAnsi="Calibri" w:cs="Calibri"/>
                    <w:color w:val="000000"/>
                  </w:rPr>
                </w:rPrChange>
              </w:rPr>
              <w:pPrChange w:id="272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721" w:author="Fan, Qi" w:date="2024-09-06T15:40:00Z">
              <w:r w:rsidRPr="00B278F3">
                <w:rPr>
                  <w:rFonts w:ascii="Calibri" w:eastAsia="Times New Roman" w:hAnsi="Calibri" w:cs="Calibri"/>
                  <w:color w:val="000000"/>
                  <w:sz w:val="18"/>
                  <w:szCs w:val="18"/>
                  <w:rPrChange w:id="2722" w:author="Fan, Qi" w:date="2024-09-06T15:40:00Z">
                    <w:rPr>
                      <w:rFonts w:ascii="Calibri" w:eastAsia="Times New Roman" w:hAnsi="Calibri" w:cs="Calibri"/>
                      <w:color w:val="000000"/>
                    </w:rPr>
                  </w:rPrChange>
                </w:rPr>
                <w:t>5.08</w:t>
              </w:r>
            </w:ins>
          </w:p>
        </w:tc>
        <w:tc>
          <w:tcPr>
            <w:tcW w:w="0" w:type="dxa"/>
            <w:noWrap/>
            <w:vAlign w:val="center"/>
            <w:hideMark/>
            <w:tcPrChange w:id="2723" w:author="Fan, Qi" w:date="2024-09-06T15:43:00Z">
              <w:tcPr>
                <w:tcW w:w="826" w:type="dxa"/>
                <w:gridSpan w:val="2"/>
                <w:noWrap/>
                <w:hideMark/>
              </w:tcPr>
            </w:tcPrChange>
          </w:tcPr>
          <w:p w14:paraId="1739ADC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724" w:author="Fan, Qi" w:date="2024-09-06T15:40:00Z"/>
                <w:rFonts w:ascii="Calibri" w:eastAsia="Times New Roman" w:hAnsi="Calibri" w:cs="Calibri"/>
                <w:color w:val="000000"/>
                <w:sz w:val="18"/>
                <w:szCs w:val="18"/>
                <w:rPrChange w:id="2725" w:author="Fan, Qi" w:date="2024-09-06T15:40:00Z">
                  <w:rPr>
                    <w:ins w:id="2726" w:author="Fan, Qi" w:date="2024-09-06T15:40:00Z"/>
                    <w:rFonts w:ascii="Calibri" w:eastAsia="Times New Roman" w:hAnsi="Calibri" w:cs="Calibri"/>
                    <w:color w:val="000000"/>
                  </w:rPr>
                </w:rPrChange>
              </w:rPr>
              <w:pPrChange w:id="272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728" w:author="Fan, Qi" w:date="2024-09-06T15:40:00Z">
              <w:r w:rsidRPr="00B278F3">
                <w:rPr>
                  <w:rFonts w:ascii="Calibri" w:eastAsia="Times New Roman" w:hAnsi="Calibri" w:cs="Calibri"/>
                  <w:color w:val="000000"/>
                  <w:sz w:val="18"/>
                  <w:szCs w:val="18"/>
                  <w:rPrChange w:id="2729" w:author="Fan, Qi" w:date="2024-09-06T15:40:00Z">
                    <w:rPr>
                      <w:rFonts w:ascii="Calibri" w:eastAsia="Times New Roman" w:hAnsi="Calibri" w:cs="Calibri"/>
                      <w:color w:val="000000"/>
                    </w:rPr>
                  </w:rPrChange>
                </w:rPr>
                <w:t>12.06</w:t>
              </w:r>
            </w:ins>
          </w:p>
        </w:tc>
      </w:tr>
      <w:tr w:rsidR="00B278F3" w:rsidRPr="00B278F3" w14:paraId="7881F858" w14:textId="77777777" w:rsidTr="00B278F3">
        <w:tblPrEx>
          <w:tblPrExChange w:id="2730" w:author="Fan, Qi" w:date="2024-09-06T15:43:00Z">
            <w:tblPrEx>
              <w:tblCellMar>
                <w:left w:w="108" w:type="dxa"/>
                <w:right w:w="108" w:type="dxa"/>
              </w:tblCellMar>
            </w:tblPrEx>
          </w:tblPrExChange>
        </w:tblPrEx>
        <w:trPr>
          <w:trHeight w:val="242"/>
          <w:jc w:val="center"/>
          <w:ins w:id="2731" w:author="Fan, Qi" w:date="2024-09-06T15:40:00Z"/>
          <w:trPrChange w:id="2732"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2733" w:author="Fan, Qi" w:date="2024-09-06T15:43:00Z">
              <w:tcPr>
                <w:tcW w:w="552" w:type="dxa"/>
                <w:vMerge/>
                <w:hideMark/>
              </w:tcPr>
            </w:tcPrChange>
          </w:tcPr>
          <w:p w14:paraId="449D9168" w14:textId="77777777" w:rsidR="00B278F3" w:rsidRPr="00B278F3" w:rsidRDefault="00B278F3" w:rsidP="00B278F3">
            <w:pPr>
              <w:rPr>
                <w:ins w:id="2734" w:author="Fan, Qi" w:date="2024-09-06T15:40:00Z"/>
                <w:rFonts w:ascii="Calibri" w:eastAsia="Times New Roman" w:hAnsi="Calibri" w:cs="Calibri"/>
                <w:color w:val="000000"/>
                <w:sz w:val="18"/>
                <w:szCs w:val="18"/>
                <w:rPrChange w:id="2735" w:author="Fan, Qi" w:date="2024-09-06T15:40:00Z">
                  <w:rPr>
                    <w:ins w:id="2736" w:author="Fan, Qi" w:date="2024-09-06T15:40:00Z"/>
                    <w:rFonts w:ascii="Calibri" w:eastAsia="Times New Roman" w:hAnsi="Calibri" w:cs="Calibri"/>
                    <w:color w:val="000000"/>
                  </w:rPr>
                </w:rPrChange>
              </w:rPr>
            </w:pPr>
          </w:p>
        </w:tc>
        <w:tc>
          <w:tcPr>
            <w:tcW w:w="0" w:type="dxa"/>
            <w:vMerge/>
            <w:vAlign w:val="center"/>
            <w:hideMark/>
            <w:tcPrChange w:id="2737" w:author="Fan, Qi" w:date="2024-09-06T15:43:00Z">
              <w:tcPr>
                <w:tcW w:w="554" w:type="dxa"/>
                <w:vMerge/>
                <w:hideMark/>
              </w:tcPr>
            </w:tcPrChange>
          </w:tcPr>
          <w:p w14:paraId="6BE00A1C"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2738" w:author="Fan, Qi" w:date="2024-09-06T15:40:00Z"/>
                <w:rFonts w:ascii="Calibri" w:eastAsia="Times New Roman" w:hAnsi="Calibri" w:cs="Calibri"/>
                <w:color w:val="000000"/>
                <w:sz w:val="18"/>
                <w:szCs w:val="18"/>
                <w:rPrChange w:id="2739" w:author="Fan, Qi" w:date="2024-09-06T15:40:00Z">
                  <w:rPr>
                    <w:ins w:id="2740" w:author="Fan, Qi" w:date="2024-09-06T15:40:00Z"/>
                    <w:rFonts w:ascii="Calibri" w:eastAsia="Times New Roman" w:hAnsi="Calibri" w:cs="Calibri"/>
                    <w:color w:val="000000"/>
                  </w:rPr>
                </w:rPrChange>
              </w:rPr>
            </w:pPr>
          </w:p>
        </w:tc>
        <w:tc>
          <w:tcPr>
            <w:tcW w:w="0" w:type="dxa"/>
            <w:noWrap/>
            <w:vAlign w:val="center"/>
            <w:hideMark/>
            <w:tcPrChange w:id="2741" w:author="Fan, Qi" w:date="2024-09-06T15:43:00Z">
              <w:tcPr>
                <w:tcW w:w="703" w:type="dxa"/>
                <w:noWrap/>
                <w:hideMark/>
              </w:tcPr>
            </w:tcPrChange>
          </w:tcPr>
          <w:p w14:paraId="0CF0D16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742" w:author="Fan, Qi" w:date="2024-09-06T15:40:00Z"/>
                <w:rFonts w:ascii="Calibri" w:eastAsia="Times New Roman" w:hAnsi="Calibri" w:cs="Calibri"/>
                <w:color w:val="000000"/>
                <w:sz w:val="18"/>
                <w:szCs w:val="18"/>
                <w:rPrChange w:id="2743" w:author="Fan, Qi" w:date="2024-09-06T15:40:00Z">
                  <w:rPr>
                    <w:ins w:id="2744" w:author="Fan, Qi" w:date="2024-09-06T15:40:00Z"/>
                    <w:rFonts w:ascii="Calibri" w:eastAsia="Times New Roman" w:hAnsi="Calibri" w:cs="Calibri"/>
                    <w:color w:val="000000"/>
                  </w:rPr>
                </w:rPrChange>
              </w:rPr>
              <w:pPrChange w:id="2745" w:author="Fan, Qi" w:date="2024-09-06T15:43:00Z">
                <w:pPr>
                  <w:cnfStyle w:val="000000000000" w:firstRow="0" w:lastRow="0" w:firstColumn="0" w:lastColumn="0" w:oddVBand="0" w:evenVBand="0" w:oddHBand="0" w:evenHBand="0" w:firstRowFirstColumn="0" w:firstRowLastColumn="0" w:lastRowFirstColumn="0" w:lastRowLastColumn="0"/>
                </w:pPr>
              </w:pPrChange>
            </w:pPr>
            <w:ins w:id="2746" w:author="Fan, Qi" w:date="2024-09-06T15:40:00Z">
              <w:r w:rsidRPr="00B278F3">
                <w:rPr>
                  <w:rFonts w:ascii="Calibri" w:eastAsia="Times New Roman" w:hAnsi="Calibri" w:cs="Calibri"/>
                  <w:color w:val="000000"/>
                  <w:sz w:val="18"/>
                  <w:szCs w:val="18"/>
                  <w:rPrChange w:id="2747" w:author="Fan, Qi" w:date="2024-09-06T15:40:00Z">
                    <w:rPr>
                      <w:rFonts w:ascii="Calibri" w:eastAsia="Times New Roman" w:hAnsi="Calibri" w:cs="Calibri"/>
                      <w:color w:val="000000"/>
                    </w:rPr>
                  </w:rPrChange>
                </w:rPr>
                <w:t>Na</w:t>
              </w:r>
            </w:ins>
          </w:p>
        </w:tc>
        <w:tc>
          <w:tcPr>
            <w:tcW w:w="0" w:type="dxa"/>
            <w:noWrap/>
            <w:vAlign w:val="center"/>
            <w:hideMark/>
            <w:tcPrChange w:id="2748" w:author="Fan, Qi" w:date="2024-09-06T15:43:00Z">
              <w:tcPr>
                <w:tcW w:w="595" w:type="dxa"/>
                <w:noWrap/>
                <w:hideMark/>
              </w:tcPr>
            </w:tcPrChange>
          </w:tcPr>
          <w:p w14:paraId="0D9D3DCC"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749" w:author="Fan, Qi" w:date="2024-09-06T15:40:00Z"/>
                <w:rFonts w:ascii="Calibri" w:eastAsia="Times New Roman" w:hAnsi="Calibri" w:cs="Calibri"/>
                <w:color w:val="000000"/>
                <w:sz w:val="18"/>
                <w:szCs w:val="18"/>
                <w:rPrChange w:id="2750" w:author="Fan, Qi" w:date="2024-09-06T15:40:00Z">
                  <w:rPr>
                    <w:ins w:id="2751" w:author="Fan, Qi" w:date="2024-09-06T15:40:00Z"/>
                    <w:rFonts w:ascii="Calibri" w:eastAsia="Times New Roman" w:hAnsi="Calibri" w:cs="Calibri"/>
                    <w:color w:val="000000"/>
                  </w:rPr>
                </w:rPrChange>
              </w:rPr>
              <w:pPrChange w:id="275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753" w:author="Fan, Qi" w:date="2024-09-06T15:40:00Z">
              <w:r w:rsidRPr="00B278F3">
                <w:rPr>
                  <w:rFonts w:ascii="Calibri" w:eastAsia="Times New Roman" w:hAnsi="Calibri" w:cs="Calibri"/>
                  <w:color w:val="000000"/>
                  <w:sz w:val="18"/>
                  <w:szCs w:val="18"/>
                  <w:rPrChange w:id="2754" w:author="Fan, Qi" w:date="2024-09-06T15:40:00Z">
                    <w:rPr>
                      <w:rFonts w:ascii="Calibri" w:eastAsia="Times New Roman" w:hAnsi="Calibri" w:cs="Calibri"/>
                      <w:color w:val="000000"/>
                    </w:rPr>
                  </w:rPrChange>
                </w:rPr>
                <w:t>0.29</w:t>
              </w:r>
            </w:ins>
          </w:p>
        </w:tc>
        <w:tc>
          <w:tcPr>
            <w:tcW w:w="0" w:type="dxa"/>
            <w:noWrap/>
            <w:vAlign w:val="center"/>
            <w:hideMark/>
            <w:tcPrChange w:id="2755" w:author="Fan, Qi" w:date="2024-09-06T15:43:00Z">
              <w:tcPr>
                <w:tcW w:w="614" w:type="dxa"/>
                <w:noWrap/>
                <w:hideMark/>
              </w:tcPr>
            </w:tcPrChange>
          </w:tcPr>
          <w:p w14:paraId="6458807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756" w:author="Fan, Qi" w:date="2024-09-06T15:40:00Z"/>
                <w:rFonts w:ascii="Calibri" w:eastAsia="Times New Roman" w:hAnsi="Calibri" w:cs="Calibri"/>
                <w:color w:val="000000"/>
                <w:sz w:val="18"/>
                <w:szCs w:val="18"/>
                <w:rPrChange w:id="2757" w:author="Fan, Qi" w:date="2024-09-06T15:40:00Z">
                  <w:rPr>
                    <w:ins w:id="2758" w:author="Fan, Qi" w:date="2024-09-06T15:40:00Z"/>
                    <w:rFonts w:ascii="Calibri" w:eastAsia="Times New Roman" w:hAnsi="Calibri" w:cs="Calibri"/>
                    <w:color w:val="000000"/>
                  </w:rPr>
                </w:rPrChange>
              </w:rPr>
              <w:pPrChange w:id="275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760" w:author="Fan, Qi" w:date="2024-09-06T15:40:00Z">
              <w:r w:rsidRPr="00B278F3">
                <w:rPr>
                  <w:rFonts w:ascii="Calibri" w:eastAsia="Times New Roman" w:hAnsi="Calibri" w:cs="Calibri"/>
                  <w:color w:val="000000"/>
                  <w:sz w:val="18"/>
                  <w:szCs w:val="18"/>
                  <w:rPrChange w:id="2761" w:author="Fan, Qi" w:date="2024-09-06T15:40:00Z">
                    <w:rPr>
                      <w:rFonts w:ascii="Calibri" w:eastAsia="Times New Roman" w:hAnsi="Calibri" w:cs="Calibri"/>
                      <w:color w:val="000000"/>
                    </w:rPr>
                  </w:rPrChange>
                </w:rPr>
                <w:t>0.18</w:t>
              </w:r>
            </w:ins>
          </w:p>
        </w:tc>
        <w:tc>
          <w:tcPr>
            <w:tcW w:w="0" w:type="dxa"/>
            <w:noWrap/>
            <w:vAlign w:val="center"/>
            <w:hideMark/>
            <w:tcPrChange w:id="2762" w:author="Fan, Qi" w:date="2024-09-06T15:43:00Z">
              <w:tcPr>
                <w:tcW w:w="930" w:type="dxa"/>
                <w:noWrap/>
                <w:hideMark/>
              </w:tcPr>
            </w:tcPrChange>
          </w:tcPr>
          <w:p w14:paraId="3246434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763" w:author="Fan, Qi" w:date="2024-09-06T15:40:00Z"/>
                <w:rFonts w:ascii="Calibri" w:eastAsia="Times New Roman" w:hAnsi="Calibri" w:cs="Calibri"/>
                <w:color w:val="000000"/>
                <w:sz w:val="18"/>
                <w:szCs w:val="18"/>
                <w:rPrChange w:id="2764" w:author="Fan, Qi" w:date="2024-09-06T15:40:00Z">
                  <w:rPr>
                    <w:ins w:id="2765" w:author="Fan, Qi" w:date="2024-09-06T15:40:00Z"/>
                    <w:rFonts w:ascii="Calibri" w:eastAsia="Times New Roman" w:hAnsi="Calibri" w:cs="Calibri"/>
                    <w:color w:val="000000"/>
                  </w:rPr>
                </w:rPrChange>
              </w:rPr>
              <w:pPrChange w:id="276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767" w:author="Fan, Qi" w:date="2024-09-06T15:40:00Z">
              <w:r w:rsidRPr="00B278F3">
                <w:rPr>
                  <w:rFonts w:ascii="Calibri" w:eastAsia="Times New Roman" w:hAnsi="Calibri" w:cs="Calibri"/>
                  <w:color w:val="000000"/>
                  <w:sz w:val="18"/>
                  <w:szCs w:val="18"/>
                  <w:rPrChange w:id="2768" w:author="Fan, Qi" w:date="2024-09-06T15:40:00Z">
                    <w:rPr>
                      <w:rFonts w:ascii="Calibri" w:eastAsia="Times New Roman" w:hAnsi="Calibri" w:cs="Calibri"/>
                      <w:color w:val="000000"/>
                    </w:rPr>
                  </w:rPrChange>
                </w:rPr>
                <w:t>0.05</w:t>
              </w:r>
            </w:ins>
          </w:p>
        </w:tc>
        <w:tc>
          <w:tcPr>
            <w:tcW w:w="0" w:type="dxa"/>
            <w:noWrap/>
            <w:vAlign w:val="center"/>
            <w:hideMark/>
            <w:tcPrChange w:id="2769" w:author="Fan, Qi" w:date="2024-09-06T15:43:00Z">
              <w:tcPr>
                <w:tcW w:w="881" w:type="dxa"/>
                <w:gridSpan w:val="2"/>
                <w:noWrap/>
                <w:hideMark/>
              </w:tcPr>
            </w:tcPrChange>
          </w:tcPr>
          <w:p w14:paraId="4C8EFA8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770" w:author="Fan, Qi" w:date="2024-09-06T15:40:00Z"/>
                <w:rFonts w:ascii="Calibri" w:eastAsia="Times New Roman" w:hAnsi="Calibri" w:cs="Calibri"/>
                <w:color w:val="000000"/>
                <w:sz w:val="18"/>
                <w:szCs w:val="18"/>
                <w:rPrChange w:id="2771" w:author="Fan, Qi" w:date="2024-09-06T15:40:00Z">
                  <w:rPr>
                    <w:ins w:id="2772" w:author="Fan, Qi" w:date="2024-09-06T15:40:00Z"/>
                    <w:rFonts w:ascii="Calibri" w:eastAsia="Times New Roman" w:hAnsi="Calibri" w:cs="Calibri"/>
                    <w:color w:val="000000"/>
                  </w:rPr>
                </w:rPrChange>
              </w:rPr>
              <w:pPrChange w:id="277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774" w:author="Fan, Qi" w:date="2024-09-06T15:40:00Z">
              <w:r w:rsidRPr="00B278F3">
                <w:rPr>
                  <w:rFonts w:ascii="Calibri" w:eastAsia="Times New Roman" w:hAnsi="Calibri" w:cs="Calibri"/>
                  <w:color w:val="000000"/>
                  <w:sz w:val="18"/>
                  <w:szCs w:val="18"/>
                  <w:rPrChange w:id="2775" w:author="Fan, Qi" w:date="2024-09-06T15:40:00Z">
                    <w:rPr>
                      <w:rFonts w:ascii="Calibri" w:eastAsia="Times New Roman" w:hAnsi="Calibri" w:cs="Calibri"/>
                      <w:color w:val="000000"/>
                    </w:rPr>
                  </w:rPrChange>
                </w:rPr>
                <w:t>14.76</w:t>
              </w:r>
            </w:ins>
          </w:p>
        </w:tc>
        <w:tc>
          <w:tcPr>
            <w:tcW w:w="0" w:type="dxa"/>
            <w:vMerge/>
            <w:vAlign w:val="center"/>
            <w:hideMark/>
            <w:tcPrChange w:id="2776" w:author="Fan, Qi" w:date="2024-09-06T15:43:00Z">
              <w:tcPr>
                <w:tcW w:w="553" w:type="dxa"/>
                <w:vMerge/>
                <w:hideMark/>
              </w:tcPr>
            </w:tcPrChange>
          </w:tcPr>
          <w:p w14:paraId="242D74F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777" w:author="Fan, Qi" w:date="2024-09-06T15:40:00Z"/>
                <w:rFonts w:ascii="Calibri" w:eastAsia="Times New Roman" w:hAnsi="Calibri" w:cs="Calibri"/>
                <w:color w:val="000000"/>
                <w:sz w:val="18"/>
                <w:szCs w:val="18"/>
                <w:rPrChange w:id="2778" w:author="Fan, Qi" w:date="2024-09-06T15:40:00Z">
                  <w:rPr>
                    <w:ins w:id="2779" w:author="Fan, Qi" w:date="2024-09-06T15:40:00Z"/>
                    <w:rFonts w:ascii="Calibri" w:eastAsia="Times New Roman" w:hAnsi="Calibri" w:cs="Calibri"/>
                    <w:color w:val="000000"/>
                  </w:rPr>
                </w:rPrChange>
              </w:rPr>
              <w:pPrChange w:id="2780"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2781" w:author="Fan, Qi" w:date="2024-09-06T15:43:00Z">
              <w:tcPr>
                <w:tcW w:w="554" w:type="dxa"/>
                <w:vMerge/>
                <w:hideMark/>
              </w:tcPr>
            </w:tcPrChange>
          </w:tcPr>
          <w:p w14:paraId="7EEE025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782" w:author="Fan, Qi" w:date="2024-09-06T15:40:00Z"/>
                <w:rFonts w:ascii="Calibri" w:eastAsia="Times New Roman" w:hAnsi="Calibri" w:cs="Calibri"/>
                <w:color w:val="000000"/>
                <w:sz w:val="18"/>
                <w:szCs w:val="18"/>
                <w:rPrChange w:id="2783" w:author="Fan, Qi" w:date="2024-09-06T15:40:00Z">
                  <w:rPr>
                    <w:ins w:id="2784" w:author="Fan, Qi" w:date="2024-09-06T15:40:00Z"/>
                    <w:rFonts w:ascii="Calibri" w:eastAsia="Times New Roman" w:hAnsi="Calibri" w:cs="Calibri"/>
                    <w:color w:val="000000"/>
                  </w:rPr>
                </w:rPrChange>
              </w:rPr>
              <w:pPrChange w:id="2785"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2786" w:author="Fan, Qi" w:date="2024-09-06T15:43:00Z">
              <w:tcPr>
                <w:tcW w:w="703" w:type="dxa"/>
                <w:noWrap/>
                <w:hideMark/>
              </w:tcPr>
            </w:tcPrChange>
          </w:tcPr>
          <w:p w14:paraId="0BDCF48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787" w:author="Fan, Qi" w:date="2024-09-06T15:40:00Z"/>
                <w:rFonts w:ascii="Calibri" w:eastAsia="Times New Roman" w:hAnsi="Calibri" w:cs="Calibri"/>
                <w:color w:val="000000"/>
                <w:sz w:val="18"/>
                <w:szCs w:val="18"/>
                <w:rPrChange w:id="2788" w:author="Fan, Qi" w:date="2024-09-06T15:40:00Z">
                  <w:rPr>
                    <w:ins w:id="2789" w:author="Fan, Qi" w:date="2024-09-06T15:40:00Z"/>
                    <w:rFonts w:ascii="Calibri" w:eastAsia="Times New Roman" w:hAnsi="Calibri" w:cs="Calibri"/>
                    <w:color w:val="000000"/>
                  </w:rPr>
                </w:rPrChange>
              </w:rPr>
              <w:pPrChange w:id="2790" w:author="Fan, Qi" w:date="2024-09-06T15:43:00Z">
                <w:pPr>
                  <w:cnfStyle w:val="000000000000" w:firstRow="0" w:lastRow="0" w:firstColumn="0" w:lastColumn="0" w:oddVBand="0" w:evenVBand="0" w:oddHBand="0" w:evenHBand="0" w:firstRowFirstColumn="0" w:firstRowLastColumn="0" w:lastRowFirstColumn="0" w:lastRowLastColumn="0"/>
                </w:pPr>
              </w:pPrChange>
            </w:pPr>
            <w:ins w:id="2791" w:author="Fan, Qi" w:date="2024-09-06T15:40:00Z">
              <w:r w:rsidRPr="00B278F3">
                <w:rPr>
                  <w:rFonts w:ascii="Calibri" w:eastAsia="Times New Roman" w:hAnsi="Calibri" w:cs="Calibri"/>
                  <w:color w:val="000000"/>
                  <w:sz w:val="18"/>
                  <w:szCs w:val="18"/>
                  <w:rPrChange w:id="2792" w:author="Fan, Qi" w:date="2024-09-06T15:40:00Z">
                    <w:rPr>
                      <w:rFonts w:ascii="Calibri" w:eastAsia="Times New Roman" w:hAnsi="Calibri" w:cs="Calibri"/>
                      <w:color w:val="000000"/>
                    </w:rPr>
                  </w:rPrChange>
                </w:rPr>
                <w:t>Na</w:t>
              </w:r>
            </w:ins>
          </w:p>
        </w:tc>
        <w:tc>
          <w:tcPr>
            <w:tcW w:w="0" w:type="dxa"/>
            <w:noWrap/>
            <w:vAlign w:val="center"/>
            <w:hideMark/>
            <w:tcPrChange w:id="2793" w:author="Fan, Qi" w:date="2024-09-06T15:43:00Z">
              <w:tcPr>
                <w:tcW w:w="558" w:type="dxa"/>
                <w:noWrap/>
                <w:hideMark/>
              </w:tcPr>
            </w:tcPrChange>
          </w:tcPr>
          <w:p w14:paraId="369D19E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794" w:author="Fan, Qi" w:date="2024-09-06T15:40:00Z"/>
                <w:rFonts w:ascii="Calibri" w:eastAsia="Times New Roman" w:hAnsi="Calibri" w:cs="Calibri"/>
                <w:color w:val="000000"/>
                <w:sz w:val="18"/>
                <w:szCs w:val="18"/>
                <w:rPrChange w:id="2795" w:author="Fan, Qi" w:date="2024-09-06T15:40:00Z">
                  <w:rPr>
                    <w:ins w:id="2796" w:author="Fan, Qi" w:date="2024-09-06T15:40:00Z"/>
                    <w:rFonts w:ascii="Calibri" w:eastAsia="Times New Roman" w:hAnsi="Calibri" w:cs="Calibri"/>
                    <w:color w:val="000000"/>
                  </w:rPr>
                </w:rPrChange>
              </w:rPr>
              <w:pPrChange w:id="2797"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798" w:author="Fan, Qi" w:date="2024-09-06T15:40:00Z">
              <w:r w:rsidRPr="00B278F3">
                <w:rPr>
                  <w:rFonts w:ascii="Calibri" w:eastAsia="Times New Roman" w:hAnsi="Calibri" w:cs="Calibri"/>
                  <w:color w:val="000000"/>
                  <w:sz w:val="18"/>
                  <w:szCs w:val="18"/>
                  <w:rPrChange w:id="2799" w:author="Fan, Qi" w:date="2024-09-06T15:40:00Z">
                    <w:rPr>
                      <w:rFonts w:ascii="Calibri" w:eastAsia="Times New Roman" w:hAnsi="Calibri" w:cs="Calibri"/>
                      <w:color w:val="000000"/>
                    </w:rPr>
                  </w:rPrChange>
                </w:rPr>
                <w:t>0.36</w:t>
              </w:r>
            </w:ins>
          </w:p>
        </w:tc>
        <w:tc>
          <w:tcPr>
            <w:tcW w:w="0" w:type="dxa"/>
            <w:noWrap/>
            <w:vAlign w:val="center"/>
            <w:hideMark/>
            <w:tcPrChange w:id="2800" w:author="Fan, Qi" w:date="2024-09-06T15:43:00Z">
              <w:tcPr>
                <w:tcW w:w="576" w:type="dxa"/>
                <w:noWrap/>
                <w:hideMark/>
              </w:tcPr>
            </w:tcPrChange>
          </w:tcPr>
          <w:p w14:paraId="43F6DA3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801" w:author="Fan, Qi" w:date="2024-09-06T15:40:00Z"/>
                <w:rFonts w:ascii="Calibri" w:eastAsia="Times New Roman" w:hAnsi="Calibri" w:cs="Calibri"/>
                <w:color w:val="000000"/>
                <w:sz w:val="18"/>
                <w:szCs w:val="18"/>
                <w:rPrChange w:id="2802" w:author="Fan, Qi" w:date="2024-09-06T15:40:00Z">
                  <w:rPr>
                    <w:ins w:id="2803" w:author="Fan, Qi" w:date="2024-09-06T15:40:00Z"/>
                    <w:rFonts w:ascii="Calibri" w:eastAsia="Times New Roman" w:hAnsi="Calibri" w:cs="Calibri"/>
                    <w:color w:val="000000"/>
                  </w:rPr>
                </w:rPrChange>
              </w:rPr>
              <w:pPrChange w:id="280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805" w:author="Fan, Qi" w:date="2024-09-06T15:40:00Z">
              <w:r w:rsidRPr="00B278F3">
                <w:rPr>
                  <w:rFonts w:ascii="Calibri" w:eastAsia="Times New Roman" w:hAnsi="Calibri" w:cs="Calibri"/>
                  <w:color w:val="000000"/>
                  <w:sz w:val="18"/>
                  <w:szCs w:val="18"/>
                  <w:rPrChange w:id="2806" w:author="Fan, Qi" w:date="2024-09-06T15:40:00Z">
                    <w:rPr>
                      <w:rFonts w:ascii="Calibri" w:eastAsia="Times New Roman" w:hAnsi="Calibri" w:cs="Calibri"/>
                      <w:color w:val="000000"/>
                    </w:rPr>
                  </w:rPrChange>
                </w:rPr>
                <w:t>0.22</w:t>
              </w:r>
            </w:ins>
          </w:p>
        </w:tc>
        <w:tc>
          <w:tcPr>
            <w:tcW w:w="0" w:type="dxa"/>
            <w:noWrap/>
            <w:vAlign w:val="center"/>
            <w:hideMark/>
            <w:tcPrChange w:id="2807" w:author="Fan, Qi" w:date="2024-09-06T15:43:00Z">
              <w:tcPr>
                <w:tcW w:w="871" w:type="dxa"/>
                <w:noWrap/>
                <w:hideMark/>
              </w:tcPr>
            </w:tcPrChange>
          </w:tcPr>
          <w:p w14:paraId="701DD45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808" w:author="Fan, Qi" w:date="2024-09-06T15:40:00Z"/>
                <w:rFonts w:ascii="Calibri" w:eastAsia="Times New Roman" w:hAnsi="Calibri" w:cs="Calibri"/>
                <w:color w:val="000000"/>
                <w:sz w:val="18"/>
                <w:szCs w:val="18"/>
                <w:rPrChange w:id="2809" w:author="Fan, Qi" w:date="2024-09-06T15:40:00Z">
                  <w:rPr>
                    <w:ins w:id="2810" w:author="Fan, Qi" w:date="2024-09-06T15:40:00Z"/>
                    <w:rFonts w:ascii="Calibri" w:eastAsia="Times New Roman" w:hAnsi="Calibri" w:cs="Calibri"/>
                    <w:color w:val="000000"/>
                  </w:rPr>
                </w:rPrChange>
              </w:rPr>
              <w:pPrChange w:id="281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812" w:author="Fan, Qi" w:date="2024-09-06T15:40:00Z">
              <w:r w:rsidRPr="00B278F3">
                <w:rPr>
                  <w:rFonts w:ascii="Calibri" w:eastAsia="Times New Roman" w:hAnsi="Calibri" w:cs="Calibri"/>
                  <w:color w:val="000000"/>
                  <w:sz w:val="18"/>
                  <w:szCs w:val="18"/>
                  <w:rPrChange w:id="2813" w:author="Fan, Qi" w:date="2024-09-06T15:40:00Z">
                    <w:rPr>
                      <w:rFonts w:ascii="Calibri" w:eastAsia="Times New Roman" w:hAnsi="Calibri" w:cs="Calibri"/>
                      <w:color w:val="000000"/>
                    </w:rPr>
                  </w:rPrChange>
                </w:rPr>
                <w:t>0.05</w:t>
              </w:r>
            </w:ins>
          </w:p>
        </w:tc>
        <w:tc>
          <w:tcPr>
            <w:tcW w:w="0" w:type="dxa"/>
            <w:noWrap/>
            <w:vAlign w:val="center"/>
            <w:hideMark/>
            <w:tcPrChange w:id="2814" w:author="Fan, Qi" w:date="2024-09-06T15:43:00Z">
              <w:tcPr>
                <w:tcW w:w="826" w:type="dxa"/>
                <w:gridSpan w:val="2"/>
                <w:noWrap/>
                <w:hideMark/>
              </w:tcPr>
            </w:tcPrChange>
          </w:tcPr>
          <w:p w14:paraId="436799B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815" w:author="Fan, Qi" w:date="2024-09-06T15:40:00Z"/>
                <w:rFonts w:ascii="Calibri" w:eastAsia="Times New Roman" w:hAnsi="Calibri" w:cs="Calibri"/>
                <w:color w:val="000000"/>
                <w:sz w:val="18"/>
                <w:szCs w:val="18"/>
                <w:rPrChange w:id="2816" w:author="Fan, Qi" w:date="2024-09-06T15:40:00Z">
                  <w:rPr>
                    <w:ins w:id="2817" w:author="Fan, Qi" w:date="2024-09-06T15:40:00Z"/>
                    <w:rFonts w:ascii="Calibri" w:eastAsia="Times New Roman" w:hAnsi="Calibri" w:cs="Calibri"/>
                    <w:color w:val="000000"/>
                  </w:rPr>
                </w:rPrChange>
              </w:rPr>
              <w:pPrChange w:id="281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819" w:author="Fan, Qi" w:date="2024-09-06T15:40:00Z">
              <w:r w:rsidRPr="00B278F3">
                <w:rPr>
                  <w:rFonts w:ascii="Calibri" w:eastAsia="Times New Roman" w:hAnsi="Calibri" w:cs="Calibri"/>
                  <w:color w:val="000000"/>
                  <w:sz w:val="18"/>
                  <w:szCs w:val="18"/>
                  <w:rPrChange w:id="2820" w:author="Fan, Qi" w:date="2024-09-06T15:40:00Z">
                    <w:rPr>
                      <w:rFonts w:ascii="Calibri" w:eastAsia="Times New Roman" w:hAnsi="Calibri" w:cs="Calibri"/>
                      <w:color w:val="000000"/>
                    </w:rPr>
                  </w:rPrChange>
                </w:rPr>
                <w:t>14.07</w:t>
              </w:r>
            </w:ins>
          </w:p>
        </w:tc>
      </w:tr>
      <w:tr w:rsidR="00B278F3" w:rsidRPr="00B278F3" w14:paraId="5AEF1FB9" w14:textId="77777777" w:rsidTr="00B278F3">
        <w:tblPrEx>
          <w:tblPrExChange w:id="2821"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2822" w:author="Fan, Qi" w:date="2024-09-06T15:40:00Z"/>
          <w:trPrChange w:id="2823"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2824" w:author="Fan, Qi" w:date="2024-09-06T15:43:00Z">
              <w:tcPr>
                <w:tcW w:w="552" w:type="dxa"/>
                <w:vMerge/>
                <w:hideMark/>
              </w:tcPr>
            </w:tcPrChange>
          </w:tcPr>
          <w:p w14:paraId="2D213E82"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2825" w:author="Fan, Qi" w:date="2024-09-06T15:40:00Z"/>
                <w:rFonts w:ascii="Calibri" w:eastAsia="Times New Roman" w:hAnsi="Calibri" w:cs="Calibri"/>
                <w:color w:val="000000"/>
                <w:sz w:val="18"/>
                <w:szCs w:val="18"/>
                <w:rPrChange w:id="2826" w:author="Fan, Qi" w:date="2024-09-06T15:40:00Z">
                  <w:rPr>
                    <w:ins w:id="2827" w:author="Fan, Qi" w:date="2024-09-06T15:40:00Z"/>
                    <w:rFonts w:ascii="Calibri" w:eastAsia="Times New Roman" w:hAnsi="Calibri" w:cs="Calibri"/>
                    <w:color w:val="000000"/>
                  </w:rPr>
                </w:rPrChange>
              </w:rPr>
            </w:pPr>
          </w:p>
        </w:tc>
        <w:tc>
          <w:tcPr>
            <w:tcW w:w="0" w:type="dxa"/>
            <w:vMerge/>
            <w:vAlign w:val="center"/>
            <w:hideMark/>
            <w:tcPrChange w:id="2828" w:author="Fan, Qi" w:date="2024-09-06T15:43:00Z">
              <w:tcPr>
                <w:tcW w:w="554" w:type="dxa"/>
                <w:vMerge/>
                <w:hideMark/>
              </w:tcPr>
            </w:tcPrChange>
          </w:tcPr>
          <w:p w14:paraId="6F67C27D"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2829" w:author="Fan, Qi" w:date="2024-09-06T15:40:00Z"/>
                <w:rFonts w:ascii="Calibri" w:eastAsia="Times New Roman" w:hAnsi="Calibri" w:cs="Calibri"/>
                <w:color w:val="000000"/>
                <w:sz w:val="18"/>
                <w:szCs w:val="18"/>
                <w:rPrChange w:id="2830" w:author="Fan, Qi" w:date="2024-09-06T15:40:00Z">
                  <w:rPr>
                    <w:ins w:id="2831" w:author="Fan, Qi" w:date="2024-09-06T15:40:00Z"/>
                    <w:rFonts w:ascii="Calibri" w:eastAsia="Times New Roman" w:hAnsi="Calibri" w:cs="Calibri"/>
                    <w:color w:val="000000"/>
                  </w:rPr>
                </w:rPrChange>
              </w:rPr>
            </w:pPr>
          </w:p>
        </w:tc>
        <w:tc>
          <w:tcPr>
            <w:tcW w:w="0" w:type="dxa"/>
            <w:noWrap/>
            <w:vAlign w:val="center"/>
            <w:hideMark/>
            <w:tcPrChange w:id="2832" w:author="Fan, Qi" w:date="2024-09-06T15:43:00Z">
              <w:tcPr>
                <w:tcW w:w="703" w:type="dxa"/>
                <w:noWrap/>
                <w:hideMark/>
              </w:tcPr>
            </w:tcPrChange>
          </w:tcPr>
          <w:p w14:paraId="7A9D174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33" w:author="Fan, Qi" w:date="2024-09-06T15:40:00Z"/>
                <w:rFonts w:ascii="Calibri" w:eastAsia="Times New Roman" w:hAnsi="Calibri" w:cs="Calibri"/>
                <w:color w:val="000000"/>
                <w:sz w:val="18"/>
                <w:szCs w:val="18"/>
                <w:rPrChange w:id="2834" w:author="Fan, Qi" w:date="2024-09-06T15:40:00Z">
                  <w:rPr>
                    <w:ins w:id="2835" w:author="Fan, Qi" w:date="2024-09-06T15:40:00Z"/>
                    <w:rFonts w:ascii="Calibri" w:eastAsia="Times New Roman" w:hAnsi="Calibri" w:cs="Calibri"/>
                    <w:color w:val="000000"/>
                  </w:rPr>
                </w:rPrChange>
              </w:rPr>
              <w:pPrChange w:id="2836" w:author="Fan, Qi" w:date="2024-09-06T15:43:00Z">
                <w:pPr>
                  <w:cnfStyle w:val="000000100000" w:firstRow="0" w:lastRow="0" w:firstColumn="0" w:lastColumn="0" w:oddVBand="0" w:evenVBand="0" w:oddHBand="1" w:evenHBand="0" w:firstRowFirstColumn="0" w:firstRowLastColumn="0" w:lastRowFirstColumn="0" w:lastRowLastColumn="0"/>
                </w:pPr>
              </w:pPrChange>
            </w:pPr>
            <w:ins w:id="2837" w:author="Fan, Qi" w:date="2024-09-06T15:40:00Z">
              <w:r w:rsidRPr="00B278F3">
                <w:rPr>
                  <w:rFonts w:ascii="Calibri" w:eastAsia="Times New Roman" w:hAnsi="Calibri" w:cs="Calibri"/>
                  <w:color w:val="000000"/>
                  <w:sz w:val="18"/>
                  <w:szCs w:val="18"/>
                  <w:rPrChange w:id="2838" w:author="Fan, Qi" w:date="2024-09-06T15:40:00Z">
                    <w:rPr>
                      <w:rFonts w:ascii="Calibri" w:eastAsia="Times New Roman" w:hAnsi="Calibri" w:cs="Calibri"/>
                      <w:color w:val="000000"/>
                    </w:rPr>
                  </w:rPrChange>
                </w:rPr>
                <w:t>S</w:t>
              </w:r>
            </w:ins>
          </w:p>
        </w:tc>
        <w:tc>
          <w:tcPr>
            <w:tcW w:w="0" w:type="dxa"/>
            <w:noWrap/>
            <w:vAlign w:val="center"/>
            <w:hideMark/>
            <w:tcPrChange w:id="2839" w:author="Fan, Qi" w:date="2024-09-06T15:43:00Z">
              <w:tcPr>
                <w:tcW w:w="595" w:type="dxa"/>
                <w:noWrap/>
                <w:hideMark/>
              </w:tcPr>
            </w:tcPrChange>
          </w:tcPr>
          <w:p w14:paraId="77926E3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40" w:author="Fan, Qi" w:date="2024-09-06T15:40:00Z"/>
                <w:rFonts w:ascii="Calibri" w:eastAsia="Times New Roman" w:hAnsi="Calibri" w:cs="Calibri"/>
                <w:color w:val="000000"/>
                <w:sz w:val="18"/>
                <w:szCs w:val="18"/>
                <w:rPrChange w:id="2841" w:author="Fan, Qi" w:date="2024-09-06T15:40:00Z">
                  <w:rPr>
                    <w:ins w:id="2842" w:author="Fan, Qi" w:date="2024-09-06T15:40:00Z"/>
                    <w:rFonts w:ascii="Calibri" w:eastAsia="Times New Roman" w:hAnsi="Calibri" w:cs="Calibri"/>
                    <w:color w:val="000000"/>
                  </w:rPr>
                </w:rPrChange>
              </w:rPr>
              <w:pPrChange w:id="284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844" w:author="Fan, Qi" w:date="2024-09-06T15:40:00Z">
              <w:r w:rsidRPr="00B278F3">
                <w:rPr>
                  <w:rFonts w:ascii="Calibri" w:eastAsia="Times New Roman" w:hAnsi="Calibri" w:cs="Calibri"/>
                  <w:color w:val="000000"/>
                  <w:sz w:val="18"/>
                  <w:szCs w:val="18"/>
                  <w:rPrChange w:id="2845" w:author="Fan, Qi" w:date="2024-09-06T15:40:00Z">
                    <w:rPr>
                      <w:rFonts w:ascii="Calibri" w:eastAsia="Times New Roman" w:hAnsi="Calibri" w:cs="Calibri"/>
                      <w:color w:val="000000"/>
                    </w:rPr>
                  </w:rPrChange>
                </w:rPr>
                <w:t>0.43</w:t>
              </w:r>
            </w:ins>
          </w:p>
        </w:tc>
        <w:tc>
          <w:tcPr>
            <w:tcW w:w="0" w:type="dxa"/>
            <w:noWrap/>
            <w:vAlign w:val="center"/>
            <w:hideMark/>
            <w:tcPrChange w:id="2846" w:author="Fan, Qi" w:date="2024-09-06T15:43:00Z">
              <w:tcPr>
                <w:tcW w:w="614" w:type="dxa"/>
                <w:noWrap/>
                <w:hideMark/>
              </w:tcPr>
            </w:tcPrChange>
          </w:tcPr>
          <w:p w14:paraId="479BC83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47" w:author="Fan, Qi" w:date="2024-09-06T15:40:00Z"/>
                <w:rFonts w:ascii="Calibri" w:eastAsia="Times New Roman" w:hAnsi="Calibri" w:cs="Calibri"/>
                <w:color w:val="000000"/>
                <w:sz w:val="18"/>
                <w:szCs w:val="18"/>
                <w:rPrChange w:id="2848" w:author="Fan, Qi" w:date="2024-09-06T15:40:00Z">
                  <w:rPr>
                    <w:ins w:id="2849" w:author="Fan, Qi" w:date="2024-09-06T15:40:00Z"/>
                    <w:rFonts w:ascii="Calibri" w:eastAsia="Times New Roman" w:hAnsi="Calibri" w:cs="Calibri"/>
                    <w:color w:val="000000"/>
                  </w:rPr>
                </w:rPrChange>
              </w:rPr>
              <w:pPrChange w:id="285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851" w:author="Fan, Qi" w:date="2024-09-06T15:40:00Z">
              <w:r w:rsidRPr="00B278F3">
                <w:rPr>
                  <w:rFonts w:ascii="Calibri" w:eastAsia="Times New Roman" w:hAnsi="Calibri" w:cs="Calibri"/>
                  <w:color w:val="000000"/>
                  <w:sz w:val="18"/>
                  <w:szCs w:val="18"/>
                  <w:rPrChange w:id="2852" w:author="Fan, Qi" w:date="2024-09-06T15:40:00Z">
                    <w:rPr>
                      <w:rFonts w:ascii="Calibri" w:eastAsia="Times New Roman" w:hAnsi="Calibri" w:cs="Calibri"/>
                      <w:color w:val="000000"/>
                    </w:rPr>
                  </w:rPrChange>
                </w:rPr>
                <w:t>0.19</w:t>
              </w:r>
            </w:ins>
          </w:p>
        </w:tc>
        <w:tc>
          <w:tcPr>
            <w:tcW w:w="0" w:type="dxa"/>
            <w:noWrap/>
            <w:vAlign w:val="center"/>
            <w:hideMark/>
            <w:tcPrChange w:id="2853" w:author="Fan, Qi" w:date="2024-09-06T15:43:00Z">
              <w:tcPr>
                <w:tcW w:w="930" w:type="dxa"/>
                <w:noWrap/>
                <w:hideMark/>
              </w:tcPr>
            </w:tcPrChange>
          </w:tcPr>
          <w:p w14:paraId="3E5DC146"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54" w:author="Fan, Qi" w:date="2024-09-06T15:40:00Z"/>
                <w:rFonts w:ascii="Calibri" w:eastAsia="Times New Roman" w:hAnsi="Calibri" w:cs="Calibri"/>
                <w:color w:val="000000"/>
                <w:sz w:val="18"/>
                <w:szCs w:val="18"/>
                <w:rPrChange w:id="2855" w:author="Fan, Qi" w:date="2024-09-06T15:40:00Z">
                  <w:rPr>
                    <w:ins w:id="2856" w:author="Fan, Qi" w:date="2024-09-06T15:40:00Z"/>
                    <w:rFonts w:ascii="Calibri" w:eastAsia="Times New Roman" w:hAnsi="Calibri" w:cs="Calibri"/>
                    <w:color w:val="000000"/>
                  </w:rPr>
                </w:rPrChange>
              </w:rPr>
              <w:pPrChange w:id="285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858" w:author="Fan, Qi" w:date="2024-09-06T15:40:00Z">
              <w:r w:rsidRPr="00B278F3">
                <w:rPr>
                  <w:rFonts w:ascii="Calibri" w:eastAsia="Times New Roman" w:hAnsi="Calibri" w:cs="Calibri"/>
                  <w:color w:val="000000"/>
                  <w:sz w:val="18"/>
                  <w:szCs w:val="18"/>
                  <w:rPrChange w:id="2859" w:author="Fan, Qi" w:date="2024-09-06T15:40:00Z">
                    <w:rPr>
                      <w:rFonts w:ascii="Calibri" w:eastAsia="Times New Roman" w:hAnsi="Calibri" w:cs="Calibri"/>
                      <w:color w:val="000000"/>
                    </w:rPr>
                  </w:rPrChange>
                </w:rPr>
                <w:t>0.04</w:t>
              </w:r>
            </w:ins>
          </w:p>
        </w:tc>
        <w:tc>
          <w:tcPr>
            <w:tcW w:w="0" w:type="dxa"/>
            <w:noWrap/>
            <w:vAlign w:val="center"/>
            <w:hideMark/>
            <w:tcPrChange w:id="2860" w:author="Fan, Qi" w:date="2024-09-06T15:43:00Z">
              <w:tcPr>
                <w:tcW w:w="881" w:type="dxa"/>
                <w:gridSpan w:val="2"/>
                <w:noWrap/>
                <w:hideMark/>
              </w:tcPr>
            </w:tcPrChange>
          </w:tcPr>
          <w:p w14:paraId="2DCC709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61" w:author="Fan, Qi" w:date="2024-09-06T15:40:00Z"/>
                <w:rFonts w:ascii="Calibri" w:eastAsia="Times New Roman" w:hAnsi="Calibri" w:cs="Calibri"/>
                <w:color w:val="000000"/>
                <w:sz w:val="18"/>
                <w:szCs w:val="18"/>
                <w:rPrChange w:id="2862" w:author="Fan, Qi" w:date="2024-09-06T15:40:00Z">
                  <w:rPr>
                    <w:ins w:id="2863" w:author="Fan, Qi" w:date="2024-09-06T15:40:00Z"/>
                    <w:rFonts w:ascii="Calibri" w:eastAsia="Times New Roman" w:hAnsi="Calibri" w:cs="Calibri"/>
                    <w:color w:val="000000"/>
                  </w:rPr>
                </w:rPrChange>
              </w:rPr>
              <w:pPrChange w:id="286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865" w:author="Fan, Qi" w:date="2024-09-06T15:40:00Z">
              <w:r w:rsidRPr="00B278F3">
                <w:rPr>
                  <w:rFonts w:ascii="Calibri" w:eastAsia="Times New Roman" w:hAnsi="Calibri" w:cs="Calibri"/>
                  <w:color w:val="000000"/>
                  <w:sz w:val="18"/>
                  <w:szCs w:val="18"/>
                  <w:rPrChange w:id="2866" w:author="Fan, Qi" w:date="2024-09-06T15:40:00Z">
                    <w:rPr>
                      <w:rFonts w:ascii="Calibri" w:eastAsia="Times New Roman" w:hAnsi="Calibri" w:cs="Calibri"/>
                      <w:color w:val="000000"/>
                    </w:rPr>
                  </w:rPrChange>
                </w:rPr>
                <w:t>9.33</w:t>
              </w:r>
            </w:ins>
          </w:p>
        </w:tc>
        <w:tc>
          <w:tcPr>
            <w:tcW w:w="0" w:type="dxa"/>
            <w:vMerge/>
            <w:vAlign w:val="center"/>
            <w:hideMark/>
            <w:tcPrChange w:id="2867" w:author="Fan, Qi" w:date="2024-09-06T15:43:00Z">
              <w:tcPr>
                <w:tcW w:w="553" w:type="dxa"/>
                <w:vMerge/>
                <w:hideMark/>
              </w:tcPr>
            </w:tcPrChange>
          </w:tcPr>
          <w:p w14:paraId="1708731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68" w:author="Fan, Qi" w:date="2024-09-06T15:40:00Z"/>
                <w:rFonts w:ascii="Calibri" w:eastAsia="Times New Roman" w:hAnsi="Calibri" w:cs="Calibri"/>
                <w:color w:val="000000"/>
                <w:sz w:val="18"/>
                <w:szCs w:val="18"/>
                <w:rPrChange w:id="2869" w:author="Fan, Qi" w:date="2024-09-06T15:40:00Z">
                  <w:rPr>
                    <w:ins w:id="2870" w:author="Fan, Qi" w:date="2024-09-06T15:40:00Z"/>
                    <w:rFonts w:ascii="Calibri" w:eastAsia="Times New Roman" w:hAnsi="Calibri" w:cs="Calibri"/>
                    <w:color w:val="000000"/>
                  </w:rPr>
                </w:rPrChange>
              </w:rPr>
              <w:pPrChange w:id="2871"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2872" w:author="Fan, Qi" w:date="2024-09-06T15:43:00Z">
              <w:tcPr>
                <w:tcW w:w="554" w:type="dxa"/>
                <w:vMerge/>
                <w:hideMark/>
              </w:tcPr>
            </w:tcPrChange>
          </w:tcPr>
          <w:p w14:paraId="3A338368"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73" w:author="Fan, Qi" w:date="2024-09-06T15:40:00Z"/>
                <w:rFonts w:ascii="Calibri" w:eastAsia="Times New Roman" w:hAnsi="Calibri" w:cs="Calibri"/>
                <w:color w:val="000000"/>
                <w:sz w:val="18"/>
                <w:szCs w:val="18"/>
                <w:rPrChange w:id="2874" w:author="Fan, Qi" w:date="2024-09-06T15:40:00Z">
                  <w:rPr>
                    <w:ins w:id="2875" w:author="Fan, Qi" w:date="2024-09-06T15:40:00Z"/>
                    <w:rFonts w:ascii="Calibri" w:eastAsia="Times New Roman" w:hAnsi="Calibri" w:cs="Calibri"/>
                    <w:color w:val="000000"/>
                  </w:rPr>
                </w:rPrChange>
              </w:rPr>
              <w:pPrChange w:id="2876"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2877" w:author="Fan, Qi" w:date="2024-09-06T15:43:00Z">
              <w:tcPr>
                <w:tcW w:w="703" w:type="dxa"/>
                <w:noWrap/>
                <w:hideMark/>
              </w:tcPr>
            </w:tcPrChange>
          </w:tcPr>
          <w:p w14:paraId="65450F0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78" w:author="Fan, Qi" w:date="2024-09-06T15:40:00Z"/>
                <w:rFonts w:ascii="Calibri" w:eastAsia="Times New Roman" w:hAnsi="Calibri" w:cs="Calibri"/>
                <w:color w:val="000000"/>
                <w:sz w:val="18"/>
                <w:szCs w:val="18"/>
                <w:rPrChange w:id="2879" w:author="Fan, Qi" w:date="2024-09-06T15:40:00Z">
                  <w:rPr>
                    <w:ins w:id="2880" w:author="Fan, Qi" w:date="2024-09-06T15:40:00Z"/>
                    <w:rFonts w:ascii="Calibri" w:eastAsia="Times New Roman" w:hAnsi="Calibri" w:cs="Calibri"/>
                    <w:color w:val="000000"/>
                  </w:rPr>
                </w:rPrChange>
              </w:rPr>
              <w:pPrChange w:id="2881" w:author="Fan, Qi" w:date="2024-09-06T15:43:00Z">
                <w:pPr>
                  <w:cnfStyle w:val="000000100000" w:firstRow="0" w:lastRow="0" w:firstColumn="0" w:lastColumn="0" w:oddVBand="0" w:evenVBand="0" w:oddHBand="1" w:evenHBand="0" w:firstRowFirstColumn="0" w:firstRowLastColumn="0" w:lastRowFirstColumn="0" w:lastRowLastColumn="0"/>
                </w:pPr>
              </w:pPrChange>
            </w:pPr>
            <w:ins w:id="2882" w:author="Fan, Qi" w:date="2024-09-06T15:40:00Z">
              <w:r w:rsidRPr="00B278F3">
                <w:rPr>
                  <w:rFonts w:ascii="Calibri" w:eastAsia="Times New Roman" w:hAnsi="Calibri" w:cs="Calibri"/>
                  <w:color w:val="000000"/>
                  <w:sz w:val="18"/>
                  <w:szCs w:val="18"/>
                  <w:rPrChange w:id="2883" w:author="Fan, Qi" w:date="2024-09-06T15:40:00Z">
                    <w:rPr>
                      <w:rFonts w:ascii="Calibri" w:eastAsia="Times New Roman" w:hAnsi="Calibri" w:cs="Calibri"/>
                      <w:color w:val="000000"/>
                    </w:rPr>
                  </w:rPrChange>
                </w:rPr>
                <w:t>S</w:t>
              </w:r>
            </w:ins>
          </w:p>
        </w:tc>
        <w:tc>
          <w:tcPr>
            <w:tcW w:w="0" w:type="dxa"/>
            <w:noWrap/>
            <w:vAlign w:val="center"/>
            <w:hideMark/>
            <w:tcPrChange w:id="2884" w:author="Fan, Qi" w:date="2024-09-06T15:43:00Z">
              <w:tcPr>
                <w:tcW w:w="558" w:type="dxa"/>
                <w:noWrap/>
                <w:hideMark/>
              </w:tcPr>
            </w:tcPrChange>
          </w:tcPr>
          <w:p w14:paraId="255DC4F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85" w:author="Fan, Qi" w:date="2024-09-06T15:40:00Z"/>
                <w:rFonts w:ascii="Calibri" w:eastAsia="Times New Roman" w:hAnsi="Calibri" w:cs="Calibri"/>
                <w:color w:val="000000"/>
                <w:sz w:val="18"/>
                <w:szCs w:val="18"/>
                <w:rPrChange w:id="2886" w:author="Fan, Qi" w:date="2024-09-06T15:40:00Z">
                  <w:rPr>
                    <w:ins w:id="2887" w:author="Fan, Qi" w:date="2024-09-06T15:40:00Z"/>
                    <w:rFonts w:ascii="Calibri" w:eastAsia="Times New Roman" w:hAnsi="Calibri" w:cs="Calibri"/>
                    <w:color w:val="000000"/>
                  </w:rPr>
                </w:rPrChange>
              </w:rPr>
              <w:pPrChange w:id="2888"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889" w:author="Fan, Qi" w:date="2024-09-06T15:40:00Z">
              <w:r w:rsidRPr="00B278F3">
                <w:rPr>
                  <w:rFonts w:ascii="Calibri" w:eastAsia="Times New Roman" w:hAnsi="Calibri" w:cs="Calibri"/>
                  <w:color w:val="000000"/>
                  <w:sz w:val="18"/>
                  <w:szCs w:val="18"/>
                  <w:rPrChange w:id="2890" w:author="Fan, Qi" w:date="2024-09-06T15:40:00Z">
                    <w:rPr>
                      <w:rFonts w:ascii="Calibri" w:eastAsia="Times New Roman" w:hAnsi="Calibri" w:cs="Calibri"/>
                      <w:color w:val="000000"/>
                    </w:rPr>
                  </w:rPrChange>
                </w:rPr>
                <w:t>0.37</w:t>
              </w:r>
            </w:ins>
          </w:p>
        </w:tc>
        <w:tc>
          <w:tcPr>
            <w:tcW w:w="0" w:type="dxa"/>
            <w:noWrap/>
            <w:vAlign w:val="center"/>
            <w:hideMark/>
            <w:tcPrChange w:id="2891" w:author="Fan, Qi" w:date="2024-09-06T15:43:00Z">
              <w:tcPr>
                <w:tcW w:w="576" w:type="dxa"/>
                <w:noWrap/>
                <w:hideMark/>
              </w:tcPr>
            </w:tcPrChange>
          </w:tcPr>
          <w:p w14:paraId="19597678"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92" w:author="Fan, Qi" w:date="2024-09-06T15:40:00Z"/>
                <w:rFonts w:ascii="Calibri" w:eastAsia="Times New Roman" w:hAnsi="Calibri" w:cs="Calibri"/>
                <w:color w:val="000000"/>
                <w:sz w:val="18"/>
                <w:szCs w:val="18"/>
                <w:rPrChange w:id="2893" w:author="Fan, Qi" w:date="2024-09-06T15:40:00Z">
                  <w:rPr>
                    <w:ins w:id="2894" w:author="Fan, Qi" w:date="2024-09-06T15:40:00Z"/>
                    <w:rFonts w:ascii="Calibri" w:eastAsia="Times New Roman" w:hAnsi="Calibri" w:cs="Calibri"/>
                    <w:color w:val="000000"/>
                  </w:rPr>
                </w:rPrChange>
              </w:rPr>
              <w:pPrChange w:id="289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896" w:author="Fan, Qi" w:date="2024-09-06T15:40:00Z">
              <w:r w:rsidRPr="00B278F3">
                <w:rPr>
                  <w:rFonts w:ascii="Calibri" w:eastAsia="Times New Roman" w:hAnsi="Calibri" w:cs="Calibri"/>
                  <w:color w:val="000000"/>
                  <w:sz w:val="18"/>
                  <w:szCs w:val="18"/>
                  <w:rPrChange w:id="2897" w:author="Fan, Qi" w:date="2024-09-06T15:40:00Z">
                    <w:rPr>
                      <w:rFonts w:ascii="Calibri" w:eastAsia="Times New Roman" w:hAnsi="Calibri" w:cs="Calibri"/>
                      <w:color w:val="000000"/>
                    </w:rPr>
                  </w:rPrChange>
                </w:rPr>
                <w:t>0.16</w:t>
              </w:r>
            </w:ins>
          </w:p>
        </w:tc>
        <w:tc>
          <w:tcPr>
            <w:tcW w:w="0" w:type="dxa"/>
            <w:noWrap/>
            <w:vAlign w:val="center"/>
            <w:hideMark/>
            <w:tcPrChange w:id="2898" w:author="Fan, Qi" w:date="2024-09-06T15:43:00Z">
              <w:tcPr>
                <w:tcW w:w="871" w:type="dxa"/>
                <w:noWrap/>
                <w:hideMark/>
              </w:tcPr>
            </w:tcPrChange>
          </w:tcPr>
          <w:p w14:paraId="1822AB6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899" w:author="Fan, Qi" w:date="2024-09-06T15:40:00Z"/>
                <w:rFonts w:ascii="Calibri" w:eastAsia="Times New Roman" w:hAnsi="Calibri" w:cs="Calibri"/>
                <w:color w:val="000000"/>
                <w:sz w:val="18"/>
                <w:szCs w:val="18"/>
                <w:rPrChange w:id="2900" w:author="Fan, Qi" w:date="2024-09-06T15:40:00Z">
                  <w:rPr>
                    <w:ins w:id="2901" w:author="Fan, Qi" w:date="2024-09-06T15:40:00Z"/>
                    <w:rFonts w:ascii="Calibri" w:eastAsia="Times New Roman" w:hAnsi="Calibri" w:cs="Calibri"/>
                    <w:color w:val="000000"/>
                  </w:rPr>
                </w:rPrChange>
              </w:rPr>
              <w:pPrChange w:id="290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903" w:author="Fan, Qi" w:date="2024-09-06T15:40:00Z">
              <w:r w:rsidRPr="00B278F3">
                <w:rPr>
                  <w:rFonts w:ascii="Calibri" w:eastAsia="Times New Roman" w:hAnsi="Calibri" w:cs="Calibri"/>
                  <w:color w:val="000000"/>
                  <w:sz w:val="18"/>
                  <w:szCs w:val="18"/>
                  <w:rPrChange w:id="2904" w:author="Fan, Qi" w:date="2024-09-06T15:40:00Z">
                    <w:rPr>
                      <w:rFonts w:ascii="Calibri" w:eastAsia="Times New Roman" w:hAnsi="Calibri" w:cs="Calibri"/>
                      <w:color w:val="000000"/>
                    </w:rPr>
                  </w:rPrChange>
                </w:rPr>
                <w:t>0.04</w:t>
              </w:r>
            </w:ins>
          </w:p>
        </w:tc>
        <w:tc>
          <w:tcPr>
            <w:tcW w:w="0" w:type="dxa"/>
            <w:noWrap/>
            <w:vAlign w:val="center"/>
            <w:hideMark/>
            <w:tcPrChange w:id="2905" w:author="Fan, Qi" w:date="2024-09-06T15:43:00Z">
              <w:tcPr>
                <w:tcW w:w="826" w:type="dxa"/>
                <w:gridSpan w:val="2"/>
                <w:noWrap/>
                <w:hideMark/>
              </w:tcPr>
            </w:tcPrChange>
          </w:tcPr>
          <w:p w14:paraId="0516E8D6"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2906" w:author="Fan, Qi" w:date="2024-09-06T15:40:00Z"/>
                <w:rFonts w:ascii="Calibri" w:eastAsia="Times New Roman" w:hAnsi="Calibri" w:cs="Calibri"/>
                <w:color w:val="000000"/>
                <w:sz w:val="18"/>
                <w:szCs w:val="18"/>
                <w:rPrChange w:id="2907" w:author="Fan, Qi" w:date="2024-09-06T15:40:00Z">
                  <w:rPr>
                    <w:ins w:id="2908" w:author="Fan, Qi" w:date="2024-09-06T15:40:00Z"/>
                    <w:rFonts w:ascii="Calibri" w:eastAsia="Times New Roman" w:hAnsi="Calibri" w:cs="Calibri"/>
                    <w:color w:val="000000"/>
                  </w:rPr>
                </w:rPrChange>
              </w:rPr>
              <w:pPrChange w:id="290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2910" w:author="Fan, Qi" w:date="2024-09-06T15:40:00Z">
              <w:r w:rsidRPr="00B278F3">
                <w:rPr>
                  <w:rFonts w:ascii="Calibri" w:eastAsia="Times New Roman" w:hAnsi="Calibri" w:cs="Calibri"/>
                  <w:color w:val="000000"/>
                  <w:sz w:val="18"/>
                  <w:szCs w:val="18"/>
                  <w:rPrChange w:id="2911" w:author="Fan, Qi" w:date="2024-09-06T15:40:00Z">
                    <w:rPr>
                      <w:rFonts w:ascii="Calibri" w:eastAsia="Times New Roman" w:hAnsi="Calibri" w:cs="Calibri"/>
                      <w:color w:val="000000"/>
                    </w:rPr>
                  </w:rPrChange>
                </w:rPr>
                <w:t>10.75</w:t>
              </w:r>
            </w:ins>
          </w:p>
        </w:tc>
      </w:tr>
      <w:tr w:rsidR="00B278F3" w:rsidRPr="00B278F3" w14:paraId="19062A15" w14:textId="77777777" w:rsidTr="00B278F3">
        <w:tblPrEx>
          <w:tblPrExChange w:id="2912" w:author="Fan, Qi" w:date="2024-09-06T15:43:00Z">
            <w:tblPrEx>
              <w:tblCellMar>
                <w:left w:w="108" w:type="dxa"/>
                <w:right w:w="108" w:type="dxa"/>
              </w:tblCellMar>
            </w:tblPrEx>
          </w:tblPrExChange>
        </w:tblPrEx>
        <w:trPr>
          <w:trHeight w:val="242"/>
          <w:jc w:val="center"/>
          <w:ins w:id="2913" w:author="Fan, Qi" w:date="2024-09-06T15:40:00Z"/>
          <w:trPrChange w:id="2914"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2915" w:author="Fan, Qi" w:date="2024-09-06T15:43:00Z">
              <w:tcPr>
                <w:tcW w:w="552" w:type="dxa"/>
                <w:vMerge/>
                <w:hideMark/>
              </w:tcPr>
            </w:tcPrChange>
          </w:tcPr>
          <w:p w14:paraId="22A0EF13" w14:textId="77777777" w:rsidR="00B278F3" w:rsidRPr="00B278F3" w:rsidRDefault="00B278F3" w:rsidP="00B278F3">
            <w:pPr>
              <w:rPr>
                <w:ins w:id="2916" w:author="Fan, Qi" w:date="2024-09-06T15:40:00Z"/>
                <w:rFonts w:ascii="Calibri" w:eastAsia="Times New Roman" w:hAnsi="Calibri" w:cs="Calibri"/>
                <w:color w:val="000000"/>
                <w:sz w:val="18"/>
                <w:szCs w:val="18"/>
                <w:rPrChange w:id="2917" w:author="Fan, Qi" w:date="2024-09-06T15:40:00Z">
                  <w:rPr>
                    <w:ins w:id="2918" w:author="Fan, Qi" w:date="2024-09-06T15:40:00Z"/>
                    <w:rFonts w:ascii="Calibri" w:eastAsia="Times New Roman" w:hAnsi="Calibri" w:cs="Calibri"/>
                    <w:color w:val="000000"/>
                  </w:rPr>
                </w:rPrChange>
              </w:rPr>
            </w:pPr>
          </w:p>
        </w:tc>
        <w:tc>
          <w:tcPr>
            <w:tcW w:w="0" w:type="dxa"/>
            <w:vMerge/>
            <w:vAlign w:val="center"/>
            <w:hideMark/>
            <w:tcPrChange w:id="2919" w:author="Fan, Qi" w:date="2024-09-06T15:43:00Z">
              <w:tcPr>
                <w:tcW w:w="554" w:type="dxa"/>
                <w:vMerge/>
                <w:hideMark/>
              </w:tcPr>
            </w:tcPrChange>
          </w:tcPr>
          <w:p w14:paraId="130070D7"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2920" w:author="Fan, Qi" w:date="2024-09-06T15:40:00Z"/>
                <w:rFonts w:ascii="Calibri" w:eastAsia="Times New Roman" w:hAnsi="Calibri" w:cs="Calibri"/>
                <w:color w:val="000000"/>
                <w:sz w:val="18"/>
                <w:szCs w:val="18"/>
                <w:rPrChange w:id="2921" w:author="Fan, Qi" w:date="2024-09-06T15:40:00Z">
                  <w:rPr>
                    <w:ins w:id="2922" w:author="Fan, Qi" w:date="2024-09-06T15:40:00Z"/>
                    <w:rFonts w:ascii="Calibri" w:eastAsia="Times New Roman" w:hAnsi="Calibri" w:cs="Calibri"/>
                    <w:color w:val="000000"/>
                  </w:rPr>
                </w:rPrChange>
              </w:rPr>
            </w:pPr>
          </w:p>
        </w:tc>
        <w:tc>
          <w:tcPr>
            <w:tcW w:w="0" w:type="dxa"/>
            <w:noWrap/>
            <w:vAlign w:val="center"/>
            <w:hideMark/>
            <w:tcPrChange w:id="2923" w:author="Fan, Qi" w:date="2024-09-06T15:43:00Z">
              <w:tcPr>
                <w:tcW w:w="703" w:type="dxa"/>
                <w:noWrap/>
                <w:hideMark/>
              </w:tcPr>
            </w:tcPrChange>
          </w:tcPr>
          <w:p w14:paraId="12F59FC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24" w:author="Fan, Qi" w:date="2024-09-06T15:40:00Z"/>
                <w:rFonts w:ascii="Calibri" w:eastAsia="Times New Roman" w:hAnsi="Calibri" w:cs="Calibri"/>
                <w:color w:val="000000"/>
                <w:sz w:val="18"/>
                <w:szCs w:val="18"/>
                <w:rPrChange w:id="2925" w:author="Fan, Qi" w:date="2024-09-06T15:40:00Z">
                  <w:rPr>
                    <w:ins w:id="2926" w:author="Fan, Qi" w:date="2024-09-06T15:40:00Z"/>
                    <w:rFonts w:ascii="Calibri" w:eastAsia="Times New Roman" w:hAnsi="Calibri" w:cs="Calibri"/>
                    <w:color w:val="000000"/>
                  </w:rPr>
                </w:rPrChange>
              </w:rPr>
              <w:pPrChange w:id="2927" w:author="Fan, Qi" w:date="2024-09-06T15:43:00Z">
                <w:pPr>
                  <w:cnfStyle w:val="000000000000" w:firstRow="0" w:lastRow="0" w:firstColumn="0" w:lastColumn="0" w:oddVBand="0" w:evenVBand="0" w:oddHBand="0" w:evenHBand="0" w:firstRowFirstColumn="0" w:firstRowLastColumn="0" w:lastRowFirstColumn="0" w:lastRowLastColumn="0"/>
                </w:pPr>
              </w:pPrChange>
            </w:pPr>
            <w:ins w:id="2928" w:author="Fan, Qi" w:date="2024-09-06T15:40:00Z">
              <w:r w:rsidRPr="00B278F3">
                <w:rPr>
                  <w:rFonts w:ascii="Calibri" w:eastAsia="Times New Roman" w:hAnsi="Calibri" w:cs="Calibri"/>
                  <w:color w:val="000000"/>
                  <w:sz w:val="18"/>
                  <w:szCs w:val="18"/>
                  <w:rPrChange w:id="2929" w:author="Fan, Qi" w:date="2024-09-06T15:40:00Z">
                    <w:rPr>
                      <w:rFonts w:ascii="Calibri" w:eastAsia="Times New Roman" w:hAnsi="Calibri" w:cs="Calibri"/>
                      <w:color w:val="000000"/>
                    </w:rPr>
                  </w:rPrChange>
                </w:rPr>
                <w:t>Ca</w:t>
              </w:r>
            </w:ins>
          </w:p>
        </w:tc>
        <w:tc>
          <w:tcPr>
            <w:tcW w:w="0" w:type="dxa"/>
            <w:noWrap/>
            <w:vAlign w:val="center"/>
            <w:hideMark/>
            <w:tcPrChange w:id="2930" w:author="Fan, Qi" w:date="2024-09-06T15:43:00Z">
              <w:tcPr>
                <w:tcW w:w="595" w:type="dxa"/>
                <w:noWrap/>
                <w:hideMark/>
              </w:tcPr>
            </w:tcPrChange>
          </w:tcPr>
          <w:p w14:paraId="73FF6D8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31" w:author="Fan, Qi" w:date="2024-09-06T15:40:00Z"/>
                <w:rFonts w:ascii="Calibri" w:eastAsia="Times New Roman" w:hAnsi="Calibri" w:cs="Calibri"/>
                <w:color w:val="000000"/>
                <w:sz w:val="18"/>
                <w:szCs w:val="18"/>
                <w:rPrChange w:id="2932" w:author="Fan, Qi" w:date="2024-09-06T15:40:00Z">
                  <w:rPr>
                    <w:ins w:id="2933" w:author="Fan, Qi" w:date="2024-09-06T15:40:00Z"/>
                    <w:rFonts w:ascii="Calibri" w:eastAsia="Times New Roman" w:hAnsi="Calibri" w:cs="Calibri"/>
                    <w:color w:val="000000"/>
                  </w:rPr>
                </w:rPrChange>
              </w:rPr>
              <w:pPrChange w:id="293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935" w:author="Fan, Qi" w:date="2024-09-06T15:40:00Z">
              <w:r w:rsidRPr="00B278F3">
                <w:rPr>
                  <w:rFonts w:ascii="Calibri" w:eastAsia="Times New Roman" w:hAnsi="Calibri" w:cs="Calibri"/>
                  <w:color w:val="000000"/>
                  <w:sz w:val="18"/>
                  <w:szCs w:val="18"/>
                  <w:rPrChange w:id="2936" w:author="Fan, Qi" w:date="2024-09-06T15:40:00Z">
                    <w:rPr>
                      <w:rFonts w:ascii="Calibri" w:eastAsia="Times New Roman" w:hAnsi="Calibri" w:cs="Calibri"/>
                      <w:color w:val="000000"/>
                    </w:rPr>
                  </w:rPrChange>
                </w:rPr>
                <w:t>9.12</w:t>
              </w:r>
            </w:ins>
          </w:p>
        </w:tc>
        <w:tc>
          <w:tcPr>
            <w:tcW w:w="0" w:type="dxa"/>
            <w:noWrap/>
            <w:vAlign w:val="center"/>
            <w:hideMark/>
            <w:tcPrChange w:id="2937" w:author="Fan, Qi" w:date="2024-09-06T15:43:00Z">
              <w:tcPr>
                <w:tcW w:w="614" w:type="dxa"/>
                <w:noWrap/>
                <w:hideMark/>
              </w:tcPr>
            </w:tcPrChange>
          </w:tcPr>
          <w:p w14:paraId="291ADFB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38" w:author="Fan, Qi" w:date="2024-09-06T15:40:00Z"/>
                <w:rFonts w:ascii="Calibri" w:eastAsia="Times New Roman" w:hAnsi="Calibri" w:cs="Calibri"/>
                <w:color w:val="000000"/>
                <w:sz w:val="18"/>
                <w:szCs w:val="18"/>
                <w:rPrChange w:id="2939" w:author="Fan, Qi" w:date="2024-09-06T15:40:00Z">
                  <w:rPr>
                    <w:ins w:id="2940" w:author="Fan, Qi" w:date="2024-09-06T15:40:00Z"/>
                    <w:rFonts w:ascii="Calibri" w:eastAsia="Times New Roman" w:hAnsi="Calibri" w:cs="Calibri"/>
                    <w:color w:val="000000"/>
                  </w:rPr>
                </w:rPrChange>
              </w:rPr>
              <w:pPrChange w:id="294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942" w:author="Fan, Qi" w:date="2024-09-06T15:40:00Z">
              <w:r w:rsidRPr="00B278F3">
                <w:rPr>
                  <w:rFonts w:ascii="Calibri" w:eastAsia="Times New Roman" w:hAnsi="Calibri" w:cs="Calibri"/>
                  <w:color w:val="000000"/>
                  <w:sz w:val="18"/>
                  <w:szCs w:val="18"/>
                  <w:rPrChange w:id="2943" w:author="Fan, Qi" w:date="2024-09-06T15:40:00Z">
                    <w:rPr>
                      <w:rFonts w:ascii="Calibri" w:eastAsia="Times New Roman" w:hAnsi="Calibri" w:cs="Calibri"/>
                      <w:color w:val="000000"/>
                    </w:rPr>
                  </w:rPrChange>
                </w:rPr>
                <w:t>2.87</w:t>
              </w:r>
            </w:ins>
          </w:p>
        </w:tc>
        <w:tc>
          <w:tcPr>
            <w:tcW w:w="0" w:type="dxa"/>
            <w:noWrap/>
            <w:vAlign w:val="center"/>
            <w:hideMark/>
            <w:tcPrChange w:id="2944" w:author="Fan, Qi" w:date="2024-09-06T15:43:00Z">
              <w:tcPr>
                <w:tcW w:w="930" w:type="dxa"/>
                <w:noWrap/>
                <w:hideMark/>
              </w:tcPr>
            </w:tcPrChange>
          </w:tcPr>
          <w:p w14:paraId="070638F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45" w:author="Fan, Qi" w:date="2024-09-06T15:40:00Z"/>
                <w:rFonts w:ascii="Calibri" w:eastAsia="Times New Roman" w:hAnsi="Calibri" w:cs="Calibri"/>
                <w:color w:val="000000"/>
                <w:sz w:val="18"/>
                <w:szCs w:val="18"/>
                <w:rPrChange w:id="2946" w:author="Fan, Qi" w:date="2024-09-06T15:40:00Z">
                  <w:rPr>
                    <w:ins w:id="2947" w:author="Fan, Qi" w:date="2024-09-06T15:40:00Z"/>
                    <w:rFonts w:ascii="Calibri" w:eastAsia="Times New Roman" w:hAnsi="Calibri" w:cs="Calibri"/>
                    <w:color w:val="000000"/>
                  </w:rPr>
                </w:rPrChange>
              </w:rPr>
              <w:pPrChange w:id="294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949" w:author="Fan, Qi" w:date="2024-09-06T15:40:00Z">
              <w:r w:rsidRPr="00B278F3">
                <w:rPr>
                  <w:rFonts w:ascii="Calibri" w:eastAsia="Times New Roman" w:hAnsi="Calibri" w:cs="Calibri"/>
                  <w:color w:val="000000"/>
                  <w:sz w:val="18"/>
                  <w:szCs w:val="18"/>
                  <w:rPrChange w:id="2950" w:author="Fan, Qi" w:date="2024-09-06T15:40:00Z">
                    <w:rPr>
                      <w:rFonts w:ascii="Calibri" w:eastAsia="Times New Roman" w:hAnsi="Calibri" w:cs="Calibri"/>
                      <w:color w:val="000000"/>
                    </w:rPr>
                  </w:rPrChange>
                </w:rPr>
                <w:t>0.15</w:t>
              </w:r>
            </w:ins>
          </w:p>
        </w:tc>
        <w:tc>
          <w:tcPr>
            <w:tcW w:w="0" w:type="dxa"/>
            <w:noWrap/>
            <w:vAlign w:val="center"/>
            <w:hideMark/>
            <w:tcPrChange w:id="2951" w:author="Fan, Qi" w:date="2024-09-06T15:43:00Z">
              <w:tcPr>
                <w:tcW w:w="881" w:type="dxa"/>
                <w:gridSpan w:val="2"/>
                <w:noWrap/>
                <w:hideMark/>
              </w:tcPr>
            </w:tcPrChange>
          </w:tcPr>
          <w:p w14:paraId="14C342E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52" w:author="Fan, Qi" w:date="2024-09-06T15:40:00Z"/>
                <w:rFonts w:ascii="Calibri" w:eastAsia="Times New Roman" w:hAnsi="Calibri" w:cs="Calibri"/>
                <w:color w:val="000000"/>
                <w:sz w:val="18"/>
                <w:szCs w:val="18"/>
                <w:rPrChange w:id="2953" w:author="Fan, Qi" w:date="2024-09-06T15:40:00Z">
                  <w:rPr>
                    <w:ins w:id="2954" w:author="Fan, Qi" w:date="2024-09-06T15:40:00Z"/>
                    <w:rFonts w:ascii="Calibri" w:eastAsia="Times New Roman" w:hAnsi="Calibri" w:cs="Calibri"/>
                    <w:color w:val="000000"/>
                  </w:rPr>
                </w:rPrChange>
              </w:rPr>
              <w:pPrChange w:id="295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956" w:author="Fan, Qi" w:date="2024-09-06T15:40:00Z">
              <w:r w:rsidRPr="00B278F3">
                <w:rPr>
                  <w:rFonts w:ascii="Calibri" w:eastAsia="Times New Roman" w:hAnsi="Calibri" w:cs="Calibri"/>
                  <w:color w:val="000000"/>
                  <w:sz w:val="18"/>
                  <w:szCs w:val="18"/>
                  <w:rPrChange w:id="2957" w:author="Fan, Qi" w:date="2024-09-06T15:40:00Z">
                    <w:rPr>
                      <w:rFonts w:ascii="Calibri" w:eastAsia="Times New Roman" w:hAnsi="Calibri" w:cs="Calibri"/>
                      <w:color w:val="000000"/>
                    </w:rPr>
                  </w:rPrChange>
                </w:rPr>
                <w:t>3.61</w:t>
              </w:r>
            </w:ins>
          </w:p>
        </w:tc>
        <w:tc>
          <w:tcPr>
            <w:tcW w:w="0" w:type="dxa"/>
            <w:vMerge/>
            <w:vAlign w:val="center"/>
            <w:hideMark/>
            <w:tcPrChange w:id="2958" w:author="Fan, Qi" w:date="2024-09-06T15:43:00Z">
              <w:tcPr>
                <w:tcW w:w="553" w:type="dxa"/>
                <w:vMerge/>
                <w:hideMark/>
              </w:tcPr>
            </w:tcPrChange>
          </w:tcPr>
          <w:p w14:paraId="21E9769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59" w:author="Fan, Qi" w:date="2024-09-06T15:40:00Z"/>
                <w:rFonts w:ascii="Calibri" w:eastAsia="Times New Roman" w:hAnsi="Calibri" w:cs="Calibri"/>
                <w:color w:val="000000"/>
                <w:sz w:val="18"/>
                <w:szCs w:val="18"/>
                <w:rPrChange w:id="2960" w:author="Fan, Qi" w:date="2024-09-06T15:40:00Z">
                  <w:rPr>
                    <w:ins w:id="2961" w:author="Fan, Qi" w:date="2024-09-06T15:40:00Z"/>
                    <w:rFonts w:ascii="Calibri" w:eastAsia="Times New Roman" w:hAnsi="Calibri" w:cs="Calibri"/>
                    <w:color w:val="000000"/>
                  </w:rPr>
                </w:rPrChange>
              </w:rPr>
              <w:pPrChange w:id="2962"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2963" w:author="Fan, Qi" w:date="2024-09-06T15:43:00Z">
              <w:tcPr>
                <w:tcW w:w="554" w:type="dxa"/>
                <w:vMerge/>
                <w:hideMark/>
              </w:tcPr>
            </w:tcPrChange>
          </w:tcPr>
          <w:p w14:paraId="1477A2A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64" w:author="Fan, Qi" w:date="2024-09-06T15:40:00Z"/>
                <w:rFonts w:ascii="Calibri" w:eastAsia="Times New Roman" w:hAnsi="Calibri" w:cs="Calibri"/>
                <w:color w:val="000000"/>
                <w:sz w:val="18"/>
                <w:szCs w:val="18"/>
                <w:rPrChange w:id="2965" w:author="Fan, Qi" w:date="2024-09-06T15:40:00Z">
                  <w:rPr>
                    <w:ins w:id="2966" w:author="Fan, Qi" w:date="2024-09-06T15:40:00Z"/>
                    <w:rFonts w:ascii="Calibri" w:eastAsia="Times New Roman" w:hAnsi="Calibri" w:cs="Calibri"/>
                    <w:color w:val="000000"/>
                  </w:rPr>
                </w:rPrChange>
              </w:rPr>
              <w:pPrChange w:id="2967"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2968" w:author="Fan, Qi" w:date="2024-09-06T15:43:00Z">
              <w:tcPr>
                <w:tcW w:w="703" w:type="dxa"/>
                <w:noWrap/>
                <w:hideMark/>
              </w:tcPr>
            </w:tcPrChange>
          </w:tcPr>
          <w:p w14:paraId="4CA796B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69" w:author="Fan, Qi" w:date="2024-09-06T15:40:00Z"/>
                <w:rFonts w:ascii="Calibri" w:eastAsia="Times New Roman" w:hAnsi="Calibri" w:cs="Calibri"/>
                <w:color w:val="000000"/>
                <w:sz w:val="18"/>
                <w:szCs w:val="18"/>
                <w:rPrChange w:id="2970" w:author="Fan, Qi" w:date="2024-09-06T15:40:00Z">
                  <w:rPr>
                    <w:ins w:id="2971" w:author="Fan, Qi" w:date="2024-09-06T15:40:00Z"/>
                    <w:rFonts w:ascii="Calibri" w:eastAsia="Times New Roman" w:hAnsi="Calibri" w:cs="Calibri"/>
                    <w:color w:val="000000"/>
                  </w:rPr>
                </w:rPrChange>
              </w:rPr>
              <w:pPrChange w:id="2972" w:author="Fan, Qi" w:date="2024-09-06T15:43:00Z">
                <w:pPr>
                  <w:cnfStyle w:val="000000000000" w:firstRow="0" w:lastRow="0" w:firstColumn="0" w:lastColumn="0" w:oddVBand="0" w:evenVBand="0" w:oddHBand="0" w:evenHBand="0" w:firstRowFirstColumn="0" w:firstRowLastColumn="0" w:lastRowFirstColumn="0" w:lastRowLastColumn="0"/>
                </w:pPr>
              </w:pPrChange>
            </w:pPr>
            <w:ins w:id="2973" w:author="Fan, Qi" w:date="2024-09-06T15:40:00Z">
              <w:r w:rsidRPr="00B278F3">
                <w:rPr>
                  <w:rFonts w:ascii="Calibri" w:eastAsia="Times New Roman" w:hAnsi="Calibri" w:cs="Calibri"/>
                  <w:color w:val="000000"/>
                  <w:sz w:val="18"/>
                  <w:szCs w:val="18"/>
                  <w:rPrChange w:id="2974" w:author="Fan, Qi" w:date="2024-09-06T15:40:00Z">
                    <w:rPr>
                      <w:rFonts w:ascii="Calibri" w:eastAsia="Times New Roman" w:hAnsi="Calibri" w:cs="Calibri"/>
                      <w:color w:val="000000"/>
                    </w:rPr>
                  </w:rPrChange>
                </w:rPr>
                <w:t>Ca</w:t>
              </w:r>
            </w:ins>
          </w:p>
        </w:tc>
        <w:tc>
          <w:tcPr>
            <w:tcW w:w="0" w:type="dxa"/>
            <w:noWrap/>
            <w:vAlign w:val="center"/>
            <w:hideMark/>
            <w:tcPrChange w:id="2975" w:author="Fan, Qi" w:date="2024-09-06T15:43:00Z">
              <w:tcPr>
                <w:tcW w:w="558" w:type="dxa"/>
                <w:noWrap/>
                <w:hideMark/>
              </w:tcPr>
            </w:tcPrChange>
          </w:tcPr>
          <w:p w14:paraId="544CDCB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76" w:author="Fan, Qi" w:date="2024-09-06T15:40:00Z"/>
                <w:rFonts w:ascii="Calibri" w:eastAsia="Times New Roman" w:hAnsi="Calibri" w:cs="Calibri"/>
                <w:color w:val="000000"/>
                <w:sz w:val="18"/>
                <w:szCs w:val="18"/>
                <w:rPrChange w:id="2977" w:author="Fan, Qi" w:date="2024-09-06T15:40:00Z">
                  <w:rPr>
                    <w:ins w:id="2978" w:author="Fan, Qi" w:date="2024-09-06T15:40:00Z"/>
                    <w:rFonts w:ascii="Calibri" w:eastAsia="Times New Roman" w:hAnsi="Calibri" w:cs="Calibri"/>
                    <w:color w:val="000000"/>
                  </w:rPr>
                </w:rPrChange>
              </w:rPr>
              <w:pPrChange w:id="297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980" w:author="Fan, Qi" w:date="2024-09-06T15:40:00Z">
              <w:r w:rsidRPr="00B278F3">
                <w:rPr>
                  <w:rFonts w:ascii="Calibri" w:eastAsia="Times New Roman" w:hAnsi="Calibri" w:cs="Calibri"/>
                  <w:color w:val="000000"/>
                  <w:sz w:val="18"/>
                  <w:szCs w:val="18"/>
                  <w:rPrChange w:id="2981" w:author="Fan, Qi" w:date="2024-09-06T15:40:00Z">
                    <w:rPr>
                      <w:rFonts w:ascii="Calibri" w:eastAsia="Times New Roman" w:hAnsi="Calibri" w:cs="Calibri"/>
                      <w:color w:val="000000"/>
                    </w:rPr>
                  </w:rPrChange>
                </w:rPr>
                <w:t>4.64</w:t>
              </w:r>
            </w:ins>
          </w:p>
        </w:tc>
        <w:tc>
          <w:tcPr>
            <w:tcW w:w="0" w:type="dxa"/>
            <w:noWrap/>
            <w:vAlign w:val="center"/>
            <w:hideMark/>
            <w:tcPrChange w:id="2982" w:author="Fan, Qi" w:date="2024-09-06T15:43:00Z">
              <w:tcPr>
                <w:tcW w:w="576" w:type="dxa"/>
                <w:noWrap/>
                <w:hideMark/>
              </w:tcPr>
            </w:tcPrChange>
          </w:tcPr>
          <w:p w14:paraId="23BC3F3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83" w:author="Fan, Qi" w:date="2024-09-06T15:40:00Z"/>
                <w:rFonts w:ascii="Calibri" w:eastAsia="Times New Roman" w:hAnsi="Calibri" w:cs="Calibri"/>
                <w:color w:val="000000"/>
                <w:sz w:val="18"/>
                <w:szCs w:val="18"/>
                <w:rPrChange w:id="2984" w:author="Fan, Qi" w:date="2024-09-06T15:40:00Z">
                  <w:rPr>
                    <w:ins w:id="2985" w:author="Fan, Qi" w:date="2024-09-06T15:40:00Z"/>
                    <w:rFonts w:ascii="Calibri" w:eastAsia="Times New Roman" w:hAnsi="Calibri" w:cs="Calibri"/>
                    <w:color w:val="000000"/>
                  </w:rPr>
                </w:rPrChange>
              </w:rPr>
              <w:pPrChange w:id="298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987" w:author="Fan, Qi" w:date="2024-09-06T15:40:00Z">
              <w:r w:rsidRPr="00B278F3">
                <w:rPr>
                  <w:rFonts w:ascii="Calibri" w:eastAsia="Times New Roman" w:hAnsi="Calibri" w:cs="Calibri"/>
                  <w:color w:val="000000"/>
                  <w:sz w:val="18"/>
                  <w:szCs w:val="18"/>
                  <w:rPrChange w:id="2988" w:author="Fan, Qi" w:date="2024-09-06T15:40:00Z">
                    <w:rPr>
                      <w:rFonts w:ascii="Calibri" w:eastAsia="Times New Roman" w:hAnsi="Calibri" w:cs="Calibri"/>
                      <w:color w:val="000000"/>
                    </w:rPr>
                  </w:rPrChange>
                </w:rPr>
                <w:t>1.62</w:t>
              </w:r>
            </w:ins>
          </w:p>
        </w:tc>
        <w:tc>
          <w:tcPr>
            <w:tcW w:w="0" w:type="dxa"/>
            <w:noWrap/>
            <w:vAlign w:val="center"/>
            <w:hideMark/>
            <w:tcPrChange w:id="2989" w:author="Fan, Qi" w:date="2024-09-06T15:43:00Z">
              <w:tcPr>
                <w:tcW w:w="871" w:type="dxa"/>
                <w:noWrap/>
                <w:hideMark/>
              </w:tcPr>
            </w:tcPrChange>
          </w:tcPr>
          <w:p w14:paraId="07D1AF3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90" w:author="Fan, Qi" w:date="2024-09-06T15:40:00Z"/>
                <w:rFonts w:ascii="Calibri" w:eastAsia="Times New Roman" w:hAnsi="Calibri" w:cs="Calibri"/>
                <w:color w:val="000000"/>
                <w:sz w:val="18"/>
                <w:szCs w:val="18"/>
                <w:rPrChange w:id="2991" w:author="Fan, Qi" w:date="2024-09-06T15:40:00Z">
                  <w:rPr>
                    <w:ins w:id="2992" w:author="Fan, Qi" w:date="2024-09-06T15:40:00Z"/>
                    <w:rFonts w:ascii="Calibri" w:eastAsia="Times New Roman" w:hAnsi="Calibri" w:cs="Calibri"/>
                    <w:color w:val="000000"/>
                  </w:rPr>
                </w:rPrChange>
              </w:rPr>
              <w:pPrChange w:id="299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2994" w:author="Fan, Qi" w:date="2024-09-06T15:40:00Z">
              <w:r w:rsidRPr="00B278F3">
                <w:rPr>
                  <w:rFonts w:ascii="Calibri" w:eastAsia="Times New Roman" w:hAnsi="Calibri" w:cs="Calibri"/>
                  <w:color w:val="000000"/>
                  <w:sz w:val="18"/>
                  <w:szCs w:val="18"/>
                  <w:rPrChange w:id="2995" w:author="Fan, Qi" w:date="2024-09-06T15:40:00Z">
                    <w:rPr>
                      <w:rFonts w:ascii="Calibri" w:eastAsia="Times New Roman" w:hAnsi="Calibri" w:cs="Calibri"/>
                      <w:color w:val="000000"/>
                    </w:rPr>
                  </w:rPrChange>
                </w:rPr>
                <w:t>0.16</w:t>
              </w:r>
            </w:ins>
          </w:p>
        </w:tc>
        <w:tc>
          <w:tcPr>
            <w:tcW w:w="0" w:type="dxa"/>
            <w:noWrap/>
            <w:vAlign w:val="center"/>
            <w:hideMark/>
            <w:tcPrChange w:id="2996" w:author="Fan, Qi" w:date="2024-09-06T15:43:00Z">
              <w:tcPr>
                <w:tcW w:w="826" w:type="dxa"/>
                <w:gridSpan w:val="2"/>
                <w:noWrap/>
                <w:hideMark/>
              </w:tcPr>
            </w:tcPrChange>
          </w:tcPr>
          <w:p w14:paraId="123BBE7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2997" w:author="Fan, Qi" w:date="2024-09-06T15:40:00Z"/>
                <w:rFonts w:ascii="Calibri" w:eastAsia="Times New Roman" w:hAnsi="Calibri" w:cs="Calibri"/>
                <w:color w:val="000000"/>
                <w:sz w:val="18"/>
                <w:szCs w:val="18"/>
                <w:rPrChange w:id="2998" w:author="Fan, Qi" w:date="2024-09-06T15:40:00Z">
                  <w:rPr>
                    <w:ins w:id="2999" w:author="Fan, Qi" w:date="2024-09-06T15:40:00Z"/>
                    <w:rFonts w:ascii="Calibri" w:eastAsia="Times New Roman" w:hAnsi="Calibri" w:cs="Calibri"/>
                    <w:color w:val="000000"/>
                  </w:rPr>
                </w:rPrChange>
              </w:rPr>
              <w:pPrChange w:id="300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001" w:author="Fan, Qi" w:date="2024-09-06T15:40:00Z">
              <w:r w:rsidRPr="00B278F3">
                <w:rPr>
                  <w:rFonts w:ascii="Calibri" w:eastAsia="Times New Roman" w:hAnsi="Calibri" w:cs="Calibri"/>
                  <w:color w:val="000000"/>
                  <w:sz w:val="18"/>
                  <w:szCs w:val="18"/>
                  <w:rPrChange w:id="3002" w:author="Fan, Qi" w:date="2024-09-06T15:40:00Z">
                    <w:rPr>
                      <w:rFonts w:ascii="Calibri" w:eastAsia="Times New Roman" w:hAnsi="Calibri" w:cs="Calibri"/>
                      <w:color w:val="000000"/>
                    </w:rPr>
                  </w:rPrChange>
                </w:rPr>
                <w:t>3.53</w:t>
              </w:r>
            </w:ins>
          </w:p>
        </w:tc>
      </w:tr>
      <w:tr w:rsidR="00B278F3" w:rsidRPr="00B278F3" w14:paraId="0F532C32" w14:textId="77777777" w:rsidTr="00B278F3">
        <w:tblPrEx>
          <w:tblPrExChange w:id="3003"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3004" w:author="Fan, Qi" w:date="2024-09-06T15:40:00Z"/>
          <w:trPrChange w:id="3005"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3006" w:author="Fan, Qi" w:date="2024-09-06T15:43:00Z">
              <w:tcPr>
                <w:tcW w:w="552" w:type="dxa"/>
                <w:vMerge w:val="restart"/>
                <w:noWrap/>
                <w:hideMark/>
              </w:tcPr>
            </w:tcPrChange>
          </w:tcPr>
          <w:p w14:paraId="1C89151D" w14:textId="77777777" w:rsidR="00B278F3" w:rsidRPr="00B278F3" w:rsidRDefault="00B278F3" w:rsidP="00B278F3">
            <w:pPr>
              <w:jc w:val="center"/>
              <w:cnfStyle w:val="001000100000" w:firstRow="0" w:lastRow="0" w:firstColumn="1" w:lastColumn="0" w:oddVBand="0" w:evenVBand="0" w:oddHBand="1" w:evenHBand="0" w:firstRowFirstColumn="0" w:firstRowLastColumn="0" w:lastRowFirstColumn="0" w:lastRowLastColumn="0"/>
              <w:rPr>
                <w:ins w:id="3007" w:author="Fan, Qi" w:date="2024-09-06T15:40:00Z"/>
                <w:rFonts w:ascii="Calibri" w:eastAsia="Times New Roman" w:hAnsi="Calibri" w:cs="Calibri"/>
                <w:color w:val="000000"/>
                <w:sz w:val="18"/>
                <w:szCs w:val="18"/>
                <w:rPrChange w:id="3008" w:author="Fan, Qi" w:date="2024-09-06T15:40:00Z">
                  <w:rPr>
                    <w:ins w:id="3009" w:author="Fan, Qi" w:date="2024-09-06T15:40:00Z"/>
                    <w:rFonts w:ascii="Calibri" w:eastAsia="Times New Roman" w:hAnsi="Calibri" w:cs="Calibri"/>
                    <w:color w:val="000000"/>
                  </w:rPr>
                </w:rPrChange>
              </w:rPr>
            </w:pPr>
            <w:ins w:id="3010" w:author="Fan, Qi" w:date="2024-09-06T15:40:00Z">
              <w:r w:rsidRPr="00B278F3">
                <w:rPr>
                  <w:rFonts w:ascii="Calibri" w:eastAsia="Times New Roman" w:hAnsi="Calibri" w:cs="Calibri"/>
                  <w:color w:val="000000"/>
                  <w:sz w:val="18"/>
                  <w:szCs w:val="18"/>
                  <w:rPrChange w:id="3011" w:author="Fan, Qi" w:date="2024-09-06T15:40:00Z">
                    <w:rPr>
                      <w:rFonts w:ascii="Calibri" w:eastAsia="Times New Roman" w:hAnsi="Calibri" w:cs="Calibri"/>
                      <w:color w:val="000000"/>
                    </w:rPr>
                  </w:rPrChange>
                </w:rPr>
                <w:t>50</w:t>
              </w:r>
            </w:ins>
          </w:p>
        </w:tc>
        <w:tc>
          <w:tcPr>
            <w:tcW w:w="0" w:type="dxa"/>
            <w:vMerge w:val="restart"/>
            <w:noWrap/>
            <w:vAlign w:val="center"/>
            <w:hideMark/>
            <w:tcPrChange w:id="3012" w:author="Fan, Qi" w:date="2024-09-06T15:43:00Z">
              <w:tcPr>
                <w:tcW w:w="554" w:type="dxa"/>
                <w:vMerge w:val="restart"/>
                <w:noWrap/>
                <w:hideMark/>
              </w:tcPr>
            </w:tcPrChange>
          </w:tcPr>
          <w:p w14:paraId="51FBB6D3" w14:textId="77777777" w:rsidR="00B278F3" w:rsidRPr="00B278F3" w:rsidRDefault="00B278F3" w:rsidP="00B278F3">
            <w:pPr>
              <w:jc w:val="center"/>
              <w:cnfStyle w:val="000000100000" w:firstRow="0" w:lastRow="0" w:firstColumn="0" w:lastColumn="0" w:oddVBand="0" w:evenVBand="0" w:oddHBand="1" w:evenHBand="0" w:firstRowFirstColumn="0" w:firstRowLastColumn="0" w:lastRowFirstColumn="0" w:lastRowLastColumn="0"/>
              <w:rPr>
                <w:ins w:id="3013" w:author="Fan, Qi" w:date="2024-09-06T15:40:00Z"/>
                <w:rFonts w:ascii="Calibri" w:eastAsia="Times New Roman" w:hAnsi="Calibri" w:cs="Calibri"/>
                <w:b/>
                <w:bCs/>
                <w:color w:val="000000"/>
                <w:sz w:val="18"/>
                <w:szCs w:val="18"/>
                <w:rPrChange w:id="3014" w:author="Fan, Qi" w:date="2024-09-06T15:42:00Z">
                  <w:rPr>
                    <w:ins w:id="3015" w:author="Fan, Qi" w:date="2024-09-06T15:40:00Z"/>
                    <w:rFonts w:ascii="Calibri" w:eastAsia="Times New Roman" w:hAnsi="Calibri" w:cs="Calibri"/>
                    <w:color w:val="000000"/>
                  </w:rPr>
                </w:rPrChange>
              </w:rPr>
            </w:pPr>
            <w:ins w:id="3016" w:author="Fan, Qi" w:date="2024-09-06T15:40:00Z">
              <w:r w:rsidRPr="00B278F3">
                <w:rPr>
                  <w:rFonts w:ascii="Calibri" w:eastAsia="Times New Roman" w:hAnsi="Calibri" w:cs="Calibri"/>
                  <w:b/>
                  <w:bCs/>
                  <w:color w:val="000000"/>
                  <w:sz w:val="18"/>
                  <w:szCs w:val="18"/>
                  <w:rPrChange w:id="3017" w:author="Fan, Qi" w:date="2024-09-06T15:42:00Z">
                    <w:rPr>
                      <w:rFonts w:ascii="Calibri" w:eastAsia="Times New Roman" w:hAnsi="Calibri" w:cs="Calibri"/>
                      <w:color w:val="000000"/>
                    </w:rPr>
                  </w:rPrChange>
                </w:rPr>
                <w:t>40.2</w:t>
              </w:r>
            </w:ins>
          </w:p>
        </w:tc>
        <w:tc>
          <w:tcPr>
            <w:tcW w:w="0" w:type="dxa"/>
            <w:noWrap/>
            <w:vAlign w:val="center"/>
            <w:hideMark/>
            <w:tcPrChange w:id="3018" w:author="Fan, Qi" w:date="2024-09-06T15:43:00Z">
              <w:tcPr>
                <w:tcW w:w="703" w:type="dxa"/>
                <w:noWrap/>
                <w:hideMark/>
              </w:tcPr>
            </w:tcPrChange>
          </w:tcPr>
          <w:p w14:paraId="40A1ACD2"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19" w:author="Fan, Qi" w:date="2024-09-06T15:40:00Z"/>
                <w:rFonts w:ascii="Calibri" w:eastAsia="Times New Roman" w:hAnsi="Calibri" w:cs="Calibri"/>
                <w:color w:val="000000"/>
                <w:sz w:val="18"/>
                <w:szCs w:val="18"/>
                <w:rPrChange w:id="3020" w:author="Fan, Qi" w:date="2024-09-06T15:40:00Z">
                  <w:rPr>
                    <w:ins w:id="3021" w:author="Fan, Qi" w:date="2024-09-06T15:40:00Z"/>
                    <w:rFonts w:ascii="Calibri" w:eastAsia="Times New Roman" w:hAnsi="Calibri" w:cs="Calibri"/>
                    <w:color w:val="000000"/>
                  </w:rPr>
                </w:rPrChange>
              </w:rPr>
              <w:pPrChange w:id="3022" w:author="Fan, Qi" w:date="2024-09-06T15:43:00Z">
                <w:pPr>
                  <w:cnfStyle w:val="000000100000" w:firstRow="0" w:lastRow="0" w:firstColumn="0" w:lastColumn="0" w:oddVBand="0" w:evenVBand="0" w:oddHBand="1" w:evenHBand="0" w:firstRowFirstColumn="0" w:firstRowLastColumn="0" w:lastRowFirstColumn="0" w:lastRowLastColumn="0"/>
                </w:pPr>
              </w:pPrChange>
            </w:pPr>
            <w:ins w:id="3023" w:author="Fan, Qi" w:date="2024-09-06T15:40:00Z">
              <w:r w:rsidRPr="00B278F3">
                <w:rPr>
                  <w:rFonts w:ascii="Calibri" w:eastAsia="Times New Roman" w:hAnsi="Calibri" w:cs="Calibri"/>
                  <w:color w:val="000000"/>
                  <w:sz w:val="18"/>
                  <w:szCs w:val="18"/>
                  <w:rPrChange w:id="3024" w:author="Fan, Qi" w:date="2024-09-06T15:40:00Z">
                    <w:rPr>
                      <w:rFonts w:ascii="Calibri" w:eastAsia="Times New Roman" w:hAnsi="Calibri" w:cs="Calibri"/>
                      <w:color w:val="000000"/>
                    </w:rPr>
                  </w:rPrChange>
                </w:rPr>
                <w:t>C</w:t>
              </w:r>
            </w:ins>
          </w:p>
        </w:tc>
        <w:tc>
          <w:tcPr>
            <w:tcW w:w="0" w:type="dxa"/>
            <w:noWrap/>
            <w:vAlign w:val="center"/>
            <w:hideMark/>
            <w:tcPrChange w:id="3025" w:author="Fan, Qi" w:date="2024-09-06T15:43:00Z">
              <w:tcPr>
                <w:tcW w:w="595" w:type="dxa"/>
                <w:noWrap/>
                <w:hideMark/>
              </w:tcPr>
            </w:tcPrChange>
          </w:tcPr>
          <w:p w14:paraId="156FCAE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26" w:author="Fan, Qi" w:date="2024-09-06T15:40:00Z"/>
                <w:rFonts w:ascii="Calibri" w:eastAsia="Times New Roman" w:hAnsi="Calibri" w:cs="Calibri"/>
                <w:color w:val="000000"/>
                <w:sz w:val="18"/>
                <w:szCs w:val="18"/>
                <w:rPrChange w:id="3027" w:author="Fan, Qi" w:date="2024-09-06T15:40:00Z">
                  <w:rPr>
                    <w:ins w:id="3028" w:author="Fan, Qi" w:date="2024-09-06T15:40:00Z"/>
                    <w:rFonts w:ascii="Calibri" w:eastAsia="Times New Roman" w:hAnsi="Calibri" w:cs="Calibri"/>
                    <w:color w:val="000000"/>
                  </w:rPr>
                </w:rPrChange>
              </w:rPr>
              <w:pPrChange w:id="302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030" w:author="Fan, Qi" w:date="2024-09-06T15:40:00Z">
              <w:r w:rsidRPr="00B278F3">
                <w:rPr>
                  <w:rFonts w:ascii="Calibri" w:eastAsia="Times New Roman" w:hAnsi="Calibri" w:cs="Calibri"/>
                  <w:color w:val="000000"/>
                  <w:sz w:val="18"/>
                  <w:szCs w:val="18"/>
                  <w:rPrChange w:id="3031" w:author="Fan, Qi" w:date="2024-09-06T15:40:00Z">
                    <w:rPr>
                      <w:rFonts w:ascii="Calibri" w:eastAsia="Times New Roman" w:hAnsi="Calibri" w:cs="Calibri"/>
                      <w:color w:val="000000"/>
                    </w:rPr>
                  </w:rPrChange>
                </w:rPr>
                <w:t>46.95</w:t>
              </w:r>
            </w:ins>
          </w:p>
        </w:tc>
        <w:tc>
          <w:tcPr>
            <w:tcW w:w="0" w:type="dxa"/>
            <w:noWrap/>
            <w:vAlign w:val="center"/>
            <w:hideMark/>
            <w:tcPrChange w:id="3032" w:author="Fan, Qi" w:date="2024-09-06T15:43:00Z">
              <w:tcPr>
                <w:tcW w:w="614" w:type="dxa"/>
                <w:noWrap/>
                <w:hideMark/>
              </w:tcPr>
            </w:tcPrChange>
          </w:tcPr>
          <w:p w14:paraId="7CC7FF38"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33" w:author="Fan, Qi" w:date="2024-09-06T15:40:00Z"/>
                <w:rFonts w:ascii="Calibri" w:eastAsia="Times New Roman" w:hAnsi="Calibri" w:cs="Calibri"/>
                <w:color w:val="000000"/>
                <w:sz w:val="18"/>
                <w:szCs w:val="18"/>
                <w:rPrChange w:id="3034" w:author="Fan, Qi" w:date="2024-09-06T15:40:00Z">
                  <w:rPr>
                    <w:ins w:id="3035" w:author="Fan, Qi" w:date="2024-09-06T15:40:00Z"/>
                    <w:rFonts w:ascii="Calibri" w:eastAsia="Times New Roman" w:hAnsi="Calibri" w:cs="Calibri"/>
                    <w:color w:val="000000"/>
                  </w:rPr>
                </w:rPrChange>
              </w:rPr>
              <w:pPrChange w:id="303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037" w:author="Fan, Qi" w:date="2024-09-06T15:40:00Z">
              <w:r w:rsidRPr="00B278F3">
                <w:rPr>
                  <w:rFonts w:ascii="Calibri" w:eastAsia="Times New Roman" w:hAnsi="Calibri" w:cs="Calibri"/>
                  <w:color w:val="000000"/>
                  <w:sz w:val="18"/>
                  <w:szCs w:val="18"/>
                  <w:rPrChange w:id="3038" w:author="Fan, Qi" w:date="2024-09-06T15:40:00Z">
                    <w:rPr>
                      <w:rFonts w:ascii="Calibri" w:eastAsia="Times New Roman" w:hAnsi="Calibri" w:cs="Calibri"/>
                      <w:color w:val="000000"/>
                    </w:rPr>
                  </w:rPrChange>
                </w:rPr>
                <w:t>59.05</w:t>
              </w:r>
            </w:ins>
          </w:p>
        </w:tc>
        <w:tc>
          <w:tcPr>
            <w:tcW w:w="0" w:type="dxa"/>
            <w:noWrap/>
            <w:vAlign w:val="center"/>
            <w:hideMark/>
            <w:tcPrChange w:id="3039" w:author="Fan, Qi" w:date="2024-09-06T15:43:00Z">
              <w:tcPr>
                <w:tcW w:w="930" w:type="dxa"/>
                <w:noWrap/>
                <w:hideMark/>
              </w:tcPr>
            </w:tcPrChange>
          </w:tcPr>
          <w:p w14:paraId="1F96F87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40" w:author="Fan, Qi" w:date="2024-09-06T15:40:00Z"/>
                <w:rFonts w:ascii="Calibri" w:eastAsia="Times New Roman" w:hAnsi="Calibri" w:cs="Calibri"/>
                <w:color w:val="000000"/>
                <w:sz w:val="18"/>
                <w:szCs w:val="18"/>
                <w:rPrChange w:id="3041" w:author="Fan, Qi" w:date="2024-09-06T15:40:00Z">
                  <w:rPr>
                    <w:ins w:id="3042" w:author="Fan, Qi" w:date="2024-09-06T15:40:00Z"/>
                    <w:rFonts w:ascii="Calibri" w:eastAsia="Times New Roman" w:hAnsi="Calibri" w:cs="Calibri"/>
                    <w:color w:val="000000"/>
                  </w:rPr>
                </w:rPrChange>
              </w:rPr>
              <w:pPrChange w:id="304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044" w:author="Fan, Qi" w:date="2024-09-06T15:40:00Z">
              <w:r w:rsidRPr="00B278F3">
                <w:rPr>
                  <w:rFonts w:ascii="Calibri" w:eastAsia="Times New Roman" w:hAnsi="Calibri" w:cs="Calibri"/>
                  <w:color w:val="000000"/>
                  <w:sz w:val="18"/>
                  <w:szCs w:val="18"/>
                  <w:rPrChange w:id="3045" w:author="Fan, Qi" w:date="2024-09-06T15:40:00Z">
                    <w:rPr>
                      <w:rFonts w:ascii="Calibri" w:eastAsia="Times New Roman" w:hAnsi="Calibri" w:cs="Calibri"/>
                      <w:color w:val="000000"/>
                    </w:rPr>
                  </w:rPrChange>
                </w:rPr>
                <w:t>8.04</w:t>
              </w:r>
            </w:ins>
          </w:p>
        </w:tc>
        <w:tc>
          <w:tcPr>
            <w:tcW w:w="0" w:type="dxa"/>
            <w:noWrap/>
            <w:vAlign w:val="center"/>
            <w:hideMark/>
            <w:tcPrChange w:id="3046" w:author="Fan, Qi" w:date="2024-09-06T15:43:00Z">
              <w:tcPr>
                <w:tcW w:w="881" w:type="dxa"/>
                <w:gridSpan w:val="2"/>
                <w:noWrap/>
                <w:hideMark/>
              </w:tcPr>
            </w:tcPrChange>
          </w:tcPr>
          <w:p w14:paraId="7DC791A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47" w:author="Fan, Qi" w:date="2024-09-06T15:40:00Z"/>
                <w:rFonts w:ascii="Calibri" w:eastAsia="Times New Roman" w:hAnsi="Calibri" w:cs="Calibri"/>
                <w:color w:val="000000"/>
                <w:sz w:val="18"/>
                <w:szCs w:val="18"/>
                <w:rPrChange w:id="3048" w:author="Fan, Qi" w:date="2024-09-06T15:40:00Z">
                  <w:rPr>
                    <w:ins w:id="3049" w:author="Fan, Qi" w:date="2024-09-06T15:40:00Z"/>
                    <w:rFonts w:ascii="Calibri" w:eastAsia="Times New Roman" w:hAnsi="Calibri" w:cs="Calibri"/>
                    <w:color w:val="000000"/>
                  </w:rPr>
                </w:rPrChange>
              </w:rPr>
              <w:pPrChange w:id="305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051" w:author="Fan, Qi" w:date="2024-09-06T15:40:00Z">
              <w:r w:rsidRPr="00B278F3">
                <w:rPr>
                  <w:rFonts w:ascii="Calibri" w:eastAsia="Times New Roman" w:hAnsi="Calibri" w:cs="Calibri"/>
                  <w:color w:val="000000"/>
                  <w:sz w:val="18"/>
                  <w:szCs w:val="18"/>
                  <w:rPrChange w:id="3052" w:author="Fan, Qi" w:date="2024-09-06T15:40:00Z">
                    <w:rPr>
                      <w:rFonts w:ascii="Calibri" w:eastAsia="Times New Roman" w:hAnsi="Calibri" w:cs="Calibri"/>
                      <w:color w:val="000000"/>
                    </w:rPr>
                  </w:rPrChange>
                </w:rPr>
                <w:t>11.72</w:t>
              </w:r>
            </w:ins>
          </w:p>
        </w:tc>
        <w:tc>
          <w:tcPr>
            <w:tcW w:w="0" w:type="dxa"/>
            <w:vMerge w:val="restart"/>
            <w:noWrap/>
            <w:vAlign w:val="center"/>
            <w:hideMark/>
            <w:tcPrChange w:id="3053" w:author="Fan, Qi" w:date="2024-09-06T15:43:00Z">
              <w:tcPr>
                <w:tcW w:w="553" w:type="dxa"/>
                <w:vMerge w:val="restart"/>
                <w:noWrap/>
                <w:hideMark/>
              </w:tcPr>
            </w:tcPrChange>
          </w:tcPr>
          <w:p w14:paraId="6C2C718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54" w:author="Fan, Qi" w:date="2024-09-06T15:40:00Z"/>
                <w:rFonts w:ascii="Calibri" w:eastAsia="Times New Roman" w:hAnsi="Calibri" w:cs="Calibri"/>
                <w:b/>
                <w:bCs/>
                <w:color w:val="000000"/>
                <w:sz w:val="18"/>
                <w:szCs w:val="18"/>
                <w:rPrChange w:id="3055" w:author="Fan, Qi" w:date="2024-09-06T15:43:00Z">
                  <w:rPr>
                    <w:ins w:id="3056" w:author="Fan, Qi" w:date="2024-09-06T15:40:00Z"/>
                    <w:rFonts w:ascii="Calibri" w:eastAsia="Times New Roman" w:hAnsi="Calibri" w:cs="Calibri"/>
                    <w:color w:val="000000"/>
                  </w:rPr>
                </w:rPrChange>
              </w:rPr>
            </w:pPr>
            <w:ins w:id="3057" w:author="Fan, Qi" w:date="2024-09-06T15:40:00Z">
              <w:r w:rsidRPr="00B278F3">
                <w:rPr>
                  <w:rFonts w:ascii="Calibri" w:eastAsia="Times New Roman" w:hAnsi="Calibri" w:cs="Calibri"/>
                  <w:b/>
                  <w:bCs/>
                  <w:color w:val="000000"/>
                  <w:sz w:val="18"/>
                  <w:szCs w:val="18"/>
                  <w:rPrChange w:id="3058" w:author="Fan, Qi" w:date="2024-09-06T15:43:00Z">
                    <w:rPr>
                      <w:rFonts w:ascii="Calibri" w:eastAsia="Times New Roman" w:hAnsi="Calibri" w:cs="Calibri"/>
                      <w:color w:val="000000"/>
                    </w:rPr>
                  </w:rPrChange>
                </w:rPr>
                <w:t>50</w:t>
              </w:r>
            </w:ins>
          </w:p>
        </w:tc>
        <w:tc>
          <w:tcPr>
            <w:tcW w:w="0" w:type="dxa"/>
            <w:vMerge w:val="restart"/>
            <w:noWrap/>
            <w:vAlign w:val="center"/>
            <w:hideMark/>
            <w:tcPrChange w:id="3059" w:author="Fan, Qi" w:date="2024-09-06T15:43:00Z">
              <w:tcPr>
                <w:tcW w:w="554" w:type="dxa"/>
                <w:vMerge w:val="restart"/>
                <w:noWrap/>
                <w:hideMark/>
              </w:tcPr>
            </w:tcPrChange>
          </w:tcPr>
          <w:p w14:paraId="000B9C8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60" w:author="Fan, Qi" w:date="2024-09-06T15:40:00Z"/>
                <w:rFonts w:ascii="Calibri" w:eastAsia="Times New Roman" w:hAnsi="Calibri" w:cs="Calibri"/>
                <w:b/>
                <w:bCs/>
                <w:color w:val="000000"/>
                <w:sz w:val="18"/>
                <w:szCs w:val="18"/>
                <w:rPrChange w:id="3061" w:author="Fan, Qi" w:date="2024-09-06T15:43:00Z">
                  <w:rPr>
                    <w:ins w:id="3062" w:author="Fan, Qi" w:date="2024-09-06T15:40:00Z"/>
                    <w:rFonts w:ascii="Calibri" w:eastAsia="Times New Roman" w:hAnsi="Calibri" w:cs="Calibri"/>
                    <w:color w:val="000000"/>
                  </w:rPr>
                </w:rPrChange>
              </w:rPr>
            </w:pPr>
            <w:ins w:id="3063" w:author="Fan, Qi" w:date="2024-09-06T15:40:00Z">
              <w:r w:rsidRPr="00B278F3">
                <w:rPr>
                  <w:rFonts w:ascii="Calibri" w:eastAsia="Times New Roman" w:hAnsi="Calibri" w:cs="Calibri"/>
                  <w:b/>
                  <w:bCs/>
                  <w:color w:val="000000"/>
                  <w:sz w:val="18"/>
                  <w:szCs w:val="18"/>
                  <w:rPrChange w:id="3064" w:author="Fan, Qi" w:date="2024-09-06T15:43:00Z">
                    <w:rPr>
                      <w:rFonts w:ascii="Calibri" w:eastAsia="Times New Roman" w:hAnsi="Calibri" w:cs="Calibri"/>
                      <w:color w:val="000000"/>
                    </w:rPr>
                  </w:rPrChange>
                </w:rPr>
                <w:t>42.5</w:t>
              </w:r>
            </w:ins>
          </w:p>
        </w:tc>
        <w:tc>
          <w:tcPr>
            <w:tcW w:w="0" w:type="dxa"/>
            <w:noWrap/>
            <w:vAlign w:val="center"/>
            <w:hideMark/>
            <w:tcPrChange w:id="3065" w:author="Fan, Qi" w:date="2024-09-06T15:43:00Z">
              <w:tcPr>
                <w:tcW w:w="703" w:type="dxa"/>
                <w:noWrap/>
                <w:hideMark/>
              </w:tcPr>
            </w:tcPrChange>
          </w:tcPr>
          <w:p w14:paraId="5880130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66" w:author="Fan, Qi" w:date="2024-09-06T15:40:00Z"/>
                <w:rFonts w:ascii="Calibri" w:eastAsia="Times New Roman" w:hAnsi="Calibri" w:cs="Calibri"/>
                <w:color w:val="000000"/>
                <w:sz w:val="18"/>
                <w:szCs w:val="18"/>
                <w:rPrChange w:id="3067" w:author="Fan, Qi" w:date="2024-09-06T15:40:00Z">
                  <w:rPr>
                    <w:ins w:id="3068" w:author="Fan, Qi" w:date="2024-09-06T15:40:00Z"/>
                    <w:rFonts w:ascii="Calibri" w:eastAsia="Times New Roman" w:hAnsi="Calibri" w:cs="Calibri"/>
                    <w:color w:val="000000"/>
                  </w:rPr>
                </w:rPrChange>
              </w:rPr>
              <w:pPrChange w:id="3069" w:author="Fan, Qi" w:date="2024-09-06T15:43:00Z">
                <w:pPr>
                  <w:cnfStyle w:val="000000100000" w:firstRow="0" w:lastRow="0" w:firstColumn="0" w:lastColumn="0" w:oddVBand="0" w:evenVBand="0" w:oddHBand="1" w:evenHBand="0" w:firstRowFirstColumn="0" w:firstRowLastColumn="0" w:lastRowFirstColumn="0" w:lastRowLastColumn="0"/>
                </w:pPr>
              </w:pPrChange>
            </w:pPr>
            <w:ins w:id="3070" w:author="Fan, Qi" w:date="2024-09-06T15:40:00Z">
              <w:r w:rsidRPr="00B278F3">
                <w:rPr>
                  <w:rFonts w:ascii="Calibri" w:eastAsia="Times New Roman" w:hAnsi="Calibri" w:cs="Calibri"/>
                  <w:color w:val="000000"/>
                  <w:sz w:val="18"/>
                  <w:szCs w:val="18"/>
                  <w:rPrChange w:id="3071" w:author="Fan, Qi" w:date="2024-09-06T15:40:00Z">
                    <w:rPr>
                      <w:rFonts w:ascii="Calibri" w:eastAsia="Times New Roman" w:hAnsi="Calibri" w:cs="Calibri"/>
                      <w:color w:val="000000"/>
                    </w:rPr>
                  </w:rPrChange>
                </w:rPr>
                <w:t>C</w:t>
              </w:r>
            </w:ins>
          </w:p>
        </w:tc>
        <w:tc>
          <w:tcPr>
            <w:tcW w:w="0" w:type="dxa"/>
            <w:noWrap/>
            <w:vAlign w:val="center"/>
            <w:hideMark/>
            <w:tcPrChange w:id="3072" w:author="Fan, Qi" w:date="2024-09-06T15:43:00Z">
              <w:tcPr>
                <w:tcW w:w="558" w:type="dxa"/>
                <w:noWrap/>
                <w:hideMark/>
              </w:tcPr>
            </w:tcPrChange>
          </w:tcPr>
          <w:p w14:paraId="44679BD0"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73" w:author="Fan, Qi" w:date="2024-09-06T15:40:00Z"/>
                <w:rFonts w:ascii="Calibri" w:eastAsia="Times New Roman" w:hAnsi="Calibri" w:cs="Calibri"/>
                <w:color w:val="000000"/>
                <w:sz w:val="18"/>
                <w:szCs w:val="18"/>
                <w:rPrChange w:id="3074" w:author="Fan, Qi" w:date="2024-09-06T15:40:00Z">
                  <w:rPr>
                    <w:ins w:id="3075" w:author="Fan, Qi" w:date="2024-09-06T15:40:00Z"/>
                    <w:rFonts w:ascii="Calibri" w:eastAsia="Times New Roman" w:hAnsi="Calibri" w:cs="Calibri"/>
                    <w:color w:val="000000"/>
                  </w:rPr>
                </w:rPrChange>
              </w:rPr>
              <w:pPrChange w:id="307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077" w:author="Fan, Qi" w:date="2024-09-06T15:40:00Z">
              <w:r w:rsidRPr="00B278F3">
                <w:rPr>
                  <w:rFonts w:ascii="Calibri" w:eastAsia="Times New Roman" w:hAnsi="Calibri" w:cs="Calibri"/>
                  <w:color w:val="000000"/>
                  <w:sz w:val="18"/>
                  <w:szCs w:val="18"/>
                  <w:rPrChange w:id="3078" w:author="Fan, Qi" w:date="2024-09-06T15:40:00Z">
                    <w:rPr>
                      <w:rFonts w:ascii="Calibri" w:eastAsia="Times New Roman" w:hAnsi="Calibri" w:cs="Calibri"/>
                      <w:color w:val="000000"/>
                    </w:rPr>
                  </w:rPrChange>
                </w:rPr>
                <w:t>32.1</w:t>
              </w:r>
            </w:ins>
          </w:p>
        </w:tc>
        <w:tc>
          <w:tcPr>
            <w:tcW w:w="0" w:type="dxa"/>
            <w:noWrap/>
            <w:vAlign w:val="center"/>
            <w:hideMark/>
            <w:tcPrChange w:id="3079" w:author="Fan, Qi" w:date="2024-09-06T15:43:00Z">
              <w:tcPr>
                <w:tcW w:w="576" w:type="dxa"/>
                <w:noWrap/>
                <w:hideMark/>
              </w:tcPr>
            </w:tcPrChange>
          </w:tcPr>
          <w:p w14:paraId="55D1439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80" w:author="Fan, Qi" w:date="2024-09-06T15:40:00Z"/>
                <w:rFonts w:ascii="Calibri" w:eastAsia="Times New Roman" w:hAnsi="Calibri" w:cs="Calibri"/>
                <w:color w:val="000000"/>
                <w:sz w:val="18"/>
                <w:szCs w:val="18"/>
                <w:rPrChange w:id="3081" w:author="Fan, Qi" w:date="2024-09-06T15:40:00Z">
                  <w:rPr>
                    <w:ins w:id="3082" w:author="Fan, Qi" w:date="2024-09-06T15:40:00Z"/>
                    <w:rFonts w:ascii="Calibri" w:eastAsia="Times New Roman" w:hAnsi="Calibri" w:cs="Calibri"/>
                    <w:color w:val="000000"/>
                  </w:rPr>
                </w:rPrChange>
              </w:rPr>
              <w:pPrChange w:id="308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084" w:author="Fan, Qi" w:date="2024-09-06T15:40:00Z">
              <w:r w:rsidRPr="00B278F3">
                <w:rPr>
                  <w:rFonts w:ascii="Calibri" w:eastAsia="Times New Roman" w:hAnsi="Calibri" w:cs="Calibri"/>
                  <w:color w:val="000000"/>
                  <w:sz w:val="18"/>
                  <w:szCs w:val="18"/>
                  <w:rPrChange w:id="3085" w:author="Fan, Qi" w:date="2024-09-06T15:40:00Z">
                    <w:rPr>
                      <w:rFonts w:ascii="Calibri" w:eastAsia="Times New Roman" w:hAnsi="Calibri" w:cs="Calibri"/>
                      <w:color w:val="000000"/>
                    </w:rPr>
                  </w:rPrChange>
                </w:rPr>
                <w:t>44.66</w:t>
              </w:r>
            </w:ins>
          </w:p>
        </w:tc>
        <w:tc>
          <w:tcPr>
            <w:tcW w:w="0" w:type="dxa"/>
            <w:noWrap/>
            <w:vAlign w:val="center"/>
            <w:hideMark/>
            <w:tcPrChange w:id="3086" w:author="Fan, Qi" w:date="2024-09-06T15:43:00Z">
              <w:tcPr>
                <w:tcW w:w="871" w:type="dxa"/>
                <w:noWrap/>
                <w:hideMark/>
              </w:tcPr>
            </w:tcPrChange>
          </w:tcPr>
          <w:p w14:paraId="581BE20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87" w:author="Fan, Qi" w:date="2024-09-06T15:40:00Z"/>
                <w:rFonts w:ascii="Calibri" w:eastAsia="Times New Roman" w:hAnsi="Calibri" w:cs="Calibri"/>
                <w:color w:val="000000"/>
                <w:sz w:val="18"/>
                <w:szCs w:val="18"/>
                <w:rPrChange w:id="3088" w:author="Fan, Qi" w:date="2024-09-06T15:40:00Z">
                  <w:rPr>
                    <w:ins w:id="3089" w:author="Fan, Qi" w:date="2024-09-06T15:40:00Z"/>
                    <w:rFonts w:ascii="Calibri" w:eastAsia="Times New Roman" w:hAnsi="Calibri" w:cs="Calibri"/>
                    <w:color w:val="000000"/>
                  </w:rPr>
                </w:rPrChange>
              </w:rPr>
              <w:pPrChange w:id="309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091" w:author="Fan, Qi" w:date="2024-09-06T15:40:00Z">
              <w:r w:rsidRPr="00B278F3">
                <w:rPr>
                  <w:rFonts w:ascii="Calibri" w:eastAsia="Times New Roman" w:hAnsi="Calibri" w:cs="Calibri"/>
                  <w:color w:val="000000"/>
                  <w:sz w:val="18"/>
                  <w:szCs w:val="18"/>
                  <w:rPrChange w:id="3092" w:author="Fan, Qi" w:date="2024-09-06T15:40:00Z">
                    <w:rPr>
                      <w:rFonts w:ascii="Calibri" w:eastAsia="Times New Roman" w:hAnsi="Calibri" w:cs="Calibri"/>
                      <w:color w:val="000000"/>
                    </w:rPr>
                  </w:rPrChange>
                </w:rPr>
                <w:t>5.79</w:t>
              </w:r>
            </w:ins>
          </w:p>
        </w:tc>
        <w:tc>
          <w:tcPr>
            <w:tcW w:w="0" w:type="dxa"/>
            <w:noWrap/>
            <w:vAlign w:val="center"/>
            <w:hideMark/>
            <w:tcPrChange w:id="3093" w:author="Fan, Qi" w:date="2024-09-06T15:43:00Z">
              <w:tcPr>
                <w:tcW w:w="826" w:type="dxa"/>
                <w:gridSpan w:val="2"/>
                <w:noWrap/>
                <w:hideMark/>
              </w:tcPr>
            </w:tcPrChange>
          </w:tcPr>
          <w:p w14:paraId="40BC353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094" w:author="Fan, Qi" w:date="2024-09-06T15:40:00Z"/>
                <w:rFonts w:ascii="Calibri" w:eastAsia="Times New Roman" w:hAnsi="Calibri" w:cs="Calibri"/>
                <w:color w:val="000000"/>
                <w:sz w:val="18"/>
                <w:szCs w:val="18"/>
                <w:rPrChange w:id="3095" w:author="Fan, Qi" w:date="2024-09-06T15:40:00Z">
                  <w:rPr>
                    <w:ins w:id="3096" w:author="Fan, Qi" w:date="2024-09-06T15:40:00Z"/>
                    <w:rFonts w:ascii="Calibri" w:eastAsia="Times New Roman" w:hAnsi="Calibri" w:cs="Calibri"/>
                    <w:color w:val="000000"/>
                  </w:rPr>
                </w:rPrChange>
              </w:rPr>
              <w:pPrChange w:id="309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098" w:author="Fan, Qi" w:date="2024-09-06T15:40:00Z">
              <w:r w:rsidRPr="00B278F3">
                <w:rPr>
                  <w:rFonts w:ascii="Calibri" w:eastAsia="Times New Roman" w:hAnsi="Calibri" w:cs="Calibri"/>
                  <w:color w:val="000000"/>
                  <w:sz w:val="18"/>
                  <w:szCs w:val="18"/>
                  <w:rPrChange w:id="3099" w:author="Fan, Qi" w:date="2024-09-06T15:40:00Z">
                    <w:rPr>
                      <w:rFonts w:ascii="Calibri" w:eastAsia="Times New Roman" w:hAnsi="Calibri" w:cs="Calibri"/>
                      <w:color w:val="000000"/>
                    </w:rPr>
                  </w:rPrChange>
                </w:rPr>
                <w:t>14.27</w:t>
              </w:r>
            </w:ins>
          </w:p>
        </w:tc>
      </w:tr>
      <w:tr w:rsidR="00B278F3" w:rsidRPr="00B278F3" w14:paraId="66801BB2" w14:textId="77777777" w:rsidTr="00B278F3">
        <w:tblPrEx>
          <w:tblPrExChange w:id="3100" w:author="Fan, Qi" w:date="2024-09-06T15:43:00Z">
            <w:tblPrEx>
              <w:tblCellMar>
                <w:left w:w="108" w:type="dxa"/>
                <w:right w:w="108" w:type="dxa"/>
              </w:tblCellMar>
            </w:tblPrEx>
          </w:tblPrExChange>
        </w:tblPrEx>
        <w:trPr>
          <w:trHeight w:val="242"/>
          <w:jc w:val="center"/>
          <w:ins w:id="3101" w:author="Fan, Qi" w:date="2024-09-06T15:40:00Z"/>
          <w:trPrChange w:id="3102"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3103" w:author="Fan, Qi" w:date="2024-09-06T15:43:00Z">
              <w:tcPr>
                <w:tcW w:w="552" w:type="dxa"/>
                <w:vMerge/>
                <w:hideMark/>
              </w:tcPr>
            </w:tcPrChange>
          </w:tcPr>
          <w:p w14:paraId="04D33523" w14:textId="77777777" w:rsidR="00B278F3" w:rsidRPr="00B278F3" w:rsidRDefault="00B278F3" w:rsidP="00B278F3">
            <w:pPr>
              <w:rPr>
                <w:ins w:id="3104" w:author="Fan, Qi" w:date="2024-09-06T15:40:00Z"/>
                <w:rFonts w:ascii="Calibri" w:eastAsia="Times New Roman" w:hAnsi="Calibri" w:cs="Calibri"/>
                <w:color w:val="000000"/>
                <w:sz w:val="18"/>
                <w:szCs w:val="18"/>
                <w:rPrChange w:id="3105" w:author="Fan, Qi" w:date="2024-09-06T15:40:00Z">
                  <w:rPr>
                    <w:ins w:id="3106" w:author="Fan, Qi" w:date="2024-09-06T15:40:00Z"/>
                    <w:rFonts w:ascii="Calibri" w:eastAsia="Times New Roman" w:hAnsi="Calibri" w:cs="Calibri"/>
                    <w:color w:val="000000"/>
                  </w:rPr>
                </w:rPrChange>
              </w:rPr>
            </w:pPr>
          </w:p>
        </w:tc>
        <w:tc>
          <w:tcPr>
            <w:tcW w:w="0" w:type="dxa"/>
            <w:vMerge/>
            <w:vAlign w:val="center"/>
            <w:hideMark/>
            <w:tcPrChange w:id="3107" w:author="Fan, Qi" w:date="2024-09-06T15:43:00Z">
              <w:tcPr>
                <w:tcW w:w="554" w:type="dxa"/>
                <w:vMerge/>
                <w:hideMark/>
              </w:tcPr>
            </w:tcPrChange>
          </w:tcPr>
          <w:p w14:paraId="35AA3151"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3108" w:author="Fan, Qi" w:date="2024-09-06T15:40:00Z"/>
                <w:rFonts w:ascii="Calibri" w:eastAsia="Times New Roman" w:hAnsi="Calibri" w:cs="Calibri"/>
                <w:color w:val="000000"/>
                <w:sz w:val="18"/>
                <w:szCs w:val="18"/>
                <w:rPrChange w:id="3109" w:author="Fan, Qi" w:date="2024-09-06T15:40:00Z">
                  <w:rPr>
                    <w:ins w:id="3110" w:author="Fan, Qi" w:date="2024-09-06T15:40:00Z"/>
                    <w:rFonts w:ascii="Calibri" w:eastAsia="Times New Roman" w:hAnsi="Calibri" w:cs="Calibri"/>
                    <w:color w:val="000000"/>
                  </w:rPr>
                </w:rPrChange>
              </w:rPr>
            </w:pPr>
          </w:p>
        </w:tc>
        <w:tc>
          <w:tcPr>
            <w:tcW w:w="0" w:type="dxa"/>
            <w:noWrap/>
            <w:vAlign w:val="center"/>
            <w:hideMark/>
            <w:tcPrChange w:id="3111" w:author="Fan, Qi" w:date="2024-09-06T15:43:00Z">
              <w:tcPr>
                <w:tcW w:w="703" w:type="dxa"/>
                <w:noWrap/>
                <w:hideMark/>
              </w:tcPr>
            </w:tcPrChange>
          </w:tcPr>
          <w:p w14:paraId="5D32D3B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12" w:author="Fan, Qi" w:date="2024-09-06T15:40:00Z"/>
                <w:rFonts w:ascii="Calibri" w:eastAsia="Times New Roman" w:hAnsi="Calibri" w:cs="Calibri"/>
                <w:color w:val="000000"/>
                <w:sz w:val="18"/>
                <w:szCs w:val="18"/>
                <w:rPrChange w:id="3113" w:author="Fan, Qi" w:date="2024-09-06T15:40:00Z">
                  <w:rPr>
                    <w:ins w:id="3114" w:author="Fan, Qi" w:date="2024-09-06T15:40:00Z"/>
                    <w:rFonts w:ascii="Calibri" w:eastAsia="Times New Roman" w:hAnsi="Calibri" w:cs="Calibri"/>
                    <w:color w:val="000000"/>
                  </w:rPr>
                </w:rPrChange>
              </w:rPr>
              <w:pPrChange w:id="3115" w:author="Fan, Qi" w:date="2024-09-06T15:43:00Z">
                <w:pPr>
                  <w:cnfStyle w:val="000000000000" w:firstRow="0" w:lastRow="0" w:firstColumn="0" w:lastColumn="0" w:oddVBand="0" w:evenVBand="0" w:oddHBand="0" w:evenHBand="0" w:firstRowFirstColumn="0" w:firstRowLastColumn="0" w:lastRowFirstColumn="0" w:lastRowLastColumn="0"/>
                </w:pPr>
              </w:pPrChange>
            </w:pPr>
            <w:ins w:id="3116" w:author="Fan, Qi" w:date="2024-09-06T15:40:00Z">
              <w:r w:rsidRPr="00B278F3">
                <w:rPr>
                  <w:rFonts w:ascii="Calibri" w:eastAsia="Times New Roman" w:hAnsi="Calibri" w:cs="Calibri"/>
                  <w:color w:val="000000"/>
                  <w:sz w:val="18"/>
                  <w:szCs w:val="18"/>
                  <w:rPrChange w:id="3117" w:author="Fan, Qi" w:date="2024-09-06T15:40:00Z">
                    <w:rPr>
                      <w:rFonts w:ascii="Calibri" w:eastAsia="Times New Roman" w:hAnsi="Calibri" w:cs="Calibri"/>
                      <w:color w:val="000000"/>
                    </w:rPr>
                  </w:rPrChange>
                </w:rPr>
                <w:t>O</w:t>
              </w:r>
            </w:ins>
          </w:p>
        </w:tc>
        <w:tc>
          <w:tcPr>
            <w:tcW w:w="0" w:type="dxa"/>
            <w:noWrap/>
            <w:vAlign w:val="center"/>
            <w:hideMark/>
            <w:tcPrChange w:id="3118" w:author="Fan, Qi" w:date="2024-09-06T15:43:00Z">
              <w:tcPr>
                <w:tcW w:w="595" w:type="dxa"/>
                <w:noWrap/>
                <w:hideMark/>
              </w:tcPr>
            </w:tcPrChange>
          </w:tcPr>
          <w:p w14:paraId="01F0941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19" w:author="Fan, Qi" w:date="2024-09-06T15:40:00Z"/>
                <w:rFonts w:ascii="Calibri" w:eastAsia="Times New Roman" w:hAnsi="Calibri" w:cs="Calibri"/>
                <w:color w:val="000000"/>
                <w:sz w:val="18"/>
                <w:szCs w:val="18"/>
                <w:rPrChange w:id="3120" w:author="Fan, Qi" w:date="2024-09-06T15:40:00Z">
                  <w:rPr>
                    <w:ins w:id="3121" w:author="Fan, Qi" w:date="2024-09-06T15:40:00Z"/>
                    <w:rFonts w:ascii="Calibri" w:eastAsia="Times New Roman" w:hAnsi="Calibri" w:cs="Calibri"/>
                    <w:color w:val="000000"/>
                  </w:rPr>
                </w:rPrChange>
              </w:rPr>
              <w:pPrChange w:id="312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123" w:author="Fan, Qi" w:date="2024-09-06T15:40:00Z">
              <w:r w:rsidRPr="00B278F3">
                <w:rPr>
                  <w:rFonts w:ascii="Calibri" w:eastAsia="Times New Roman" w:hAnsi="Calibri" w:cs="Calibri"/>
                  <w:color w:val="000000"/>
                  <w:sz w:val="18"/>
                  <w:szCs w:val="18"/>
                  <w:rPrChange w:id="3124" w:author="Fan, Qi" w:date="2024-09-06T15:40:00Z">
                    <w:rPr>
                      <w:rFonts w:ascii="Calibri" w:eastAsia="Times New Roman" w:hAnsi="Calibri" w:cs="Calibri"/>
                      <w:color w:val="000000"/>
                    </w:rPr>
                  </w:rPrChange>
                </w:rPr>
                <w:t>36.7</w:t>
              </w:r>
            </w:ins>
          </w:p>
        </w:tc>
        <w:tc>
          <w:tcPr>
            <w:tcW w:w="0" w:type="dxa"/>
            <w:noWrap/>
            <w:vAlign w:val="center"/>
            <w:hideMark/>
            <w:tcPrChange w:id="3125" w:author="Fan, Qi" w:date="2024-09-06T15:43:00Z">
              <w:tcPr>
                <w:tcW w:w="614" w:type="dxa"/>
                <w:noWrap/>
                <w:hideMark/>
              </w:tcPr>
            </w:tcPrChange>
          </w:tcPr>
          <w:p w14:paraId="056DAE7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26" w:author="Fan, Qi" w:date="2024-09-06T15:40:00Z"/>
                <w:rFonts w:ascii="Calibri" w:eastAsia="Times New Roman" w:hAnsi="Calibri" w:cs="Calibri"/>
                <w:color w:val="000000"/>
                <w:sz w:val="18"/>
                <w:szCs w:val="18"/>
                <w:rPrChange w:id="3127" w:author="Fan, Qi" w:date="2024-09-06T15:40:00Z">
                  <w:rPr>
                    <w:ins w:id="3128" w:author="Fan, Qi" w:date="2024-09-06T15:40:00Z"/>
                    <w:rFonts w:ascii="Calibri" w:eastAsia="Times New Roman" w:hAnsi="Calibri" w:cs="Calibri"/>
                    <w:color w:val="000000"/>
                  </w:rPr>
                </w:rPrChange>
              </w:rPr>
              <w:pPrChange w:id="312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130" w:author="Fan, Qi" w:date="2024-09-06T15:40:00Z">
              <w:r w:rsidRPr="00B278F3">
                <w:rPr>
                  <w:rFonts w:ascii="Calibri" w:eastAsia="Times New Roman" w:hAnsi="Calibri" w:cs="Calibri"/>
                  <w:color w:val="000000"/>
                  <w:sz w:val="18"/>
                  <w:szCs w:val="18"/>
                  <w:rPrChange w:id="3131" w:author="Fan, Qi" w:date="2024-09-06T15:40:00Z">
                    <w:rPr>
                      <w:rFonts w:ascii="Calibri" w:eastAsia="Times New Roman" w:hAnsi="Calibri" w:cs="Calibri"/>
                      <w:color w:val="000000"/>
                    </w:rPr>
                  </w:rPrChange>
                </w:rPr>
                <w:t>34.65</w:t>
              </w:r>
            </w:ins>
          </w:p>
        </w:tc>
        <w:tc>
          <w:tcPr>
            <w:tcW w:w="0" w:type="dxa"/>
            <w:noWrap/>
            <w:vAlign w:val="center"/>
            <w:hideMark/>
            <w:tcPrChange w:id="3132" w:author="Fan, Qi" w:date="2024-09-06T15:43:00Z">
              <w:tcPr>
                <w:tcW w:w="930" w:type="dxa"/>
                <w:noWrap/>
                <w:hideMark/>
              </w:tcPr>
            </w:tcPrChange>
          </w:tcPr>
          <w:p w14:paraId="5BCBC87A"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33" w:author="Fan, Qi" w:date="2024-09-06T15:40:00Z"/>
                <w:rFonts w:ascii="Calibri" w:eastAsia="Times New Roman" w:hAnsi="Calibri" w:cs="Calibri"/>
                <w:color w:val="000000"/>
                <w:sz w:val="18"/>
                <w:szCs w:val="18"/>
                <w:rPrChange w:id="3134" w:author="Fan, Qi" w:date="2024-09-06T15:40:00Z">
                  <w:rPr>
                    <w:ins w:id="3135" w:author="Fan, Qi" w:date="2024-09-06T15:40:00Z"/>
                    <w:rFonts w:ascii="Calibri" w:eastAsia="Times New Roman" w:hAnsi="Calibri" w:cs="Calibri"/>
                    <w:color w:val="000000"/>
                  </w:rPr>
                </w:rPrChange>
              </w:rPr>
              <w:pPrChange w:id="313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137" w:author="Fan, Qi" w:date="2024-09-06T15:40:00Z">
              <w:r w:rsidRPr="00B278F3">
                <w:rPr>
                  <w:rFonts w:ascii="Calibri" w:eastAsia="Times New Roman" w:hAnsi="Calibri" w:cs="Calibri"/>
                  <w:color w:val="000000"/>
                  <w:sz w:val="18"/>
                  <w:szCs w:val="18"/>
                  <w:rPrChange w:id="3138" w:author="Fan, Qi" w:date="2024-09-06T15:40:00Z">
                    <w:rPr>
                      <w:rFonts w:ascii="Calibri" w:eastAsia="Times New Roman" w:hAnsi="Calibri" w:cs="Calibri"/>
                      <w:color w:val="000000"/>
                    </w:rPr>
                  </w:rPrChange>
                </w:rPr>
                <w:t>6.87</w:t>
              </w:r>
            </w:ins>
          </w:p>
        </w:tc>
        <w:tc>
          <w:tcPr>
            <w:tcW w:w="0" w:type="dxa"/>
            <w:noWrap/>
            <w:vAlign w:val="center"/>
            <w:hideMark/>
            <w:tcPrChange w:id="3139" w:author="Fan, Qi" w:date="2024-09-06T15:43:00Z">
              <w:tcPr>
                <w:tcW w:w="881" w:type="dxa"/>
                <w:gridSpan w:val="2"/>
                <w:noWrap/>
                <w:hideMark/>
              </w:tcPr>
            </w:tcPrChange>
          </w:tcPr>
          <w:p w14:paraId="33D6E3B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40" w:author="Fan, Qi" w:date="2024-09-06T15:40:00Z"/>
                <w:rFonts w:ascii="Calibri" w:eastAsia="Times New Roman" w:hAnsi="Calibri" w:cs="Calibri"/>
                <w:color w:val="000000"/>
                <w:sz w:val="18"/>
                <w:szCs w:val="18"/>
                <w:rPrChange w:id="3141" w:author="Fan, Qi" w:date="2024-09-06T15:40:00Z">
                  <w:rPr>
                    <w:ins w:id="3142" w:author="Fan, Qi" w:date="2024-09-06T15:40:00Z"/>
                    <w:rFonts w:ascii="Calibri" w:eastAsia="Times New Roman" w:hAnsi="Calibri" w:cs="Calibri"/>
                    <w:color w:val="000000"/>
                  </w:rPr>
                </w:rPrChange>
              </w:rPr>
              <w:pPrChange w:id="314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144" w:author="Fan, Qi" w:date="2024-09-06T15:40:00Z">
              <w:r w:rsidRPr="00B278F3">
                <w:rPr>
                  <w:rFonts w:ascii="Calibri" w:eastAsia="Times New Roman" w:hAnsi="Calibri" w:cs="Calibri"/>
                  <w:color w:val="000000"/>
                  <w:sz w:val="18"/>
                  <w:szCs w:val="18"/>
                  <w:rPrChange w:id="3145" w:author="Fan, Qi" w:date="2024-09-06T15:40:00Z">
                    <w:rPr>
                      <w:rFonts w:ascii="Calibri" w:eastAsia="Times New Roman" w:hAnsi="Calibri" w:cs="Calibri"/>
                      <w:color w:val="000000"/>
                    </w:rPr>
                  </w:rPrChange>
                </w:rPr>
                <w:t>12.81</w:t>
              </w:r>
            </w:ins>
          </w:p>
        </w:tc>
        <w:tc>
          <w:tcPr>
            <w:tcW w:w="0" w:type="dxa"/>
            <w:vMerge/>
            <w:vAlign w:val="center"/>
            <w:hideMark/>
            <w:tcPrChange w:id="3146" w:author="Fan, Qi" w:date="2024-09-06T15:43:00Z">
              <w:tcPr>
                <w:tcW w:w="553" w:type="dxa"/>
                <w:vMerge/>
                <w:hideMark/>
              </w:tcPr>
            </w:tcPrChange>
          </w:tcPr>
          <w:p w14:paraId="55EA307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47" w:author="Fan, Qi" w:date="2024-09-06T15:40:00Z"/>
                <w:rFonts w:ascii="Calibri" w:eastAsia="Times New Roman" w:hAnsi="Calibri" w:cs="Calibri"/>
                <w:color w:val="000000"/>
                <w:sz w:val="18"/>
                <w:szCs w:val="18"/>
                <w:rPrChange w:id="3148" w:author="Fan, Qi" w:date="2024-09-06T15:40:00Z">
                  <w:rPr>
                    <w:ins w:id="3149" w:author="Fan, Qi" w:date="2024-09-06T15:40:00Z"/>
                    <w:rFonts w:ascii="Calibri" w:eastAsia="Times New Roman" w:hAnsi="Calibri" w:cs="Calibri"/>
                    <w:color w:val="000000"/>
                  </w:rPr>
                </w:rPrChange>
              </w:rPr>
              <w:pPrChange w:id="3150"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3151" w:author="Fan, Qi" w:date="2024-09-06T15:43:00Z">
              <w:tcPr>
                <w:tcW w:w="554" w:type="dxa"/>
                <w:vMerge/>
                <w:hideMark/>
              </w:tcPr>
            </w:tcPrChange>
          </w:tcPr>
          <w:p w14:paraId="1451B79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52" w:author="Fan, Qi" w:date="2024-09-06T15:40:00Z"/>
                <w:rFonts w:ascii="Calibri" w:eastAsia="Times New Roman" w:hAnsi="Calibri" w:cs="Calibri"/>
                <w:color w:val="000000"/>
                <w:sz w:val="18"/>
                <w:szCs w:val="18"/>
                <w:rPrChange w:id="3153" w:author="Fan, Qi" w:date="2024-09-06T15:40:00Z">
                  <w:rPr>
                    <w:ins w:id="3154" w:author="Fan, Qi" w:date="2024-09-06T15:40:00Z"/>
                    <w:rFonts w:ascii="Calibri" w:eastAsia="Times New Roman" w:hAnsi="Calibri" w:cs="Calibri"/>
                    <w:color w:val="000000"/>
                  </w:rPr>
                </w:rPrChange>
              </w:rPr>
              <w:pPrChange w:id="3155"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3156" w:author="Fan, Qi" w:date="2024-09-06T15:43:00Z">
              <w:tcPr>
                <w:tcW w:w="703" w:type="dxa"/>
                <w:noWrap/>
                <w:hideMark/>
              </w:tcPr>
            </w:tcPrChange>
          </w:tcPr>
          <w:p w14:paraId="1DFD19D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57" w:author="Fan, Qi" w:date="2024-09-06T15:40:00Z"/>
                <w:rFonts w:ascii="Calibri" w:eastAsia="Times New Roman" w:hAnsi="Calibri" w:cs="Calibri"/>
                <w:color w:val="000000"/>
                <w:sz w:val="18"/>
                <w:szCs w:val="18"/>
                <w:rPrChange w:id="3158" w:author="Fan, Qi" w:date="2024-09-06T15:40:00Z">
                  <w:rPr>
                    <w:ins w:id="3159" w:author="Fan, Qi" w:date="2024-09-06T15:40:00Z"/>
                    <w:rFonts w:ascii="Calibri" w:eastAsia="Times New Roman" w:hAnsi="Calibri" w:cs="Calibri"/>
                    <w:color w:val="000000"/>
                  </w:rPr>
                </w:rPrChange>
              </w:rPr>
              <w:pPrChange w:id="3160" w:author="Fan, Qi" w:date="2024-09-06T15:43:00Z">
                <w:pPr>
                  <w:cnfStyle w:val="000000000000" w:firstRow="0" w:lastRow="0" w:firstColumn="0" w:lastColumn="0" w:oddVBand="0" w:evenVBand="0" w:oddHBand="0" w:evenHBand="0" w:firstRowFirstColumn="0" w:firstRowLastColumn="0" w:lastRowFirstColumn="0" w:lastRowLastColumn="0"/>
                </w:pPr>
              </w:pPrChange>
            </w:pPr>
            <w:ins w:id="3161" w:author="Fan, Qi" w:date="2024-09-06T15:40:00Z">
              <w:r w:rsidRPr="00B278F3">
                <w:rPr>
                  <w:rFonts w:ascii="Calibri" w:eastAsia="Times New Roman" w:hAnsi="Calibri" w:cs="Calibri"/>
                  <w:color w:val="000000"/>
                  <w:sz w:val="18"/>
                  <w:szCs w:val="18"/>
                  <w:rPrChange w:id="3162" w:author="Fan, Qi" w:date="2024-09-06T15:40:00Z">
                    <w:rPr>
                      <w:rFonts w:ascii="Calibri" w:eastAsia="Times New Roman" w:hAnsi="Calibri" w:cs="Calibri"/>
                      <w:color w:val="000000"/>
                    </w:rPr>
                  </w:rPrChange>
                </w:rPr>
                <w:t>O</w:t>
              </w:r>
            </w:ins>
          </w:p>
        </w:tc>
        <w:tc>
          <w:tcPr>
            <w:tcW w:w="0" w:type="dxa"/>
            <w:noWrap/>
            <w:vAlign w:val="center"/>
            <w:hideMark/>
            <w:tcPrChange w:id="3163" w:author="Fan, Qi" w:date="2024-09-06T15:43:00Z">
              <w:tcPr>
                <w:tcW w:w="558" w:type="dxa"/>
                <w:noWrap/>
                <w:hideMark/>
              </w:tcPr>
            </w:tcPrChange>
          </w:tcPr>
          <w:p w14:paraId="11D4010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64" w:author="Fan, Qi" w:date="2024-09-06T15:40:00Z"/>
                <w:rFonts w:ascii="Calibri" w:eastAsia="Times New Roman" w:hAnsi="Calibri" w:cs="Calibri"/>
                <w:color w:val="000000"/>
                <w:sz w:val="18"/>
                <w:szCs w:val="18"/>
                <w:rPrChange w:id="3165" w:author="Fan, Qi" w:date="2024-09-06T15:40:00Z">
                  <w:rPr>
                    <w:ins w:id="3166" w:author="Fan, Qi" w:date="2024-09-06T15:40:00Z"/>
                    <w:rFonts w:ascii="Calibri" w:eastAsia="Times New Roman" w:hAnsi="Calibri" w:cs="Calibri"/>
                    <w:color w:val="000000"/>
                  </w:rPr>
                </w:rPrChange>
              </w:rPr>
              <w:pPrChange w:id="3167"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168" w:author="Fan, Qi" w:date="2024-09-06T15:40:00Z">
              <w:r w:rsidRPr="00B278F3">
                <w:rPr>
                  <w:rFonts w:ascii="Calibri" w:eastAsia="Times New Roman" w:hAnsi="Calibri" w:cs="Calibri"/>
                  <w:color w:val="000000"/>
                  <w:sz w:val="18"/>
                  <w:szCs w:val="18"/>
                  <w:rPrChange w:id="3169" w:author="Fan, Qi" w:date="2024-09-06T15:40:00Z">
                    <w:rPr>
                      <w:rFonts w:ascii="Calibri" w:eastAsia="Times New Roman" w:hAnsi="Calibri" w:cs="Calibri"/>
                      <w:color w:val="000000"/>
                    </w:rPr>
                  </w:rPrChange>
                </w:rPr>
                <w:t>40.79</w:t>
              </w:r>
            </w:ins>
          </w:p>
        </w:tc>
        <w:tc>
          <w:tcPr>
            <w:tcW w:w="0" w:type="dxa"/>
            <w:noWrap/>
            <w:vAlign w:val="center"/>
            <w:hideMark/>
            <w:tcPrChange w:id="3170" w:author="Fan, Qi" w:date="2024-09-06T15:43:00Z">
              <w:tcPr>
                <w:tcW w:w="576" w:type="dxa"/>
                <w:noWrap/>
                <w:hideMark/>
              </w:tcPr>
            </w:tcPrChange>
          </w:tcPr>
          <w:p w14:paraId="0D373EEF"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71" w:author="Fan, Qi" w:date="2024-09-06T15:40:00Z"/>
                <w:rFonts w:ascii="Calibri" w:eastAsia="Times New Roman" w:hAnsi="Calibri" w:cs="Calibri"/>
                <w:color w:val="000000"/>
                <w:sz w:val="18"/>
                <w:szCs w:val="18"/>
                <w:rPrChange w:id="3172" w:author="Fan, Qi" w:date="2024-09-06T15:40:00Z">
                  <w:rPr>
                    <w:ins w:id="3173" w:author="Fan, Qi" w:date="2024-09-06T15:40:00Z"/>
                    <w:rFonts w:ascii="Calibri" w:eastAsia="Times New Roman" w:hAnsi="Calibri" w:cs="Calibri"/>
                    <w:color w:val="000000"/>
                  </w:rPr>
                </w:rPrChange>
              </w:rPr>
              <w:pPrChange w:id="317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175" w:author="Fan, Qi" w:date="2024-09-06T15:40:00Z">
              <w:r w:rsidRPr="00B278F3">
                <w:rPr>
                  <w:rFonts w:ascii="Calibri" w:eastAsia="Times New Roman" w:hAnsi="Calibri" w:cs="Calibri"/>
                  <w:color w:val="000000"/>
                  <w:sz w:val="18"/>
                  <w:szCs w:val="18"/>
                  <w:rPrChange w:id="3176" w:author="Fan, Qi" w:date="2024-09-06T15:40:00Z">
                    <w:rPr>
                      <w:rFonts w:ascii="Calibri" w:eastAsia="Times New Roman" w:hAnsi="Calibri" w:cs="Calibri"/>
                      <w:color w:val="000000"/>
                    </w:rPr>
                  </w:rPrChange>
                </w:rPr>
                <w:t>42.76</w:t>
              </w:r>
            </w:ins>
          </w:p>
        </w:tc>
        <w:tc>
          <w:tcPr>
            <w:tcW w:w="0" w:type="dxa"/>
            <w:noWrap/>
            <w:vAlign w:val="center"/>
            <w:hideMark/>
            <w:tcPrChange w:id="3177" w:author="Fan, Qi" w:date="2024-09-06T15:43:00Z">
              <w:tcPr>
                <w:tcW w:w="871" w:type="dxa"/>
                <w:noWrap/>
                <w:hideMark/>
              </w:tcPr>
            </w:tcPrChange>
          </w:tcPr>
          <w:p w14:paraId="1B7619D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78" w:author="Fan, Qi" w:date="2024-09-06T15:40:00Z"/>
                <w:rFonts w:ascii="Calibri" w:eastAsia="Times New Roman" w:hAnsi="Calibri" w:cs="Calibri"/>
                <w:color w:val="000000"/>
                <w:sz w:val="18"/>
                <w:szCs w:val="18"/>
                <w:rPrChange w:id="3179" w:author="Fan, Qi" w:date="2024-09-06T15:40:00Z">
                  <w:rPr>
                    <w:ins w:id="3180" w:author="Fan, Qi" w:date="2024-09-06T15:40:00Z"/>
                    <w:rFonts w:ascii="Calibri" w:eastAsia="Times New Roman" w:hAnsi="Calibri" w:cs="Calibri"/>
                    <w:color w:val="000000"/>
                  </w:rPr>
                </w:rPrChange>
              </w:rPr>
              <w:pPrChange w:id="318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182" w:author="Fan, Qi" w:date="2024-09-06T15:40:00Z">
              <w:r w:rsidRPr="00B278F3">
                <w:rPr>
                  <w:rFonts w:ascii="Calibri" w:eastAsia="Times New Roman" w:hAnsi="Calibri" w:cs="Calibri"/>
                  <w:color w:val="000000"/>
                  <w:sz w:val="18"/>
                  <w:szCs w:val="18"/>
                  <w:rPrChange w:id="3183" w:author="Fan, Qi" w:date="2024-09-06T15:40:00Z">
                    <w:rPr>
                      <w:rFonts w:ascii="Calibri" w:eastAsia="Times New Roman" w:hAnsi="Calibri" w:cs="Calibri"/>
                      <w:color w:val="000000"/>
                    </w:rPr>
                  </w:rPrChange>
                </w:rPr>
                <w:t>7.22</w:t>
              </w:r>
            </w:ins>
          </w:p>
        </w:tc>
        <w:tc>
          <w:tcPr>
            <w:tcW w:w="0" w:type="dxa"/>
            <w:noWrap/>
            <w:vAlign w:val="center"/>
            <w:hideMark/>
            <w:tcPrChange w:id="3184" w:author="Fan, Qi" w:date="2024-09-06T15:43:00Z">
              <w:tcPr>
                <w:tcW w:w="826" w:type="dxa"/>
                <w:gridSpan w:val="2"/>
                <w:noWrap/>
                <w:hideMark/>
              </w:tcPr>
            </w:tcPrChange>
          </w:tcPr>
          <w:p w14:paraId="1CC902E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185" w:author="Fan, Qi" w:date="2024-09-06T15:40:00Z"/>
                <w:rFonts w:ascii="Calibri" w:eastAsia="Times New Roman" w:hAnsi="Calibri" w:cs="Calibri"/>
                <w:color w:val="000000"/>
                <w:sz w:val="18"/>
                <w:szCs w:val="18"/>
                <w:rPrChange w:id="3186" w:author="Fan, Qi" w:date="2024-09-06T15:40:00Z">
                  <w:rPr>
                    <w:ins w:id="3187" w:author="Fan, Qi" w:date="2024-09-06T15:40:00Z"/>
                    <w:rFonts w:ascii="Calibri" w:eastAsia="Times New Roman" w:hAnsi="Calibri" w:cs="Calibri"/>
                    <w:color w:val="000000"/>
                  </w:rPr>
                </w:rPrChange>
              </w:rPr>
              <w:pPrChange w:id="318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189" w:author="Fan, Qi" w:date="2024-09-06T15:40:00Z">
              <w:r w:rsidRPr="00B278F3">
                <w:rPr>
                  <w:rFonts w:ascii="Calibri" w:eastAsia="Times New Roman" w:hAnsi="Calibri" w:cs="Calibri"/>
                  <w:color w:val="000000"/>
                  <w:sz w:val="18"/>
                  <w:szCs w:val="18"/>
                  <w:rPrChange w:id="3190" w:author="Fan, Qi" w:date="2024-09-06T15:40:00Z">
                    <w:rPr>
                      <w:rFonts w:ascii="Calibri" w:eastAsia="Times New Roman" w:hAnsi="Calibri" w:cs="Calibri"/>
                      <w:color w:val="000000"/>
                    </w:rPr>
                  </w:rPrChange>
                </w:rPr>
                <w:t>13.94</w:t>
              </w:r>
            </w:ins>
          </w:p>
        </w:tc>
      </w:tr>
      <w:tr w:rsidR="00B278F3" w:rsidRPr="00B278F3" w14:paraId="336B6B68" w14:textId="77777777" w:rsidTr="00B278F3">
        <w:tblPrEx>
          <w:tblPrExChange w:id="3191"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3192" w:author="Fan, Qi" w:date="2024-09-06T15:40:00Z"/>
          <w:trPrChange w:id="3193"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3194" w:author="Fan, Qi" w:date="2024-09-06T15:43:00Z">
              <w:tcPr>
                <w:tcW w:w="552" w:type="dxa"/>
                <w:vMerge/>
                <w:hideMark/>
              </w:tcPr>
            </w:tcPrChange>
          </w:tcPr>
          <w:p w14:paraId="5BB37113"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3195" w:author="Fan, Qi" w:date="2024-09-06T15:40:00Z"/>
                <w:rFonts w:ascii="Calibri" w:eastAsia="Times New Roman" w:hAnsi="Calibri" w:cs="Calibri"/>
                <w:color w:val="000000"/>
                <w:sz w:val="18"/>
                <w:szCs w:val="18"/>
                <w:rPrChange w:id="3196" w:author="Fan, Qi" w:date="2024-09-06T15:40:00Z">
                  <w:rPr>
                    <w:ins w:id="3197" w:author="Fan, Qi" w:date="2024-09-06T15:40:00Z"/>
                    <w:rFonts w:ascii="Calibri" w:eastAsia="Times New Roman" w:hAnsi="Calibri" w:cs="Calibri"/>
                    <w:color w:val="000000"/>
                  </w:rPr>
                </w:rPrChange>
              </w:rPr>
            </w:pPr>
          </w:p>
        </w:tc>
        <w:tc>
          <w:tcPr>
            <w:tcW w:w="0" w:type="dxa"/>
            <w:vMerge/>
            <w:vAlign w:val="center"/>
            <w:hideMark/>
            <w:tcPrChange w:id="3198" w:author="Fan, Qi" w:date="2024-09-06T15:43:00Z">
              <w:tcPr>
                <w:tcW w:w="554" w:type="dxa"/>
                <w:vMerge/>
                <w:hideMark/>
              </w:tcPr>
            </w:tcPrChange>
          </w:tcPr>
          <w:p w14:paraId="0E05D7F2"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3199" w:author="Fan, Qi" w:date="2024-09-06T15:40:00Z"/>
                <w:rFonts w:ascii="Calibri" w:eastAsia="Times New Roman" w:hAnsi="Calibri" w:cs="Calibri"/>
                <w:color w:val="000000"/>
                <w:sz w:val="18"/>
                <w:szCs w:val="18"/>
                <w:rPrChange w:id="3200" w:author="Fan, Qi" w:date="2024-09-06T15:40:00Z">
                  <w:rPr>
                    <w:ins w:id="3201" w:author="Fan, Qi" w:date="2024-09-06T15:40:00Z"/>
                    <w:rFonts w:ascii="Calibri" w:eastAsia="Times New Roman" w:hAnsi="Calibri" w:cs="Calibri"/>
                    <w:color w:val="000000"/>
                  </w:rPr>
                </w:rPrChange>
              </w:rPr>
            </w:pPr>
          </w:p>
        </w:tc>
        <w:tc>
          <w:tcPr>
            <w:tcW w:w="0" w:type="dxa"/>
            <w:noWrap/>
            <w:vAlign w:val="center"/>
            <w:hideMark/>
            <w:tcPrChange w:id="3202" w:author="Fan, Qi" w:date="2024-09-06T15:43:00Z">
              <w:tcPr>
                <w:tcW w:w="703" w:type="dxa"/>
                <w:noWrap/>
                <w:hideMark/>
              </w:tcPr>
            </w:tcPrChange>
          </w:tcPr>
          <w:p w14:paraId="113A23E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03" w:author="Fan, Qi" w:date="2024-09-06T15:40:00Z"/>
                <w:rFonts w:ascii="Calibri" w:eastAsia="Times New Roman" w:hAnsi="Calibri" w:cs="Calibri"/>
                <w:color w:val="000000"/>
                <w:sz w:val="18"/>
                <w:szCs w:val="18"/>
                <w:rPrChange w:id="3204" w:author="Fan, Qi" w:date="2024-09-06T15:40:00Z">
                  <w:rPr>
                    <w:ins w:id="3205" w:author="Fan, Qi" w:date="2024-09-06T15:40:00Z"/>
                    <w:rFonts w:ascii="Calibri" w:eastAsia="Times New Roman" w:hAnsi="Calibri" w:cs="Calibri"/>
                    <w:color w:val="000000"/>
                  </w:rPr>
                </w:rPrChange>
              </w:rPr>
              <w:pPrChange w:id="3206" w:author="Fan, Qi" w:date="2024-09-06T15:43:00Z">
                <w:pPr>
                  <w:cnfStyle w:val="000000100000" w:firstRow="0" w:lastRow="0" w:firstColumn="0" w:lastColumn="0" w:oddVBand="0" w:evenVBand="0" w:oddHBand="1" w:evenHBand="0" w:firstRowFirstColumn="0" w:firstRowLastColumn="0" w:lastRowFirstColumn="0" w:lastRowLastColumn="0"/>
                </w:pPr>
              </w:pPrChange>
            </w:pPr>
            <w:ins w:id="3207" w:author="Fan, Qi" w:date="2024-09-06T15:40:00Z">
              <w:r w:rsidRPr="00B278F3">
                <w:rPr>
                  <w:rFonts w:ascii="Calibri" w:eastAsia="Times New Roman" w:hAnsi="Calibri" w:cs="Calibri"/>
                  <w:color w:val="000000"/>
                  <w:sz w:val="18"/>
                  <w:szCs w:val="18"/>
                  <w:rPrChange w:id="3208" w:author="Fan, Qi" w:date="2024-09-06T15:40:00Z">
                    <w:rPr>
                      <w:rFonts w:ascii="Calibri" w:eastAsia="Times New Roman" w:hAnsi="Calibri" w:cs="Calibri"/>
                      <w:color w:val="000000"/>
                    </w:rPr>
                  </w:rPrChange>
                </w:rPr>
                <w:t>Na</w:t>
              </w:r>
            </w:ins>
          </w:p>
        </w:tc>
        <w:tc>
          <w:tcPr>
            <w:tcW w:w="0" w:type="dxa"/>
            <w:noWrap/>
            <w:vAlign w:val="center"/>
            <w:hideMark/>
            <w:tcPrChange w:id="3209" w:author="Fan, Qi" w:date="2024-09-06T15:43:00Z">
              <w:tcPr>
                <w:tcW w:w="595" w:type="dxa"/>
                <w:noWrap/>
                <w:hideMark/>
              </w:tcPr>
            </w:tcPrChange>
          </w:tcPr>
          <w:p w14:paraId="7E80F9B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10" w:author="Fan, Qi" w:date="2024-09-06T15:40:00Z"/>
                <w:rFonts w:ascii="Calibri" w:eastAsia="Times New Roman" w:hAnsi="Calibri" w:cs="Calibri"/>
                <w:color w:val="000000"/>
                <w:sz w:val="18"/>
                <w:szCs w:val="18"/>
                <w:rPrChange w:id="3211" w:author="Fan, Qi" w:date="2024-09-06T15:40:00Z">
                  <w:rPr>
                    <w:ins w:id="3212" w:author="Fan, Qi" w:date="2024-09-06T15:40:00Z"/>
                    <w:rFonts w:ascii="Calibri" w:eastAsia="Times New Roman" w:hAnsi="Calibri" w:cs="Calibri"/>
                    <w:color w:val="000000"/>
                  </w:rPr>
                </w:rPrChange>
              </w:rPr>
              <w:pPrChange w:id="321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214" w:author="Fan, Qi" w:date="2024-09-06T15:40:00Z">
              <w:r w:rsidRPr="00B278F3">
                <w:rPr>
                  <w:rFonts w:ascii="Calibri" w:eastAsia="Times New Roman" w:hAnsi="Calibri" w:cs="Calibri"/>
                  <w:color w:val="000000"/>
                  <w:sz w:val="18"/>
                  <w:szCs w:val="18"/>
                  <w:rPrChange w:id="3215" w:author="Fan, Qi" w:date="2024-09-06T15:40:00Z">
                    <w:rPr>
                      <w:rFonts w:ascii="Calibri" w:eastAsia="Times New Roman" w:hAnsi="Calibri" w:cs="Calibri"/>
                      <w:color w:val="000000"/>
                    </w:rPr>
                  </w:rPrChange>
                </w:rPr>
                <w:t>0.37</w:t>
              </w:r>
            </w:ins>
          </w:p>
        </w:tc>
        <w:tc>
          <w:tcPr>
            <w:tcW w:w="0" w:type="dxa"/>
            <w:noWrap/>
            <w:vAlign w:val="center"/>
            <w:hideMark/>
            <w:tcPrChange w:id="3216" w:author="Fan, Qi" w:date="2024-09-06T15:43:00Z">
              <w:tcPr>
                <w:tcW w:w="614" w:type="dxa"/>
                <w:noWrap/>
                <w:hideMark/>
              </w:tcPr>
            </w:tcPrChange>
          </w:tcPr>
          <w:p w14:paraId="34F99BC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17" w:author="Fan, Qi" w:date="2024-09-06T15:40:00Z"/>
                <w:rFonts w:ascii="Calibri" w:eastAsia="Times New Roman" w:hAnsi="Calibri" w:cs="Calibri"/>
                <w:color w:val="000000"/>
                <w:sz w:val="18"/>
                <w:szCs w:val="18"/>
                <w:rPrChange w:id="3218" w:author="Fan, Qi" w:date="2024-09-06T15:40:00Z">
                  <w:rPr>
                    <w:ins w:id="3219" w:author="Fan, Qi" w:date="2024-09-06T15:40:00Z"/>
                    <w:rFonts w:ascii="Calibri" w:eastAsia="Times New Roman" w:hAnsi="Calibri" w:cs="Calibri"/>
                    <w:color w:val="000000"/>
                  </w:rPr>
                </w:rPrChange>
              </w:rPr>
              <w:pPrChange w:id="322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221" w:author="Fan, Qi" w:date="2024-09-06T15:40:00Z">
              <w:r w:rsidRPr="00B278F3">
                <w:rPr>
                  <w:rFonts w:ascii="Calibri" w:eastAsia="Times New Roman" w:hAnsi="Calibri" w:cs="Calibri"/>
                  <w:color w:val="000000"/>
                  <w:sz w:val="18"/>
                  <w:szCs w:val="18"/>
                  <w:rPrChange w:id="3222" w:author="Fan, Qi" w:date="2024-09-06T15:40:00Z">
                    <w:rPr>
                      <w:rFonts w:ascii="Calibri" w:eastAsia="Times New Roman" w:hAnsi="Calibri" w:cs="Calibri"/>
                      <w:color w:val="000000"/>
                    </w:rPr>
                  </w:rPrChange>
                </w:rPr>
                <w:t>0.24</w:t>
              </w:r>
            </w:ins>
          </w:p>
        </w:tc>
        <w:tc>
          <w:tcPr>
            <w:tcW w:w="0" w:type="dxa"/>
            <w:noWrap/>
            <w:vAlign w:val="center"/>
            <w:hideMark/>
            <w:tcPrChange w:id="3223" w:author="Fan, Qi" w:date="2024-09-06T15:43:00Z">
              <w:tcPr>
                <w:tcW w:w="930" w:type="dxa"/>
                <w:noWrap/>
                <w:hideMark/>
              </w:tcPr>
            </w:tcPrChange>
          </w:tcPr>
          <w:p w14:paraId="66DB071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24" w:author="Fan, Qi" w:date="2024-09-06T15:40:00Z"/>
                <w:rFonts w:ascii="Calibri" w:eastAsia="Times New Roman" w:hAnsi="Calibri" w:cs="Calibri"/>
                <w:color w:val="000000"/>
                <w:sz w:val="18"/>
                <w:szCs w:val="18"/>
                <w:rPrChange w:id="3225" w:author="Fan, Qi" w:date="2024-09-06T15:40:00Z">
                  <w:rPr>
                    <w:ins w:id="3226" w:author="Fan, Qi" w:date="2024-09-06T15:40:00Z"/>
                    <w:rFonts w:ascii="Calibri" w:eastAsia="Times New Roman" w:hAnsi="Calibri" w:cs="Calibri"/>
                    <w:color w:val="000000"/>
                  </w:rPr>
                </w:rPrChange>
              </w:rPr>
              <w:pPrChange w:id="322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228" w:author="Fan, Qi" w:date="2024-09-06T15:40:00Z">
              <w:r w:rsidRPr="00B278F3">
                <w:rPr>
                  <w:rFonts w:ascii="Calibri" w:eastAsia="Times New Roman" w:hAnsi="Calibri" w:cs="Calibri"/>
                  <w:color w:val="000000"/>
                  <w:sz w:val="18"/>
                  <w:szCs w:val="18"/>
                  <w:rPrChange w:id="3229" w:author="Fan, Qi" w:date="2024-09-06T15:40:00Z">
                    <w:rPr>
                      <w:rFonts w:ascii="Calibri" w:eastAsia="Times New Roman" w:hAnsi="Calibri" w:cs="Calibri"/>
                      <w:color w:val="000000"/>
                    </w:rPr>
                  </w:rPrChange>
                </w:rPr>
                <w:t>0.07</w:t>
              </w:r>
            </w:ins>
          </w:p>
        </w:tc>
        <w:tc>
          <w:tcPr>
            <w:tcW w:w="0" w:type="dxa"/>
            <w:noWrap/>
            <w:vAlign w:val="center"/>
            <w:hideMark/>
            <w:tcPrChange w:id="3230" w:author="Fan, Qi" w:date="2024-09-06T15:43:00Z">
              <w:tcPr>
                <w:tcW w:w="881" w:type="dxa"/>
                <w:gridSpan w:val="2"/>
                <w:noWrap/>
                <w:hideMark/>
              </w:tcPr>
            </w:tcPrChange>
          </w:tcPr>
          <w:p w14:paraId="7BAB4A8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31" w:author="Fan, Qi" w:date="2024-09-06T15:40:00Z"/>
                <w:rFonts w:ascii="Calibri" w:eastAsia="Times New Roman" w:hAnsi="Calibri" w:cs="Calibri"/>
                <w:color w:val="000000"/>
                <w:sz w:val="18"/>
                <w:szCs w:val="18"/>
                <w:rPrChange w:id="3232" w:author="Fan, Qi" w:date="2024-09-06T15:40:00Z">
                  <w:rPr>
                    <w:ins w:id="3233" w:author="Fan, Qi" w:date="2024-09-06T15:40:00Z"/>
                    <w:rFonts w:ascii="Calibri" w:eastAsia="Times New Roman" w:hAnsi="Calibri" w:cs="Calibri"/>
                    <w:color w:val="000000"/>
                  </w:rPr>
                </w:rPrChange>
              </w:rPr>
              <w:pPrChange w:id="323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235" w:author="Fan, Qi" w:date="2024-09-06T15:40:00Z">
              <w:r w:rsidRPr="00B278F3">
                <w:rPr>
                  <w:rFonts w:ascii="Calibri" w:eastAsia="Times New Roman" w:hAnsi="Calibri" w:cs="Calibri"/>
                  <w:color w:val="000000"/>
                  <w:sz w:val="18"/>
                  <w:szCs w:val="18"/>
                  <w:rPrChange w:id="3236" w:author="Fan, Qi" w:date="2024-09-06T15:40:00Z">
                    <w:rPr>
                      <w:rFonts w:ascii="Calibri" w:eastAsia="Times New Roman" w:hAnsi="Calibri" w:cs="Calibri"/>
                      <w:color w:val="000000"/>
                    </w:rPr>
                  </w:rPrChange>
                </w:rPr>
                <w:t>12.23</w:t>
              </w:r>
            </w:ins>
          </w:p>
        </w:tc>
        <w:tc>
          <w:tcPr>
            <w:tcW w:w="0" w:type="dxa"/>
            <w:vMerge/>
            <w:vAlign w:val="center"/>
            <w:hideMark/>
            <w:tcPrChange w:id="3237" w:author="Fan, Qi" w:date="2024-09-06T15:43:00Z">
              <w:tcPr>
                <w:tcW w:w="553" w:type="dxa"/>
                <w:vMerge/>
                <w:hideMark/>
              </w:tcPr>
            </w:tcPrChange>
          </w:tcPr>
          <w:p w14:paraId="7557FD9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38" w:author="Fan, Qi" w:date="2024-09-06T15:40:00Z"/>
                <w:rFonts w:ascii="Calibri" w:eastAsia="Times New Roman" w:hAnsi="Calibri" w:cs="Calibri"/>
                <w:color w:val="000000"/>
                <w:sz w:val="18"/>
                <w:szCs w:val="18"/>
                <w:rPrChange w:id="3239" w:author="Fan, Qi" w:date="2024-09-06T15:40:00Z">
                  <w:rPr>
                    <w:ins w:id="3240" w:author="Fan, Qi" w:date="2024-09-06T15:40:00Z"/>
                    <w:rFonts w:ascii="Calibri" w:eastAsia="Times New Roman" w:hAnsi="Calibri" w:cs="Calibri"/>
                    <w:color w:val="000000"/>
                  </w:rPr>
                </w:rPrChange>
              </w:rPr>
              <w:pPrChange w:id="3241"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3242" w:author="Fan, Qi" w:date="2024-09-06T15:43:00Z">
              <w:tcPr>
                <w:tcW w:w="554" w:type="dxa"/>
                <w:vMerge/>
                <w:hideMark/>
              </w:tcPr>
            </w:tcPrChange>
          </w:tcPr>
          <w:p w14:paraId="4BA8086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43" w:author="Fan, Qi" w:date="2024-09-06T15:40:00Z"/>
                <w:rFonts w:ascii="Calibri" w:eastAsia="Times New Roman" w:hAnsi="Calibri" w:cs="Calibri"/>
                <w:color w:val="000000"/>
                <w:sz w:val="18"/>
                <w:szCs w:val="18"/>
                <w:rPrChange w:id="3244" w:author="Fan, Qi" w:date="2024-09-06T15:40:00Z">
                  <w:rPr>
                    <w:ins w:id="3245" w:author="Fan, Qi" w:date="2024-09-06T15:40:00Z"/>
                    <w:rFonts w:ascii="Calibri" w:eastAsia="Times New Roman" w:hAnsi="Calibri" w:cs="Calibri"/>
                    <w:color w:val="000000"/>
                  </w:rPr>
                </w:rPrChange>
              </w:rPr>
              <w:pPrChange w:id="3246"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3247" w:author="Fan, Qi" w:date="2024-09-06T15:43:00Z">
              <w:tcPr>
                <w:tcW w:w="703" w:type="dxa"/>
                <w:noWrap/>
                <w:hideMark/>
              </w:tcPr>
            </w:tcPrChange>
          </w:tcPr>
          <w:p w14:paraId="085852E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48" w:author="Fan, Qi" w:date="2024-09-06T15:40:00Z"/>
                <w:rFonts w:ascii="Calibri" w:eastAsia="Times New Roman" w:hAnsi="Calibri" w:cs="Calibri"/>
                <w:color w:val="000000"/>
                <w:sz w:val="18"/>
                <w:szCs w:val="18"/>
                <w:rPrChange w:id="3249" w:author="Fan, Qi" w:date="2024-09-06T15:40:00Z">
                  <w:rPr>
                    <w:ins w:id="3250" w:author="Fan, Qi" w:date="2024-09-06T15:40:00Z"/>
                    <w:rFonts w:ascii="Calibri" w:eastAsia="Times New Roman" w:hAnsi="Calibri" w:cs="Calibri"/>
                    <w:color w:val="000000"/>
                  </w:rPr>
                </w:rPrChange>
              </w:rPr>
              <w:pPrChange w:id="3251" w:author="Fan, Qi" w:date="2024-09-06T15:43:00Z">
                <w:pPr>
                  <w:cnfStyle w:val="000000100000" w:firstRow="0" w:lastRow="0" w:firstColumn="0" w:lastColumn="0" w:oddVBand="0" w:evenVBand="0" w:oddHBand="1" w:evenHBand="0" w:firstRowFirstColumn="0" w:firstRowLastColumn="0" w:lastRowFirstColumn="0" w:lastRowLastColumn="0"/>
                </w:pPr>
              </w:pPrChange>
            </w:pPr>
            <w:ins w:id="3252" w:author="Fan, Qi" w:date="2024-09-06T15:40:00Z">
              <w:r w:rsidRPr="00B278F3">
                <w:rPr>
                  <w:rFonts w:ascii="Calibri" w:eastAsia="Times New Roman" w:hAnsi="Calibri" w:cs="Calibri"/>
                  <w:color w:val="000000"/>
                  <w:sz w:val="18"/>
                  <w:szCs w:val="18"/>
                  <w:rPrChange w:id="3253" w:author="Fan, Qi" w:date="2024-09-06T15:40:00Z">
                    <w:rPr>
                      <w:rFonts w:ascii="Calibri" w:eastAsia="Times New Roman" w:hAnsi="Calibri" w:cs="Calibri"/>
                      <w:color w:val="000000"/>
                    </w:rPr>
                  </w:rPrChange>
                </w:rPr>
                <w:t>Na</w:t>
              </w:r>
            </w:ins>
          </w:p>
        </w:tc>
        <w:tc>
          <w:tcPr>
            <w:tcW w:w="0" w:type="dxa"/>
            <w:noWrap/>
            <w:vAlign w:val="center"/>
            <w:hideMark/>
            <w:tcPrChange w:id="3254" w:author="Fan, Qi" w:date="2024-09-06T15:43:00Z">
              <w:tcPr>
                <w:tcW w:w="558" w:type="dxa"/>
                <w:noWrap/>
                <w:hideMark/>
              </w:tcPr>
            </w:tcPrChange>
          </w:tcPr>
          <w:p w14:paraId="3F724EA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55" w:author="Fan, Qi" w:date="2024-09-06T15:40:00Z"/>
                <w:rFonts w:ascii="Calibri" w:eastAsia="Times New Roman" w:hAnsi="Calibri" w:cs="Calibri"/>
                <w:color w:val="000000"/>
                <w:sz w:val="18"/>
                <w:szCs w:val="18"/>
                <w:rPrChange w:id="3256" w:author="Fan, Qi" w:date="2024-09-06T15:40:00Z">
                  <w:rPr>
                    <w:ins w:id="3257" w:author="Fan, Qi" w:date="2024-09-06T15:40:00Z"/>
                    <w:rFonts w:ascii="Calibri" w:eastAsia="Times New Roman" w:hAnsi="Calibri" w:cs="Calibri"/>
                    <w:color w:val="000000"/>
                  </w:rPr>
                </w:rPrChange>
              </w:rPr>
              <w:pPrChange w:id="3258"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259" w:author="Fan, Qi" w:date="2024-09-06T15:40:00Z">
              <w:r w:rsidRPr="00B278F3">
                <w:rPr>
                  <w:rFonts w:ascii="Calibri" w:eastAsia="Times New Roman" w:hAnsi="Calibri" w:cs="Calibri"/>
                  <w:color w:val="000000"/>
                  <w:sz w:val="18"/>
                  <w:szCs w:val="18"/>
                  <w:rPrChange w:id="3260" w:author="Fan, Qi" w:date="2024-09-06T15:40:00Z">
                    <w:rPr>
                      <w:rFonts w:ascii="Calibri" w:eastAsia="Times New Roman" w:hAnsi="Calibri" w:cs="Calibri"/>
                      <w:color w:val="000000"/>
                    </w:rPr>
                  </w:rPrChange>
                </w:rPr>
                <w:t>0.35</w:t>
              </w:r>
            </w:ins>
          </w:p>
        </w:tc>
        <w:tc>
          <w:tcPr>
            <w:tcW w:w="0" w:type="dxa"/>
            <w:noWrap/>
            <w:vAlign w:val="center"/>
            <w:hideMark/>
            <w:tcPrChange w:id="3261" w:author="Fan, Qi" w:date="2024-09-06T15:43:00Z">
              <w:tcPr>
                <w:tcW w:w="576" w:type="dxa"/>
                <w:noWrap/>
                <w:hideMark/>
              </w:tcPr>
            </w:tcPrChange>
          </w:tcPr>
          <w:p w14:paraId="1F411100"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62" w:author="Fan, Qi" w:date="2024-09-06T15:40:00Z"/>
                <w:rFonts w:ascii="Calibri" w:eastAsia="Times New Roman" w:hAnsi="Calibri" w:cs="Calibri"/>
                <w:color w:val="000000"/>
                <w:sz w:val="18"/>
                <w:szCs w:val="18"/>
                <w:rPrChange w:id="3263" w:author="Fan, Qi" w:date="2024-09-06T15:40:00Z">
                  <w:rPr>
                    <w:ins w:id="3264" w:author="Fan, Qi" w:date="2024-09-06T15:40:00Z"/>
                    <w:rFonts w:ascii="Calibri" w:eastAsia="Times New Roman" w:hAnsi="Calibri" w:cs="Calibri"/>
                    <w:color w:val="000000"/>
                  </w:rPr>
                </w:rPrChange>
              </w:rPr>
              <w:pPrChange w:id="326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266" w:author="Fan, Qi" w:date="2024-09-06T15:40:00Z">
              <w:r w:rsidRPr="00B278F3">
                <w:rPr>
                  <w:rFonts w:ascii="Calibri" w:eastAsia="Times New Roman" w:hAnsi="Calibri" w:cs="Calibri"/>
                  <w:color w:val="000000"/>
                  <w:sz w:val="18"/>
                  <w:szCs w:val="18"/>
                  <w:rPrChange w:id="3267" w:author="Fan, Qi" w:date="2024-09-06T15:40:00Z">
                    <w:rPr>
                      <w:rFonts w:ascii="Calibri" w:eastAsia="Times New Roman" w:hAnsi="Calibri" w:cs="Calibri"/>
                      <w:color w:val="000000"/>
                    </w:rPr>
                  </w:rPrChange>
                </w:rPr>
                <w:t>0.25</w:t>
              </w:r>
            </w:ins>
          </w:p>
        </w:tc>
        <w:tc>
          <w:tcPr>
            <w:tcW w:w="0" w:type="dxa"/>
            <w:noWrap/>
            <w:vAlign w:val="center"/>
            <w:hideMark/>
            <w:tcPrChange w:id="3268" w:author="Fan, Qi" w:date="2024-09-06T15:43:00Z">
              <w:tcPr>
                <w:tcW w:w="871" w:type="dxa"/>
                <w:noWrap/>
                <w:hideMark/>
              </w:tcPr>
            </w:tcPrChange>
          </w:tcPr>
          <w:p w14:paraId="1E35F1C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69" w:author="Fan, Qi" w:date="2024-09-06T15:40:00Z"/>
                <w:rFonts w:ascii="Calibri" w:eastAsia="Times New Roman" w:hAnsi="Calibri" w:cs="Calibri"/>
                <w:color w:val="000000"/>
                <w:sz w:val="18"/>
                <w:szCs w:val="18"/>
                <w:rPrChange w:id="3270" w:author="Fan, Qi" w:date="2024-09-06T15:40:00Z">
                  <w:rPr>
                    <w:ins w:id="3271" w:author="Fan, Qi" w:date="2024-09-06T15:40:00Z"/>
                    <w:rFonts w:ascii="Calibri" w:eastAsia="Times New Roman" w:hAnsi="Calibri" w:cs="Calibri"/>
                    <w:color w:val="000000"/>
                  </w:rPr>
                </w:rPrChange>
              </w:rPr>
              <w:pPrChange w:id="327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273" w:author="Fan, Qi" w:date="2024-09-06T15:40:00Z">
              <w:r w:rsidRPr="00B278F3">
                <w:rPr>
                  <w:rFonts w:ascii="Calibri" w:eastAsia="Times New Roman" w:hAnsi="Calibri" w:cs="Calibri"/>
                  <w:color w:val="000000"/>
                  <w:sz w:val="18"/>
                  <w:szCs w:val="18"/>
                  <w:rPrChange w:id="3274" w:author="Fan, Qi" w:date="2024-09-06T15:40:00Z">
                    <w:rPr>
                      <w:rFonts w:ascii="Calibri" w:eastAsia="Times New Roman" w:hAnsi="Calibri" w:cs="Calibri"/>
                      <w:color w:val="000000"/>
                    </w:rPr>
                  </w:rPrChange>
                </w:rPr>
                <w:t>0.07</w:t>
              </w:r>
            </w:ins>
          </w:p>
        </w:tc>
        <w:tc>
          <w:tcPr>
            <w:tcW w:w="0" w:type="dxa"/>
            <w:noWrap/>
            <w:vAlign w:val="center"/>
            <w:hideMark/>
            <w:tcPrChange w:id="3275" w:author="Fan, Qi" w:date="2024-09-06T15:43:00Z">
              <w:tcPr>
                <w:tcW w:w="826" w:type="dxa"/>
                <w:gridSpan w:val="2"/>
                <w:noWrap/>
                <w:hideMark/>
              </w:tcPr>
            </w:tcPrChange>
          </w:tcPr>
          <w:p w14:paraId="16897C1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276" w:author="Fan, Qi" w:date="2024-09-06T15:40:00Z"/>
                <w:rFonts w:ascii="Calibri" w:eastAsia="Times New Roman" w:hAnsi="Calibri" w:cs="Calibri"/>
                <w:color w:val="000000"/>
                <w:sz w:val="18"/>
                <w:szCs w:val="18"/>
                <w:rPrChange w:id="3277" w:author="Fan, Qi" w:date="2024-09-06T15:40:00Z">
                  <w:rPr>
                    <w:ins w:id="3278" w:author="Fan, Qi" w:date="2024-09-06T15:40:00Z"/>
                    <w:rFonts w:ascii="Calibri" w:eastAsia="Times New Roman" w:hAnsi="Calibri" w:cs="Calibri"/>
                    <w:color w:val="000000"/>
                  </w:rPr>
                </w:rPrChange>
              </w:rPr>
              <w:pPrChange w:id="327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280" w:author="Fan, Qi" w:date="2024-09-06T15:40:00Z">
              <w:r w:rsidRPr="00B278F3">
                <w:rPr>
                  <w:rFonts w:ascii="Calibri" w:eastAsia="Times New Roman" w:hAnsi="Calibri" w:cs="Calibri"/>
                  <w:color w:val="000000"/>
                  <w:sz w:val="18"/>
                  <w:szCs w:val="18"/>
                  <w:rPrChange w:id="3281" w:author="Fan, Qi" w:date="2024-09-06T15:40:00Z">
                    <w:rPr>
                      <w:rFonts w:ascii="Calibri" w:eastAsia="Times New Roman" w:hAnsi="Calibri" w:cs="Calibri"/>
                      <w:color w:val="000000"/>
                    </w:rPr>
                  </w:rPrChange>
                </w:rPr>
                <w:t>14.96</w:t>
              </w:r>
            </w:ins>
          </w:p>
        </w:tc>
      </w:tr>
      <w:tr w:rsidR="00B278F3" w:rsidRPr="00B278F3" w14:paraId="4A08F7AF" w14:textId="77777777" w:rsidTr="00B278F3">
        <w:tblPrEx>
          <w:tblPrExChange w:id="3282" w:author="Fan, Qi" w:date="2024-09-06T15:43:00Z">
            <w:tblPrEx>
              <w:tblCellMar>
                <w:left w:w="108" w:type="dxa"/>
                <w:right w:w="108" w:type="dxa"/>
              </w:tblCellMar>
            </w:tblPrEx>
          </w:tblPrExChange>
        </w:tblPrEx>
        <w:trPr>
          <w:trHeight w:val="242"/>
          <w:jc w:val="center"/>
          <w:ins w:id="3283" w:author="Fan, Qi" w:date="2024-09-06T15:40:00Z"/>
          <w:trPrChange w:id="3284"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3285" w:author="Fan, Qi" w:date="2024-09-06T15:43:00Z">
              <w:tcPr>
                <w:tcW w:w="552" w:type="dxa"/>
                <w:vMerge/>
                <w:hideMark/>
              </w:tcPr>
            </w:tcPrChange>
          </w:tcPr>
          <w:p w14:paraId="3B044CD3" w14:textId="77777777" w:rsidR="00B278F3" w:rsidRPr="00B278F3" w:rsidRDefault="00B278F3" w:rsidP="00B278F3">
            <w:pPr>
              <w:rPr>
                <w:ins w:id="3286" w:author="Fan, Qi" w:date="2024-09-06T15:40:00Z"/>
                <w:rFonts w:ascii="Calibri" w:eastAsia="Times New Roman" w:hAnsi="Calibri" w:cs="Calibri"/>
                <w:color w:val="000000"/>
                <w:sz w:val="18"/>
                <w:szCs w:val="18"/>
                <w:rPrChange w:id="3287" w:author="Fan, Qi" w:date="2024-09-06T15:40:00Z">
                  <w:rPr>
                    <w:ins w:id="3288" w:author="Fan, Qi" w:date="2024-09-06T15:40:00Z"/>
                    <w:rFonts w:ascii="Calibri" w:eastAsia="Times New Roman" w:hAnsi="Calibri" w:cs="Calibri"/>
                    <w:color w:val="000000"/>
                  </w:rPr>
                </w:rPrChange>
              </w:rPr>
            </w:pPr>
          </w:p>
        </w:tc>
        <w:tc>
          <w:tcPr>
            <w:tcW w:w="0" w:type="dxa"/>
            <w:vMerge/>
            <w:vAlign w:val="center"/>
            <w:hideMark/>
            <w:tcPrChange w:id="3289" w:author="Fan, Qi" w:date="2024-09-06T15:43:00Z">
              <w:tcPr>
                <w:tcW w:w="554" w:type="dxa"/>
                <w:vMerge/>
                <w:hideMark/>
              </w:tcPr>
            </w:tcPrChange>
          </w:tcPr>
          <w:p w14:paraId="2F03FE8A"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3290" w:author="Fan, Qi" w:date="2024-09-06T15:40:00Z"/>
                <w:rFonts w:ascii="Calibri" w:eastAsia="Times New Roman" w:hAnsi="Calibri" w:cs="Calibri"/>
                <w:color w:val="000000"/>
                <w:sz w:val="18"/>
                <w:szCs w:val="18"/>
                <w:rPrChange w:id="3291" w:author="Fan, Qi" w:date="2024-09-06T15:40:00Z">
                  <w:rPr>
                    <w:ins w:id="3292" w:author="Fan, Qi" w:date="2024-09-06T15:40:00Z"/>
                    <w:rFonts w:ascii="Calibri" w:eastAsia="Times New Roman" w:hAnsi="Calibri" w:cs="Calibri"/>
                    <w:color w:val="000000"/>
                  </w:rPr>
                </w:rPrChange>
              </w:rPr>
            </w:pPr>
          </w:p>
        </w:tc>
        <w:tc>
          <w:tcPr>
            <w:tcW w:w="0" w:type="dxa"/>
            <w:noWrap/>
            <w:vAlign w:val="center"/>
            <w:hideMark/>
            <w:tcPrChange w:id="3293" w:author="Fan, Qi" w:date="2024-09-06T15:43:00Z">
              <w:tcPr>
                <w:tcW w:w="703" w:type="dxa"/>
                <w:noWrap/>
                <w:hideMark/>
              </w:tcPr>
            </w:tcPrChange>
          </w:tcPr>
          <w:p w14:paraId="4748BD5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294" w:author="Fan, Qi" w:date="2024-09-06T15:40:00Z"/>
                <w:rFonts w:ascii="Calibri" w:eastAsia="Times New Roman" w:hAnsi="Calibri" w:cs="Calibri"/>
                <w:color w:val="000000"/>
                <w:sz w:val="18"/>
                <w:szCs w:val="18"/>
                <w:rPrChange w:id="3295" w:author="Fan, Qi" w:date="2024-09-06T15:40:00Z">
                  <w:rPr>
                    <w:ins w:id="3296" w:author="Fan, Qi" w:date="2024-09-06T15:40:00Z"/>
                    <w:rFonts w:ascii="Calibri" w:eastAsia="Times New Roman" w:hAnsi="Calibri" w:cs="Calibri"/>
                    <w:color w:val="000000"/>
                  </w:rPr>
                </w:rPrChange>
              </w:rPr>
              <w:pPrChange w:id="3297" w:author="Fan, Qi" w:date="2024-09-06T15:43:00Z">
                <w:pPr>
                  <w:cnfStyle w:val="000000000000" w:firstRow="0" w:lastRow="0" w:firstColumn="0" w:lastColumn="0" w:oddVBand="0" w:evenVBand="0" w:oddHBand="0" w:evenHBand="0" w:firstRowFirstColumn="0" w:firstRowLastColumn="0" w:lastRowFirstColumn="0" w:lastRowLastColumn="0"/>
                </w:pPr>
              </w:pPrChange>
            </w:pPr>
            <w:ins w:id="3298" w:author="Fan, Qi" w:date="2024-09-06T15:40:00Z">
              <w:r w:rsidRPr="00B278F3">
                <w:rPr>
                  <w:rFonts w:ascii="Calibri" w:eastAsia="Times New Roman" w:hAnsi="Calibri" w:cs="Calibri"/>
                  <w:color w:val="000000"/>
                  <w:sz w:val="18"/>
                  <w:szCs w:val="18"/>
                  <w:rPrChange w:id="3299" w:author="Fan, Qi" w:date="2024-09-06T15:40:00Z">
                    <w:rPr>
                      <w:rFonts w:ascii="Calibri" w:eastAsia="Times New Roman" w:hAnsi="Calibri" w:cs="Calibri"/>
                      <w:color w:val="000000"/>
                    </w:rPr>
                  </w:rPrChange>
                </w:rPr>
                <w:t>S</w:t>
              </w:r>
            </w:ins>
          </w:p>
        </w:tc>
        <w:tc>
          <w:tcPr>
            <w:tcW w:w="0" w:type="dxa"/>
            <w:noWrap/>
            <w:vAlign w:val="center"/>
            <w:hideMark/>
            <w:tcPrChange w:id="3300" w:author="Fan, Qi" w:date="2024-09-06T15:43:00Z">
              <w:tcPr>
                <w:tcW w:w="595" w:type="dxa"/>
                <w:noWrap/>
                <w:hideMark/>
              </w:tcPr>
            </w:tcPrChange>
          </w:tcPr>
          <w:p w14:paraId="4C9477D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01" w:author="Fan, Qi" w:date="2024-09-06T15:40:00Z"/>
                <w:rFonts w:ascii="Calibri" w:eastAsia="Times New Roman" w:hAnsi="Calibri" w:cs="Calibri"/>
                <w:color w:val="000000"/>
                <w:sz w:val="18"/>
                <w:szCs w:val="18"/>
                <w:rPrChange w:id="3302" w:author="Fan, Qi" w:date="2024-09-06T15:40:00Z">
                  <w:rPr>
                    <w:ins w:id="3303" w:author="Fan, Qi" w:date="2024-09-06T15:40:00Z"/>
                    <w:rFonts w:ascii="Calibri" w:eastAsia="Times New Roman" w:hAnsi="Calibri" w:cs="Calibri"/>
                    <w:color w:val="000000"/>
                  </w:rPr>
                </w:rPrChange>
              </w:rPr>
              <w:pPrChange w:id="330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305" w:author="Fan, Qi" w:date="2024-09-06T15:40:00Z">
              <w:r w:rsidRPr="00B278F3">
                <w:rPr>
                  <w:rFonts w:ascii="Calibri" w:eastAsia="Times New Roman" w:hAnsi="Calibri" w:cs="Calibri"/>
                  <w:color w:val="000000"/>
                  <w:sz w:val="18"/>
                  <w:szCs w:val="18"/>
                  <w:rPrChange w:id="3306" w:author="Fan, Qi" w:date="2024-09-06T15:40:00Z">
                    <w:rPr>
                      <w:rFonts w:ascii="Calibri" w:eastAsia="Times New Roman" w:hAnsi="Calibri" w:cs="Calibri"/>
                      <w:color w:val="000000"/>
                    </w:rPr>
                  </w:rPrChange>
                </w:rPr>
                <w:t>0.38</w:t>
              </w:r>
            </w:ins>
          </w:p>
        </w:tc>
        <w:tc>
          <w:tcPr>
            <w:tcW w:w="0" w:type="dxa"/>
            <w:noWrap/>
            <w:vAlign w:val="center"/>
            <w:hideMark/>
            <w:tcPrChange w:id="3307" w:author="Fan, Qi" w:date="2024-09-06T15:43:00Z">
              <w:tcPr>
                <w:tcW w:w="614" w:type="dxa"/>
                <w:noWrap/>
                <w:hideMark/>
              </w:tcPr>
            </w:tcPrChange>
          </w:tcPr>
          <w:p w14:paraId="76C646A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08" w:author="Fan, Qi" w:date="2024-09-06T15:40:00Z"/>
                <w:rFonts w:ascii="Calibri" w:eastAsia="Times New Roman" w:hAnsi="Calibri" w:cs="Calibri"/>
                <w:color w:val="000000"/>
                <w:sz w:val="18"/>
                <w:szCs w:val="18"/>
                <w:rPrChange w:id="3309" w:author="Fan, Qi" w:date="2024-09-06T15:40:00Z">
                  <w:rPr>
                    <w:ins w:id="3310" w:author="Fan, Qi" w:date="2024-09-06T15:40:00Z"/>
                    <w:rFonts w:ascii="Calibri" w:eastAsia="Times New Roman" w:hAnsi="Calibri" w:cs="Calibri"/>
                    <w:color w:val="000000"/>
                  </w:rPr>
                </w:rPrChange>
              </w:rPr>
              <w:pPrChange w:id="331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312" w:author="Fan, Qi" w:date="2024-09-06T15:40:00Z">
              <w:r w:rsidRPr="00B278F3">
                <w:rPr>
                  <w:rFonts w:ascii="Calibri" w:eastAsia="Times New Roman" w:hAnsi="Calibri" w:cs="Calibri"/>
                  <w:color w:val="000000"/>
                  <w:sz w:val="18"/>
                  <w:szCs w:val="18"/>
                  <w:rPrChange w:id="3313" w:author="Fan, Qi" w:date="2024-09-06T15:40:00Z">
                    <w:rPr>
                      <w:rFonts w:ascii="Calibri" w:eastAsia="Times New Roman" w:hAnsi="Calibri" w:cs="Calibri"/>
                      <w:color w:val="000000"/>
                    </w:rPr>
                  </w:rPrChange>
                </w:rPr>
                <w:t>0.18</w:t>
              </w:r>
            </w:ins>
          </w:p>
        </w:tc>
        <w:tc>
          <w:tcPr>
            <w:tcW w:w="0" w:type="dxa"/>
            <w:noWrap/>
            <w:vAlign w:val="center"/>
            <w:hideMark/>
            <w:tcPrChange w:id="3314" w:author="Fan, Qi" w:date="2024-09-06T15:43:00Z">
              <w:tcPr>
                <w:tcW w:w="930" w:type="dxa"/>
                <w:noWrap/>
                <w:hideMark/>
              </w:tcPr>
            </w:tcPrChange>
          </w:tcPr>
          <w:p w14:paraId="2F913C7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15" w:author="Fan, Qi" w:date="2024-09-06T15:40:00Z"/>
                <w:rFonts w:ascii="Calibri" w:eastAsia="Times New Roman" w:hAnsi="Calibri" w:cs="Calibri"/>
                <w:color w:val="000000"/>
                <w:sz w:val="18"/>
                <w:szCs w:val="18"/>
                <w:rPrChange w:id="3316" w:author="Fan, Qi" w:date="2024-09-06T15:40:00Z">
                  <w:rPr>
                    <w:ins w:id="3317" w:author="Fan, Qi" w:date="2024-09-06T15:40:00Z"/>
                    <w:rFonts w:ascii="Calibri" w:eastAsia="Times New Roman" w:hAnsi="Calibri" w:cs="Calibri"/>
                    <w:color w:val="000000"/>
                  </w:rPr>
                </w:rPrChange>
              </w:rPr>
              <w:pPrChange w:id="331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319" w:author="Fan, Qi" w:date="2024-09-06T15:40:00Z">
              <w:r w:rsidRPr="00B278F3">
                <w:rPr>
                  <w:rFonts w:ascii="Calibri" w:eastAsia="Times New Roman" w:hAnsi="Calibri" w:cs="Calibri"/>
                  <w:color w:val="000000"/>
                  <w:sz w:val="18"/>
                  <w:szCs w:val="18"/>
                  <w:rPrChange w:id="3320" w:author="Fan, Qi" w:date="2024-09-06T15:40:00Z">
                    <w:rPr>
                      <w:rFonts w:ascii="Calibri" w:eastAsia="Times New Roman" w:hAnsi="Calibri" w:cs="Calibri"/>
                      <w:color w:val="000000"/>
                    </w:rPr>
                  </w:rPrChange>
                </w:rPr>
                <w:t>0.05</w:t>
              </w:r>
            </w:ins>
          </w:p>
        </w:tc>
        <w:tc>
          <w:tcPr>
            <w:tcW w:w="0" w:type="dxa"/>
            <w:noWrap/>
            <w:vAlign w:val="center"/>
            <w:hideMark/>
            <w:tcPrChange w:id="3321" w:author="Fan, Qi" w:date="2024-09-06T15:43:00Z">
              <w:tcPr>
                <w:tcW w:w="881" w:type="dxa"/>
                <w:gridSpan w:val="2"/>
                <w:noWrap/>
                <w:hideMark/>
              </w:tcPr>
            </w:tcPrChange>
          </w:tcPr>
          <w:p w14:paraId="71C8E23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22" w:author="Fan, Qi" w:date="2024-09-06T15:40:00Z"/>
                <w:rFonts w:ascii="Calibri" w:eastAsia="Times New Roman" w:hAnsi="Calibri" w:cs="Calibri"/>
                <w:color w:val="000000"/>
                <w:sz w:val="18"/>
                <w:szCs w:val="18"/>
                <w:rPrChange w:id="3323" w:author="Fan, Qi" w:date="2024-09-06T15:40:00Z">
                  <w:rPr>
                    <w:ins w:id="3324" w:author="Fan, Qi" w:date="2024-09-06T15:40:00Z"/>
                    <w:rFonts w:ascii="Calibri" w:eastAsia="Times New Roman" w:hAnsi="Calibri" w:cs="Calibri"/>
                    <w:color w:val="000000"/>
                  </w:rPr>
                </w:rPrChange>
              </w:rPr>
              <w:pPrChange w:id="332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326" w:author="Fan, Qi" w:date="2024-09-06T15:40:00Z">
              <w:r w:rsidRPr="00B278F3">
                <w:rPr>
                  <w:rFonts w:ascii="Calibri" w:eastAsia="Times New Roman" w:hAnsi="Calibri" w:cs="Calibri"/>
                  <w:color w:val="000000"/>
                  <w:sz w:val="18"/>
                  <w:szCs w:val="18"/>
                  <w:rPrChange w:id="3327" w:author="Fan, Qi" w:date="2024-09-06T15:40:00Z">
                    <w:rPr>
                      <w:rFonts w:ascii="Calibri" w:eastAsia="Times New Roman" w:hAnsi="Calibri" w:cs="Calibri"/>
                      <w:color w:val="000000"/>
                    </w:rPr>
                  </w:rPrChange>
                </w:rPr>
                <w:t>8.82</w:t>
              </w:r>
            </w:ins>
          </w:p>
        </w:tc>
        <w:tc>
          <w:tcPr>
            <w:tcW w:w="0" w:type="dxa"/>
            <w:vMerge/>
            <w:vAlign w:val="center"/>
            <w:hideMark/>
            <w:tcPrChange w:id="3328" w:author="Fan, Qi" w:date="2024-09-06T15:43:00Z">
              <w:tcPr>
                <w:tcW w:w="553" w:type="dxa"/>
                <w:vMerge/>
                <w:hideMark/>
              </w:tcPr>
            </w:tcPrChange>
          </w:tcPr>
          <w:p w14:paraId="429B3B0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29" w:author="Fan, Qi" w:date="2024-09-06T15:40:00Z"/>
                <w:rFonts w:ascii="Calibri" w:eastAsia="Times New Roman" w:hAnsi="Calibri" w:cs="Calibri"/>
                <w:color w:val="000000"/>
                <w:sz w:val="18"/>
                <w:szCs w:val="18"/>
                <w:rPrChange w:id="3330" w:author="Fan, Qi" w:date="2024-09-06T15:40:00Z">
                  <w:rPr>
                    <w:ins w:id="3331" w:author="Fan, Qi" w:date="2024-09-06T15:40:00Z"/>
                    <w:rFonts w:ascii="Calibri" w:eastAsia="Times New Roman" w:hAnsi="Calibri" w:cs="Calibri"/>
                    <w:color w:val="000000"/>
                  </w:rPr>
                </w:rPrChange>
              </w:rPr>
              <w:pPrChange w:id="3332"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3333" w:author="Fan, Qi" w:date="2024-09-06T15:43:00Z">
              <w:tcPr>
                <w:tcW w:w="554" w:type="dxa"/>
                <w:vMerge/>
                <w:hideMark/>
              </w:tcPr>
            </w:tcPrChange>
          </w:tcPr>
          <w:p w14:paraId="5834A73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34" w:author="Fan, Qi" w:date="2024-09-06T15:40:00Z"/>
                <w:rFonts w:ascii="Calibri" w:eastAsia="Times New Roman" w:hAnsi="Calibri" w:cs="Calibri"/>
                <w:color w:val="000000"/>
                <w:sz w:val="18"/>
                <w:szCs w:val="18"/>
                <w:rPrChange w:id="3335" w:author="Fan, Qi" w:date="2024-09-06T15:40:00Z">
                  <w:rPr>
                    <w:ins w:id="3336" w:author="Fan, Qi" w:date="2024-09-06T15:40:00Z"/>
                    <w:rFonts w:ascii="Calibri" w:eastAsia="Times New Roman" w:hAnsi="Calibri" w:cs="Calibri"/>
                    <w:color w:val="000000"/>
                  </w:rPr>
                </w:rPrChange>
              </w:rPr>
              <w:pPrChange w:id="3337"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3338" w:author="Fan, Qi" w:date="2024-09-06T15:43:00Z">
              <w:tcPr>
                <w:tcW w:w="703" w:type="dxa"/>
                <w:noWrap/>
                <w:hideMark/>
              </w:tcPr>
            </w:tcPrChange>
          </w:tcPr>
          <w:p w14:paraId="76FF550C"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39" w:author="Fan, Qi" w:date="2024-09-06T15:40:00Z"/>
                <w:rFonts w:ascii="Calibri" w:eastAsia="Times New Roman" w:hAnsi="Calibri" w:cs="Calibri"/>
                <w:color w:val="000000"/>
                <w:sz w:val="18"/>
                <w:szCs w:val="18"/>
                <w:rPrChange w:id="3340" w:author="Fan, Qi" w:date="2024-09-06T15:40:00Z">
                  <w:rPr>
                    <w:ins w:id="3341" w:author="Fan, Qi" w:date="2024-09-06T15:40:00Z"/>
                    <w:rFonts w:ascii="Calibri" w:eastAsia="Times New Roman" w:hAnsi="Calibri" w:cs="Calibri"/>
                    <w:color w:val="000000"/>
                  </w:rPr>
                </w:rPrChange>
              </w:rPr>
              <w:pPrChange w:id="3342" w:author="Fan, Qi" w:date="2024-09-06T15:43:00Z">
                <w:pPr>
                  <w:cnfStyle w:val="000000000000" w:firstRow="0" w:lastRow="0" w:firstColumn="0" w:lastColumn="0" w:oddVBand="0" w:evenVBand="0" w:oddHBand="0" w:evenHBand="0" w:firstRowFirstColumn="0" w:firstRowLastColumn="0" w:lastRowFirstColumn="0" w:lastRowLastColumn="0"/>
                </w:pPr>
              </w:pPrChange>
            </w:pPr>
            <w:ins w:id="3343" w:author="Fan, Qi" w:date="2024-09-06T15:40:00Z">
              <w:r w:rsidRPr="00B278F3">
                <w:rPr>
                  <w:rFonts w:ascii="Calibri" w:eastAsia="Times New Roman" w:hAnsi="Calibri" w:cs="Calibri"/>
                  <w:color w:val="000000"/>
                  <w:sz w:val="18"/>
                  <w:szCs w:val="18"/>
                  <w:rPrChange w:id="3344" w:author="Fan, Qi" w:date="2024-09-06T15:40:00Z">
                    <w:rPr>
                      <w:rFonts w:ascii="Calibri" w:eastAsia="Times New Roman" w:hAnsi="Calibri" w:cs="Calibri"/>
                      <w:color w:val="000000"/>
                    </w:rPr>
                  </w:rPrChange>
                </w:rPr>
                <w:t>S</w:t>
              </w:r>
            </w:ins>
          </w:p>
        </w:tc>
        <w:tc>
          <w:tcPr>
            <w:tcW w:w="0" w:type="dxa"/>
            <w:noWrap/>
            <w:vAlign w:val="center"/>
            <w:hideMark/>
            <w:tcPrChange w:id="3345" w:author="Fan, Qi" w:date="2024-09-06T15:43:00Z">
              <w:tcPr>
                <w:tcW w:w="558" w:type="dxa"/>
                <w:noWrap/>
                <w:hideMark/>
              </w:tcPr>
            </w:tcPrChange>
          </w:tcPr>
          <w:p w14:paraId="3C6EA16D"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46" w:author="Fan, Qi" w:date="2024-09-06T15:40:00Z"/>
                <w:rFonts w:ascii="Calibri" w:eastAsia="Times New Roman" w:hAnsi="Calibri" w:cs="Calibri"/>
                <w:color w:val="000000"/>
                <w:sz w:val="18"/>
                <w:szCs w:val="18"/>
                <w:rPrChange w:id="3347" w:author="Fan, Qi" w:date="2024-09-06T15:40:00Z">
                  <w:rPr>
                    <w:ins w:id="3348" w:author="Fan, Qi" w:date="2024-09-06T15:40:00Z"/>
                    <w:rFonts w:ascii="Calibri" w:eastAsia="Times New Roman" w:hAnsi="Calibri" w:cs="Calibri"/>
                    <w:color w:val="000000"/>
                  </w:rPr>
                </w:rPrChange>
              </w:rPr>
              <w:pPrChange w:id="334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350" w:author="Fan, Qi" w:date="2024-09-06T15:40:00Z">
              <w:r w:rsidRPr="00B278F3">
                <w:rPr>
                  <w:rFonts w:ascii="Calibri" w:eastAsia="Times New Roman" w:hAnsi="Calibri" w:cs="Calibri"/>
                  <w:color w:val="000000"/>
                  <w:sz w:val="18"/>
                  <w:szCs w:val="18"/>
                  <w:rPrChange w:id="3351" w:author="Fan, Qi" w:date="2024-09-06T15:40:00Z">
                    <w:rPr>
                      <w:rFonts w:ascii="Calibri" w:eastAsia="Times New Roman" w:hAnsi="Calibri" w:cs="Calibri"/>
                      <w:color w:val="000000"/>
                    </w:rPr>
                  </w:rPrChange>
                </w:rPr>
                <w:t>0.22</w:t>
              </w:r>
            </w:ins>
          </w:p>
        </w:tc>
        <w:tc>
          <w:tcPr>
            <w:tcW w:w="0" w:type="dxa"/>
            <w:noWrap/>
            <w:vAlign w:val="center"/>
            <w:hideMark/>
            <w:tcPrChange w:id="3352" w:author="Fan, Qi" w:date="2024-09-06T15:43:00Z">
              <w:tcPr>
                <w:tcW w:w="576" w:type="dxa"/>
                <w:noWrap/>
                <w:hideMark/>
              </w:tcPr>
            </w:tcPrChange>
          </w:tcPr>
          <w:p w14:paraId="7B33940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53" w:author="Fan, Qi" w:date="2024-09-06T15:40:00Z"/>
                <w:rFonts w:ascii="Calibri" w:eastAsia="Times New Roman" w:hAnsi="Calibri" w:cs="Calibri"/>
                <w:color w:val="000000"/>
                <w:sz w:val="18"/>
                <w:szCs w:val="18"/>
                <w:rPrChange w:id="3354" w:author="Fan, Qi" w:date="2024-09-06T15:40:00Z">
                  <w:rPr>
                    <w:ins w:id="3355" w:author="Fan, Qi" w:date="2024-09-06T15:40:00Z"/>
                    <w:rFonts w:ascii="Calibri" w:eastAsia="Times New Roman" w:hAnsi="Calibri" w:cs="Calibri"/>
                    <w:color w:val="000000"/>
                  </w:rPr>
                </w:rPrChange>
              </w:rPr>
              <w:pPrChange w:id="335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357" w:author="Fan, Qi" w:date="2024-09-06T15:40:00Z">
              <w:r w:rsidRPr="00B278F3">
                <w:rPr>
                  <w:rFonts w:ascii="Calibri" w:eastAsia="Times New Roman" w:hAnsi="Calibri" w:cs="Calibri"/>
                  <w:color w:val="000000"/>
                  <w:sz w:val="18"/>
                  <w:szCs w:val="18"/>
                  <w:rPrChange w:id="3358" w:author="Fan, Qi" w:date="2024-09-06T15:40:00Z">
                    <w:rPr>
                      <w:rFonts w:ascii="Calibri" w:eastAsia="Times New Roman" w:hAnsi="Calibri" w:cs="Calibri"/>
                      <w:color w:val="000000"/>
                    </w:rPr>
                  </w:rPrChange>
                </w:rPr>
                <w:t>0.11</w:t>
              </w:r>
            </w:ins>
          </w:p>
        </w:tc>
        <w:tc>
          <w:tcPr>
            <w:tcW w:w="0" w:type="dxa"/>
            <w:noWrap/>
            <w:vAlign w:val="center"/>
            <w:hideMark/>
            <w:tcPrChange w:id="3359" w:author="Fan, Qi" w:date="2024-09-06T15:43:00Z">
              <w:tcPr>
                <w:tcW w:w="871" w:type="dxa"/>
                <w:noWrap/>
                <w:hideMark/>
              </w:tcPr>
            </w:tcPrChange>
          </w:tcPr>
          <w:p w14:paraId="04C2008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60" w:author="Fan, Qi" w:date="2024-09-06T15:40:00Z"/>
                <w:rFonts w:ascii="Calibri" w:eastAsia="Times New Roman" w:hAnsi="Calibri" w:cs="Calibri"/>
                <w:color w:val="000000"/>
                <w:sz w:val="18"/>
                <w:szCs w:val="18"/>
                <w:rPrChange w:id="3361" w:author="Fan, Qi" w:date="2024-09-06T15:40:00Z">
                  <w:rPr>
                    <w:ins w:id="3362" w:author="Fan, Qi" w:date="2024-09-06T15:40:00Z"/>
                    <w:rFonts w:ascii="Calibri" w:eastAsia="Times New Roman" w:hAnsi="Calibri" w:cs="Calibri"/>
                    <w:color w:val="000000"/>
                  </w:rPr>
                </w:rPrChange>
              </w:rPr>
              <w:pPrChange w:id="336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364" w:author="Fan, Qi" w:date="2024-09-06T15:40:00Z">
              <w:r w:rsidRPr="00B278F3">
                <w:rPr>
                  <w:rFonts w:ascii="Calibri" w:eastAsia="Times New Roman" w:hAnsi="Calibri" w:cs="Calibri"/>
                  <w:color w:val="000000"/>
                  <w:sz w:val="18"/>
                  <w:szCs w:val="18"/>
                  <w:rPrChange w:id="3365" w:author="Fan, Qi" w:date="2024-09-06T15:40:00Z">
                    <w:rPr>
                      <w:rFonts w:ascii="Calibri" w:eastAsia="Times New Roman" w:hAnsi="Calibri" w:cs="Calibri"/>
                      <w:color w:val="000000"/>
                    </w:rPr>
                  </w:rPrChange>
                </w:rPr>
                <w:t>0.44</w:t>
              </w:r>
            </w:ins>
          </w:p>
        </w:tc>
        <w:tc>
          <w:tcPr>
            <w:tcW w:w="0" w:type="dxa"/>
            <w:noWrap/>
            <w:vAlign w:val="center"/>
            <w:hideMark/>
            <w:tcPrChange w:id="3366" w:author="Fan, Qi" w:date="2024-09-06T15:43:00Z">
              <w:tcPr>
                <w:tcW w:w="826" w:type="dxa"/>
                <w:gridSpan w:val="2"/>
                <w:noWrap/>
                <w:hideMark/>
              </w:tcPr>
            </w:tcPrChange>
          </w:tcPr>
          <w:p w14:paraId="219AC87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367" w:author="Fan, Qi" w:date="2024-09-06T15:40:00Z"/>
                <w:rFonts w:ascii="Calibri" w:eastAsia="Times New Roman" w:hAnsi="Calibri" w:cs="Calibri"/>
                <w:color w:val="000000"/>
                <w:sz w:val="18"/>
                <w:szCs w:val="18"/>
                <w:rPrChange w:id="3368" w:author="Fan, Qi" w:date="2024-09-06T15:40:00Z">
                  <w:rPr>
                    <w:ins w:id="3369" w:author="Fan, Qi" w:date="2024-09-06T15:40:00Z"/>
                    <w:rFonts w:ascii="Calibri" w:eastAsia="Times New Roman" w:hAnsi="Calibri" w:cs="Calibri"/>
                    <w:color w:val="000000"/>
                  </w:rPr>
                </w:rPrChange>
              </w:rPr>
              <w:pPrChange w:id="337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371" w:author="Fan, Qi" w:date="2024-09-06T15:40:00Z">
              <w:r w:rsidRPr="00B278F3">
                <w:rPr>
                  <w:rFonts w:ascii="Calibri" w:eastAsia="Times New Roman" w:hAnsi="Calibri" w:cs="Calibri"/>
                  <w:color w:val="000000"/>
                  <w:sz w:val="18"/>
                  <w:szCs w:val="18"/>
                  <w:rPrChange w:id="3372" w:author="Fan, Qi" w:date="2024-09-06T15:40:00Z">
                    <w:rPr>
                      <w:rFonts w:ascii="Calibri" w:eastAsia="Times New Roman" w:hAnsi="Calibri" w:cs="Calibri"/>
                      <w:color w:val="000000"/>
                    </w:rPr>
                  </w:rPrChange>
                </w:rPr>
                <w:t>15.41</w:t>
              </w:r>
            </w:ins>
          </w:p>
        </w:tc>
      </w:tr>
      <w:tr w:rsidR="00B278F3" w:rsidRPr="00B278F3" w14:paraId="0CDEF2EA" w14:textId="77777777" w:rsidTr="00B278F3">
        <w:tblPrEx>
          <w:tblPrExChange w:id="3373"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3374" w:author="Fan, Qi" w:date="2024-09-06T15:40:00Z"/>
          <w:trPrChange w:id="3375"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3376" w:author="Fan, Qi" w:date="2024-09-06T15:43:00Z">
              <w:tcPr>
                <w:tcW w:w="552" w:type="dxa"/>
                <w:vMerge/>
                <w:hideMark/>
              </w:tcPr>
            </w:tcPrChange>
          </w:tcPr>
          <w:p w14:paraId="5512E3D7"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3377" w:author="Fan, Qi" w:date="2024-09-06T15:40:00Z"/>
                <w:rFonts w:ascii="Calibri" w:eastAsia="Times New Roman" w:hAnsi="Calibri" w:cs="Calibri"/>
                <w:color w:val="000000"/>
                <w:sz w:val="18"/>
                <w:szCs w:val="18"/>
                <w:rPrChange w:id="3378" w:author="Fan, Qi" w:date="2024-09-06T15:40:00Z">
                  <w:rPr>
                    <w:ins w:id="3379" w:author="Fan, Qi" w:date="2024-09-06T15:40:00Z"/>
                    <w:rFonts w:ascii="Calibri" w:eastAsia="Times New Roman" w:hAnsi="Calibri" w:cs="Calibri"/>
                    <w:color w:val="000000"/>
                  </w:rPr>
                </w:rPrChange>
              </w:rPr>
            </w:pPr>
          </w:p>
        </w:tc>
        <w:tc>
          <w:tcPr>
            <w:tcW w:w="0" w:type="dxa"/>
            <w:vMerge/>
            <w:vAlign w:val="center"/>
            <w:hideMark/>
            <w:tcPrChange w:id="3380" w:author="Fan, Qi" w:date="2024-09-06T15:43:00Z">
              <w:tcPr>
                <w:tcW w:w="554" w:type="dxa"/>
                <w:vMerge/>
                <w:hideMark/>
              </w:tcPr>
            </w:tcPrChange>
          </w:tcPr>
          <w:p w14:paraId="50BBA531"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3381" w:author="Fan, Qi" w:date="2024-09-06T15:40:00Z"/>
                <w:rFonts w:ascii="Calibri" w:eastAsia="Times New Roman" w:hAnsi="Calibri" w:cs="Calibri"/>
                <w:color w:val="000000"/>
                <w:sz w:val="18"/>
                <w:szCs w:val="18"/>
                <w:rPrChange w:id="3382" w:author="Fan, Qi" w:date="2024-09-06T15:40:00Z">
                  <w:rPr>
                    <w:ins w:id="3383" w:author="Fan, Qi" w:date="2024-09-06T15:40:00Z"/>
                    <w:rFonts w:ascii="Calibri" w:eastAsia="Times New Roman" w:hAnsi="Calibri" w:cs="Calibri"/>
                    <w:color w:val="000000"/>
                  </w:rPr>
                </w:rPrChange>
              </w:rPr>
            </w:pPr>
          </w:p>
        </w:tc>
        <w:tc>
          <w:tcPr>
            <w:tcW w:w="0" w:type="dxa"/>
            <w:noWrap/>
            <w:vAlign w:val="center"/>
            <w:hideMark/>
            <w:tcPrChange w:id="3384" w:author="Fan, Qi" w:date="2024-09-06T15:43:00Z">
              <w:tcPr>
                <w:tcW w:w="703" w:type="dxa"/>
                <w:noWrap/>
                <w:hideMark/>
              </w:tcPr>
            </w:tcPrChange>
          </w:tcPr>
          <w:p w14:paraId="49BD2CD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385" w:author="Fan, Qi" w:date="2024-09-06T15:40:00Z"/>
                <w:rFonts w:ascii="Calibri" w:eastAsia="Times New Roman" w:hAnsi="Calibri" w:cs="Calibri"/>
                <w:color w:val="000000"/>
                <w:sz w:val="18"/>
                <w:szCs w:val="18"/>
                <w:rPrChange w:id="3386" w:author="Fan, Qi" w:date="2024-09-06T15:40:00Z">
                  <w:rPr>
                    <w:ins w:id="3387" w:author="Fan, Qi" w:date="2024-09-06T15:40:00Z"/>
                    <w:rFonts w:ascii="Calibri" w:eastAsia="Times New Roman" w:hAnsi="Calibri" w:cs="Calibri"/>
                    <w:color w:val="000000"/>
                  </w:rPr>
                </w:rPrChange>
              </w:rPr>
              <w:pPrChange w:id="3388" w:author="Fan, Qi" w:date="2024-09-06T15:43:00Z">
                <w:pPr>
                  <w:cnfStyle w:val="000000100000" w:firstRow="0" w:lastRow="0" w:firstColumn="0" w:lastColumn="0" w:oddVBand="0" w:evenVBand="0" w:oddHBand="1" w:evenHBand="0" w:firstRowFirstColumn="0" w:firstRowLastColumn="0" w:lastRowFirstColumn="0" w:lastRowLastColumn="0"/>
                </w:pPr>
              </w:pPrChange>
            </w:pPr>
            <w:ins w:id="3389" w:author="Fan, Qi" w:date="2024-09-06T15:40:00Z">
              <w:r w:rsidRPr="00B278F3">
                <w:rPr>
                  <w:rFonts w:ascii="Calibri" w:eastAsia="Times New Roman" w:hAnsi="Calibri" w:cs="Calibri"/>
                  <w:color w:val="000000"/>
                  <w:sz w:val="18"/>
                  <w:szCs w:val="18"/>
                  <w:rPrChange w:id="3390" w:author="Fan, Qi" w:date="2024-09-06T15:40:00Z">
                    <w:rPr>
                      <w:rFonts w:ascii="Calibri" w:eastAsia="Times New Roman" w:hAnsi="Calibri" w:cs="Calibri"/>
                      <w:color w:val="000000"/>
                    </w:rPr>
                  </w:rPrChange>
                </w:rPr>
                <w:t>Ca</w:t>
              </w:r>
            </w:ins>
          </w:p>
        </w:tc>
        <w:tc>
          <w:tcPr>
            <w:tcW w:w="0" w:type="dxa"/>
            <w:noWrap/>
            <w:vAlign w:val="center"/>
            <w:hideMark/>
            <w:tcPrChange w:id="3391" w:author="Fan, Qi" w:date="2024-09-06T15:43:00Z">
              <w:tcPr>
                <w:tcW w:w="595" w:type="dxa"/>
                <w:noWrap/>
                <w:hideMark/>
              </w:tcPr>
            </w:tcPrChange>
          </w:tcPr>
          <w:p w14:paraId="796DADA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392" w:author="Fan, Qi" w:date="2024-09-06T15:40:00Z"/>
                <w:rFonts w:ascii="Calibri" w:eastAsia="Times New Roman" w:hAnsi="Calibri" w:cs="Calibri"/>
                <w:color w:val="000000"/>
                <w:sz w:val="18"/>
                <w:szCs w:val="18"/>
                <w:rPrChange w:id="3393" w:author="Fan, Qi" w:date="2024-09-06T15:40:00Z">
                  <w:rPr>
                    <w:ins w:id="3394" w:author="Fan, Qi" w:date="2024-09-06T15:40:00Z"/>
                    <w:rFonts w:ascii="Calibri" w:eastAsia="Times New Roman" w:hAnsi="Calibri" w:cs="Calibri"/>
                    <w:color w:val="000000"/>
                  </w:rPr>
                </w:rPrChange>
              </w:rPr>
              <w:pPrChange w:id="339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396" w:author="Fan, Qi" w:date="2024-09-06T15:40:00Z">
              <w:r w:rsidRPr="00B278F3">
                <w:rPr>
                  <w:rFonts w:ascii="Calibri" w:eastAsia="Times New Roman" w:hAnsi="Calibri" w:cs="Calibri"/>
                  <w:color w:val="000000"/>
                  <w:sz w:val="18"/>
                  <w:szCs w:val="18"/>
                  <w:rPrChange w:id="3397" w:author="Fan, Qi" w:date="2024-09-06T15:40:00Z">
                    <w:rPr>
                      <w:rFonts w:ascii="Calibri" w:eastAsia="Times New Roman" w:hAnsi="Calibri" w:cs="Calibri"/>
                      <w:color w:val="000000"/>
                    </w:rPr>
                  </w:rPrChange>
                </w:rPr>
                <w:t>15.61</w:t>
              </w:r>
            </w:ins>
          </w:p>
        </w:tc>
        <w:tc>
          <w:tcPr>
            <w:tcW w:w="0" w:type="dxa"/>
            <w:noWrap/>
            <w:vAlign w:val="center"/>
            <w:hideMark/>
            <w:tcPrChange w:id="3398" w:author="Fan, Qi" w:date="2024-09-06T15:43:00Z">
              <w:tcPr>
                <w:tcW w:w="614" w:type="dxa"/>
                <w:noWrap/>
                <w:hideMark/>
              </w:tcPr>
            </w:tcPrChange>
          </w:tcPr>
          <w:p w14:paraId="7FAC14C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399" w:author="Fan, Qi" w:date="2024-09-06T15:40:00Z"/>
                <w:rFonts w:ascii="Calibri" w:eastAsia="Times New Roman" w:hAnsi="Calibri" w:cs="Calibri"/>
                <w:color w:val="000000"/>
                <w:sz w:val="18"/>
                <w:szCs w:val="18"/>
                <w:rPrChange w:id="3400" w:author="Fan, Qi" w:date="2024-09-06T15:40:00Z">
                  <w:rPr>
                    <w:ins w:id="3401" w:author="Fan, Qi" w:date="2024-09-06T15:40:00Z"/>
                    <w:rFonts w:ascii="Calibri" w:eastAsia="Times New Roman" w:hAnsi="Calibri" w:cs="Calibri"/>
                    <w:color w:val="000000"/>
                  </w:rPr>
                </w:rPrChange>
              </w:rPr>
              <w:pPrChange w:id="340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403" w:author="Fan, Qi" w:date="2024-09-06T15:40:00Z">
              <w:r w:rsidRPr="00B278F3">
                <w:rPr>
                  <w:rFonts w:ascii="Calibri" w:eastAsia="Times New Roman" w:hAnsi="Calibri" w:cs="Calibri"/>
                  <w:color w:val="000000"/>
                  <w:sz w:val="18"/>
                  <w:szCs w:val="18"/>
                  <w:rPrChange w:id="3404" w:author="Fan, Qi" w:date="2024-09-06T15:40:00Z">
                    <w:rPr>
                      <w:rFonts w:ascii="Calibri" w:eastAsia="Times New Roman" w:hAnsi="Calibri" w:cs="Calibri"/>
                      <w:color w:val="000000"/>
                    </w:rPr>
                  </w:rPrChange>
                </w:rPr>
                <w:t>5.88</w:t>
              </w:r>
            </w:ins>
          </w:p>
        </w:tc>
        <w:tc>
          <w:tcPr>
            <w:tcW w:w="0" w:type="dxa"/>
            <w:noWrap/>
            <w:vAlign w:val="center"/>
            <w:hideMark/>
            <w:tcPrChange w:id="3405" w:author="Fan, Qi" w:date="2024-09-06T15:43:00Z">
              <w:tcPr>
                <w:tcW w:w="930" w:type="dxa"/>
                <w:noWrap/>
                <w:hideMark/>
              </w:tcPr>
            </w:tcPrChange>
          </w:tcPr>
          <w:p w14:paraId="07A5A47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406" w:author="Fan, Qi" w:date="2024-09-06T15:40:00Z"/>
                <w:rFonts w:ascii="Calibri" w:eastAsia="Times New Roman" w:hAnsi="Calibri" w:cs="Calibri"/>
                <w:color w:val="000000"/>
                <w:sz w:val="18"/>
                <w:szCs w:val="18"/>
                <w:rPrChange w:id="3407" w:author="Fan, Qi" w:date="2024-09-06T15:40:00Z">
                  <w:rPr>
                    <w:ins w:id="3408" w:author="Fan, Qi" w:date="2024-09-06T15:40:00Z"/>
                    <w:rFonts w:ascii="Calibri" w:eastAsia="Times New Roman" w:hAnsi="Calibri" w:cs="Calibri"/>
                    <w:color w:val="000000"/>
                  </w:rPr>
                </w:rPrChange>
              </w:rPr>
              <w:pPrChange w:id="340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410" w:author="Fan, Qi" w:date="2024-09-06T15:40:00Z">
              <w:r w:rsidRPr="00B278F3">
                <w:rPr>
                  <w:rFonts w:ascii="Calibri" w:eastAsia="Times New Roman" w:hAnsi="Calibri" w:cs="Calibri"/>
                  <w:color w:val="000000"/>
                  <w:sz w:val="18"/>
                  <w:szCs w:val="18"/>
                  <w:rPrChange w:id="3411" w:author="Fan, Qi" w:date="2024-09-06T15:40:00Z">
                    <w:rPr>
                      <w:rFonts w:ascii="Calibri" w:eastAsia="Times New Roman" w:hAnsi="Calibri" w:cs="Calibri"/>
                      <w:color w:val="000000"/>
                    </w:rPr>
                  </w:rPrChange>
                </w:rPr>
                <w:t>0.7</w:t>
              </w:r>
            </w:ins>
          </w:p>
        </w:tc>
        <w:tc>
          <w:tcPr>
            <w:tcW w:w="0" w:type="dxa"/>
            <w:noWrap/>
            <w:vAlign w:val="center"/>
            <w:hideMark/>
            <w:tcPrChange w:id="3412" w:author="Fan, Qi" w:date="2024-09-06T15:43:00Z">
              <w:tcPr>
                <w:tcW w:w="881" w:type="dxa"/>
                <w:gridSpan w:val="2"/>
                <w:noWrap/>
                <w:hideMark/>
              </w:tcPr>
            </w:tcPrChange>
          </w:tcPr>
          <w:p w14:paraId="78A2DCB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413" w:author="Fan, Qi" w:date="2024-09-06T15:40:00Z"/>
                <w:rFonts w:ascii="Calibri" w:eastAsia="Times New Roman" w:hAnsi="Calibri" w:cs="Calibri"/>
                <w:color w:val="000000"/>
                <w:sz w:val="18"/>
                <w:szCs w:val="18"/>
                <w:rPrChange w:id="3414" w:author="Fan, Qi" w:date="2024-09-06T15:40:00Z">
                  <w:rPr>
                    <w:ins w:id="3415" w:author="Fan, Qi" w:date="2024-09-06T15:40:00Z"/>
                    <w:rFonts w:ascii="Calibri" w:eastAsia="Times New Roman" w:hAnsi="Calibri" w:cs="Calibri"/>
                    <w:color w:val="000000"/>
                  </w:rPr>
                </w:rPrChange>
              </w:rPr>
              <w:pPrChange w:id="341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417" w:author="Fan, Qi" w:date="2024-09-06T15:40:00Z">
              <w:r w:rsidRPr="00B278F3">
                <w:rPr>
                  <w:rFonts w:ascii="Calibri" w:eastAsia="Times New Roman" w:hAnsi="Calibri" w:cs="Calibri"/>
                  <w:color w:val="000000"/>
                  <w:sz w:val="18"/>
                  <w:szCs w:val="18"/>
                  <w:rPrChange w:id="3418" w:author="Fan, Qi" w:date="2024-09-06T15:40:00Z">
                    <w:rPr>
                      <w:rFonts w:ascii="Calibri" w:eastAsia="Times New Roman" w:hAnsi="Calibri" w:cs="Calibri"/>
                      <w:color w:val="000000"/>
                    </w:rPr>
                  </w:rPrChange>
                </w:rPr>
                <w:t>3.05</w:t>
              </w:r>
            </w:ins>
          </w:p>
        </w:tc>
        <w:tc>
          <w:tcPr>
            <w:tcW w:w="0" w:type="dxa"/>
            <w:vMerge/>
            <w:vAlign w:val="center"/>
            <w:hideMark/>
            <w:tcPrChange w:id="3419" w:author="Fan, Qi" w:date="2024-09-06T15:43:00Z">
              <w:tcPr>
                <w:tcW w:w="553" w:type="dxa"/>
                <w:vMerge/>
                <w:hideMark/>
              </w:tcPr>
            </w:tcPrChange>
          </w:tcPr>
          <w:p w14:paraId="1AFA4BD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420" w:author="Fan, Qi" w:date="2024-09-06T15:40:00Z"/>
                <w:rFonts w:ascii="Calibri" w:eastAsia="Times New Roman" w:hAnsi="Calibri" w:cs="Calibri"/>
                <w:color w:val="000000"/>
                <w:sz w:val="18"/>
                <w:szCs w:val="18"/>
                <w:rPrChange w:id="3421" w:author="Fan, Qi" w:date="2024-09-06T15:40:00Z">
                  <w:rPr>
                    <w:ins w:id="3422" w:author="Fan, Qi" w:date="2024-09-06T15:40:00Z"/>
                    <w:rFonts w:ascii="Calibri" w:eastAsia="Times New Roman" w:hAnsi="Calibri" w:cs="Calibri"/>
                    <w:color w:val="000000"/>
                  </w:rPr>
                </w:rPrChange>
              </w:rPr>
              <w:pPrChange w:id="3423"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3424" w:author="Fan, Qi" w:date="2024-09-06T15:43:00Z">
              <w:tcPr>
                <w:tcW w:w="554" w:type="dxa"/>
                <w:vMerge/>
                <w:hideMark/>
              </w:tcPr>
            </w:tcPrChange>
          </w:tcPr>
          <w:p w14:paraId="0F3D795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425" w:author="Fan, Qi" w:date="2024-09-06T15:40:00Z"/>
                <w:rFonts w:ascii="Calibri" w:eastAsia="Times New Roman" w:hAnsi="Calibri" w:cs="Calibri"/>
                <w:color w:val="000000"/>
                <w:sz w:val="18"/>
                <w:szCs w:val="18"/>
                <w:rPrChange w:id="3426" w:author="Fan, Qi" w:date="2024-09-06T15:40:00Z">
                  <w:rPr>
                    <w:ins w:id="3427" w:author="Fan, Qi" w:date="2024-09-06T15:40:00Z"/>
                    <w:rFonts w:ascii="Calibri" w:eastAsia="Times New Roman" w:hAnsi="Calibri" w:cs="Calibri"/>
                    <w:color w:val="000000"/>
                  </w:rPr>
                </w:rPrChange>
              </w:rPr>
              <w:pPrChange w:id="3428"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3429" w:author="Fan, Qi" w:date="2024-09-06T15:43:00Z">
              <w:tcPr>
                <w:tcW w:w="703" w:type="dxa"/>
                <w:noWrap/>
                <w:hideMark/>
              </w:tcPr>
            </w:tcPrChange>
          </w:tcPr>
          <w:p w14:paraId="4465A5F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430" w:author="Fan, Qi" w:date="2024-09-06T15:40:00Z"/>
                <w:rFonts w:ascii="Calibri" w:eastAsia="Times New Roman" w:hAnsi="Calibri" w:cs="Calibri"/>
                <w:color w:val="000000"/>
                <w:sz w:val="18"/>
                <w:szCs w:val="18"/>
                <w:rPrChange w:id="3431" w:author="Fan, Qi" w:date="2024-09-06T15:40:00Z">
                  <w:rPr>
                    <w:ins w:id="3432" w:author="Fan, Qi" w:date="2024-09-06T15:40:00Z"/>
                    <w:rFonts w:ascii="Calibri" w:eastAsia="Times New Roman" w:hAnsi="Calibri" w:cs="Calibri"/>
                    <w:color w:val="000000"/>
                  </w:rPr>
                </w:rPrChange>
              </w:rPr>
              <w:pPrChange w:id="3433" w:author="Fan, Qi" w:date="2024-09-06T15:43:00Z">
                <w:pPr>
                  <w:cnfStyle w:val="000000100000" w:firstRow="0" w:lastRow="0" w:firstColumn="0" w:lastColumn="0" w:oddVBand="0" w:evenVBand="0" w:oddHBand="1" w:evenHBand="0" w:firstRowFirstColumn="0" w:firstRowLastColumn="0" w:lastRowFirstColumn="0" w:lastRowLastColumn="0"/>
                </w:pPr>
              </w:pPrChange>
            </w:pPr>
            <w:ins w:id="3434" w:author="Fan, Qi" w:date="2024-09-06T15:40:00Z">
              <w:r w:rsidRPr="00B278F3">
                <w:rPr>
                  <w:rFonts w:ascii="Calibri" w:eastAsia="Times New Roman" w:hAnsi="Calibri" w:cs="Calibri"/>
                  <w:color w:val="000000"/>
                  <w:sz w:val="18"/>
                  <w:szCs w:val="18"/>
                  <w:rPrChange w:id="3435" w:author="Fan, Qi" w:date="2024-09-06T15:40:00Z">
                    <w:rPr>
                      <w:rFonts w:ascii="Calibri" w:eastAsia="Times New Roman" w:hAnsi="Calibri" w:cs="Calibri"/>
                      <w:color w:val="000000"/>
                    </w:rPr>
                  </w:rPrChange>
                </w:rPr>
                <w:t>Ca</w:t>
              </w:r>
            </w:ins>
          </w:p>
        </w:tc>
        <w:tc>
          <w:tcPr>
            <w:tcW w:w="0" w:type="dxa"/>
            <w:noWrap/>
            <w:vAlign w:val="center"/>
            <w:hideMark/>
            <w:tcPrChange w:id="3436" w:author="Fan, Qi" w:date="2024-09-06T15:43:00Z">
              <w:tcPr>
                <w:tcW w:w="558" w:type="dxa"/>
                <w:noWrap/>
                <w:hideMark/>
              </w:tcPr>
            </w:tcPrChange>
          </w:tcPr>
          <w:p w14:paraId="0A9D1C5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437" w:author="Fan, Qi" w:date="2024-09-06T15:40:00Z"/>
                <w:rFonts w:ascii="Calibri" w:eastAsia="Times New Roman" w:hAnsi="Calibri" w:cs="Calibri"/>
                <w:color w:val="000000"/>
                <w:sz w:val="18"/>
                <w:szCs w:val="18"/>
                <w:rPrChange w:id="3438" w:author="Fan, Qi" w:date="2024-09-06T15:40:00Z">
                  <w:rPr>
                    <w:ins w:id="3439" w:author="Fan, Qi" w:date="2024-09-06T15:40:00Z"/>
                    <w:rFonts w:ascii="Calibri" w:eastAsia="Times New Roman" w:hAnsi="Calibri" w:cs="Calibri"/>
                    <w:color w:val="000000"/>
                  </w:rPr>
                </w:rPrChange>
              </w:rPr>
              <w:pPrChange w:id="344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441" w:author="Fan, Qi" w:date="2024-09-06T15:40:00Z">
              <w:r w:rsidRPr="00B278F3">
                <w:rPr>
                  <w:rFonts w:ascii="Calibri" w:eastAsia="Times New Roman" w:hAnsi="Calibri" w:cs="Calibri"/>
                  <w:color w:val="000000"/>
                  <w:sz w:val="18"/>
                  <w:szCs w:val="18"/>
                  <w:rPrChange w:id="3442" w:author="Fan, Qi" w:date="2024-09-06T15:40:00Z">
                    <w:rPr>
                      <w:rFonts w:ascii="Calibri" w:eastAsia="Times New Roman" w:hAnsi="Calibri" w:cs="Calibri"/>
                      <w:color w:val="000000"/>
                    </w:rPr>
                  </w:rPrChange>
                </w:rPr>
                <w:t>17.16</w:t>
              </w:r>
            </w:ins>
          </w:p>
        </w:tc>
        <w:tc>
          <w:tcPr>
            <w:tcW w:w="0" w:type="dxa"/>
            <w:noWrap/>
            <w:vAlign w:val="center"/>
            <w:hideMark/>
            <w:tcPrChange w:id="3443" w:author="Fan, Qi" w:date="2024-09-06T15:43:00Z">
              <w:tcPr>
                <w:tcW w:w="576" w:type="dxa"/>
                <w:noWrap/>
                <w:hideMark/>
              </w:tcPr>
            </w:tcPrChange>
          </w:tcPr>
          <w:p w14:paraId="48554278"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444" w:author="Fan, Qi" w:date="2024-09-06T15:40:00Z"/>
                <w:rFonts w:ascii="Calibri" w:eastAsia="Times New Roman" w:hAnsi="Calibri" w:cs="Calibri"/>
                <w:color w:val="000000"/>
                <w:sz w:val="18"/>
                <w:szCs w:val="18"/>
                <w:rPrChange w:id="3445" w:author="Fan, Qi" w:date="2024-09-06T15:40:00Z">
                  <w:rPr>
                    <w:ins w:id="3446" w:author="Fan, Qi" w:date="2024-09-06T15:40:00Z"/>
                    <w:rFonts w:ascii="Calibri" w:eastAsia="Times New Roman" w:hAnsi="Calibri" w:cs="Calibri"/>
                    <w:color w:val="000000"/>
                  </w:rPr>
                </w:rPrChange>
              </w:rPr>
              <w:pPrChange w:id="344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448" w:author="Fan, Qi" w:date="2024-09-06T15:40:00Z">
              <w:r w:rsidRPr="00B278F3">
                <w:rPr>
                  <w:rFonts w:ascii="Calibri" w:eastAsia="Times New Roman" w:hAnsi="Calibri" w:cs="Calibri"/>
                  <w:color w:val="000000"/>
                  <w:sz w:val="18"/>
                  <w:szCs w:val="18"/>
                  <w:rPrChange w:id="3449" w:author="Fan, Qi" w:date="2024-09-06T15:40:00Z">
                    <w:rPr>
                      <w:rFonts w:ascii="Calibri" w:eastAsia="Times New Roman" w:hAnsi="Calibri" w:cs="Calibri"/>
                      <w:color w:val="000000"/>
                    </w:rPr>
                  </w:rPrChange>
                </w:rPr>
                <w:t>7.15</w:t>
              </w:r>
            </w:ins>
          </w:p>
        </w:tc>
        <w:tc>
          <w:tcPr>
            <w:tcW w:w="0" w:type="dxa"/>
            <w:noWrap/>
            <w:vAlign w:val="center"/>
            <w:hideMark/>
            <w:tcPrChange w:id="3450" w:author="Fan, Qi" w:date="2024-09-06T15:43:00Z">
              <w:tcPr>
                <w:tcW w:w="871" w:type="dxa"/>
                <w:noWrap/>
                <w:hideMark/>
              </w:tcPr>
            </w:tcPrChange>
          </w:tcPr>
          <w:p w14:paraId="09E3E20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451" w:author="Fan, Qi" w:date="2024-09-06T15:40:00Z"/>
                <w:rFonts w:ascii="Calibri" w:eastAsia="Times New Roman" w:hAnsi="Calibri" w:cs="Calibri"/>
                <w:color w:val="000000"/>
                <w:sz w:val="18"/>
                <w:szCs w:val="18"/>
                <w:rPrChange w:id="3452" w:author="Fan, Qi" w:date="2024-09-06T15:40:00Z">
                  <w:rPr>
                    <w:ins w:id="3453" w:author="Fan, Qi" w:date="2024-09-06T15:40:00Z"/>
                    <w:rFonts w:ascii="Calibri" w:eastAsia="Times New Roman" w:hAnsi="Calibri" w:cs="Calibri"/>
                    <w:color w:val="000000"/>
                  </w:rPr>
                </w:rPrChange>
              </w:rPr>
              <w:pPrChange w:id="345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455" w:author="Fan, Qi" w:date="2024-09-06T15:40:00Z">
              <w:r w:rsidRPr="00B278F3">
                <w:rPr>
                  <w:rFonts w:ascii="Calibri" w:eastAsia="Times New Roman" w:hAnsi="Calibri" w:cs="Calibri"/>
                  <w:color w:val="000000"/>
                  <w:sz w:val="18"/>
                  <w:szCs w:val="18"/>
                  <w:rPrChange w:id="3456" w:author="Fan, Qi" w:date="2024-09-06T15:40:00Z">
                    <w:rPr>
                      <w:rFonts w:ascii="Calibri" w:eastAsia="Times New Roman" w:hAnsi="Calibri" w:cs="Calibri"/>
                      <w:color w:val="000000"/>
                    </w:rPr>
                  </w:rPrChange>
                </w:rPr>
                <w:t>0.67</w:t>
              </w:r>
            </w:ins>
          </w:p>
        </w:tc>
        <w:tc>
          <w:tcPr>
            <w:tcW w:w="0" w:type="dxa"/>
            <w:noWrap/>
            <w:vAlign w:val="center"/>
            <w:hideMark/>
            <w:tcPrChange w:id="3457" w:author="Fan, Qi" w:date="2024-09-06T15:43:00Z">
              <w:tcPr>
                <w:tcW w:w="826" w:type="dxa"/>
                <w:gridSpan w:val="2"/>
                <w:noWrap/>
                <w:hideMark/>
              </w:tcPr>
            </w:tcPrChange>
          </w:tcPr>
          <w:p w14:paraId="066286E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458" w:author="Fan, Qi" w:date="2024-09-06T15:40:00Z"/>
                <w:rFonts w:ascii="Calibri" w:eastAsia="Times New Roman" w:hAnsi="Calibri" w:cs="Calibri"/>
                <w:color w:val="000000"/>
                <w:sz w:val="18"/>
                <w:szCs w:val="18"/>
                <w:rPrChange w:id="3459" w:author="Fan, Qi" w:date="2024-09-06T15:40:00Z">
                  <w:rPr>
                    <w:ins w:id="3460" w:author="Fan, Qi" w:date="2024-09-06T15:40:00Z"/>
                    <w:rFonts w:ascii="Calibri" w:eastAsia="Times New Roman" w:hAnsi="Calibri" w:cs="Calibri"/>
                    <w:color w:val="000000"/>
                  </w:rPr>
                </w:rPrChange>
              </w:rPr>
              <w:pPrChange w:id="3461"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462" w:author="Fan, Qi" w:date="2024-09-06T15:40:00Z">
              <w:r w:rsidRPr="00B278F3">
                <w:rPr>
                  <w:rFonts w:ascii="Calibri" w:eastAsia="Times New Roman" w:hAnsi="Calibri" w:cs="Calibri"/>
                  <w:color w:val="000000"/>
                  <w:sz w:val="18"/>
                  <w:szCs w:val="18"/>
                  <w:rPrChange w:id="3463" w:author="Fan, Qi" w:date="2024-09-06T15:40:00Z">
                    <w:rPr>
                      <w:rFonts w:ascii="Calibri" w:eastAsia="Times New Roman" w:hAnsi="Calibri" w:cs="Calibri"/>
                      <w:color w:val="000000"/>
                    </w:rPr>
                  </w:rPrChange>
                </w:rPr>
                <w:t>3.1</w:t>
              </w:r>
            </w:ins>
          </w:p>
        </w:tc>
      </w:tr>
      <w:tr w:rsidR="00B278F3" w:rsidRPr="00B278F3" w14:paraId="4B45FC94" w14:textId="77777777" w:rsidTr="00B278F3">
        <w:tblPrEx>
          <w:tblPrExChange w:id="3464" w:author="Fan, Qi" w:date="2024-09-06T15:43:00Z">
            <w:tblPrEx>
              <w:tblCellMar>
                <w:left w:w="108" w:type="dxa"/>
                <w:right w:w="108" w:type="dxa"/>
              </w:tblCellMar>
            </w:tblPrEx>
          </w:tblPrExChange>
        </w:tblPrEx>
        <w:trPr>
          <w:trHeight w:val="242"/>
          <w:jc w:val="center"/>
          <w:ins w:id="3465" w:author="Fan, Qi" w:date="2024-09-06T15:40:00Z"/>
          <w:trPrChange w:id="3466"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3467" w:author="Fan, Qi" w:date="2024-09-06T15:43:00Z">
              <w:tcPr>
                <w:tcW w:w="552" w:type="dxa"/>
                <w:vMerge w:val="restart"/>
                <w:noWrap/>
                <w:hideMark/>
              </w:tcPr>
            </w:tcPrChange>
          </w:tcPr>
          <w:p w14:paraId="6019B30D" w14:textId="77777777" w:rsidR="00B278F3" w:rsidRPr="00B278F3" w:rsidRDefault="00B278F3" w:rsidP="00B278F3">
            <w:pPr>
              <w:jc w:val="center"/>
              <w:rPr>
                <w:ins w:id="3468" w:author="Fan, Qi" w:date="2024-09-06T15:40:00Z"/>
                <w:rFonts w:ascii="Calibri" w:eastAsia="Times New Roman" w:hAnsi="Calibri" w:cs="Calibri"/>
                <w:color w:val="000000"/>
                <w:sz w:val="18"/>
                <w:szCs w:val="18"/>
                <w:rPrChange w:id="3469" w:author="Fan, Qi" w:date="2024-09-06T15:40:00Z">
                  <w:rPr>
                    <w:ins w:id="3470" w:author="Fan, Qi" w:date="2024-09-06T15:40:00Z"/>
                    <w:rFonts w:ascii="Calibri" w:eastAsia="Times New Roman" w:hAnsi="Calibri" w:cs="Calibri"/>
                    <w:color w:val="000000"/>
                  </w:rPr>
                </w:rPrChange>
              </w:rPr>
            </w:pPr>
            <w:ins w:id="3471" w:author="Fan, Qi" w:date="2024-09-06T15:40:00Z">
              <w:r w:rsidRPr="00B278F3">
                <w:rPr>
                  <w:rFonts w:ascii="Calibri" w:eastAsia="Times New Roman" w:hAnsi="Calibri" w:cs="Calibri"/>
                  <w:color w:val="000000"/>
                  <w:sz w:val="18"/>
                  <w:szCs w:val="18"/>
                  <w:rPrChange w:id="3472" w:author="Fan, Qi" w:date="2024-09-06T15:40:00Z">
                    <w:rPr>
                      <w:rFonts w:ascii="Calibri" w:eastAsia="Times New Roman" w:hAnsi="Calibri" w:cs="Calibri"/>
                      <w:color w:val="000000"/>
                    </w:rPr>
                  </w:rPrChange>
                </w:rPr>
                <w:t>75</w:t>
              </w:r>
            </w:ins>
          </w:p>
        </w:tc>
        <w:tc>
          <w:tcPr>
            <w:tcW w:w="0" w:type="dxa"/>
            <w:vMerge w:val="restart"/>
            <w:noWrap/>
            <w:vAlign w:val="center"/>
            <w:hideMark/>
            <w:tcPrChange w:id="3473" w:author="Fan, Qi" w:date="2024-09-06T15:43:00Z">
              <w:tcPr>
                <w:tcW w:w="554" w:type="dxa"/>
                <w:vMerge w:val="restart"/>
                <w:noWrap/>
                <w:hideMark/>
              </w:tcPr>
            </w:tcPrChange>
          </w:tcPr>
          <w:p w14:paraId="54F6F4D4" w14:textId="77777777" w:rsidR="00B278F3" w:rsidRPr="00B278F3" w:rsidRDefault="00B278F3" w:rsidP="00B278F3">
            <w:pPr>
              <w:jc w:val="center"/>
              <w:cnfStyle w:val="000000000000" w:firstRow="0" w:lastRow="0" w:firstColumn="0" w:lastColumn="0" w:oddVBand="0" w:evenVBand="0" w:oddHBand="0" w:evenHBand="0" w:firstRowFirstColumn="0" w:firstRowLastColumn="0" w:lastRowFirstColumn="0" w:lastRowLastColumn="0"/>
              <w:rPr>
                <w:ins w:id="3474" w:author="Fan, Qi" w:date="2024-09-06T15:40:00Z"/>
                <w:rFonts w:ascii="Calibri" w:eastAsia="Times New Roman" w:hAnsi="Calibri" w:cs="Calibri"/>
                <w:b/>
                <w:bCs/>
                <w:color w:val="000000"/>
                <w:sz w:val="18"/>
                <w:szCs w:val="18"/>
                <w:rPrChange w:id="3475" w:author="Fan, Qi" w:date="2024-09-06T15:42:00Z">
                  <w:rPr>
                    <w:ins w:id="3476" w:author="Fan, Qi" w:date="2024-09-06T15:40:00Z"/>
                    <w:rFonts w:ascii="Calibri" w:eastAsia="Times New Roman" w:hAnsi="Calibri" w:cs="Calibri"/>
                    <w:color w:val="000000"/>
                  </w:rPr>
                </w:rPrChange>
              </w:rPr>
            </w:pPr>
            <w:ins w:id="3477" w:author="Fan, Qi" w:date="2024-09-06T15:40:00Z">
              <w:r w:rsidRPr="00B278F3">
                <w:rPr>
                  <w:rFonts w:ascii="Calibri" w:eastAsia="Times New Roman" w:hAnsi="Calibri" w:cs="Calibri"/>
                  <w:b/>
                  <w:bCs/>
                  <w:color w:val="000000"/>
                  <w:sz w:val="18"/>
                  <w:szCs w:val="18"/>
                  <w:rPrChange w:id="3478" w:author="Fan, Qi" w:date="2024-09-06T15:42:00Z">
                    <w:rPr>
                      <w:rFonts w:ascii="Calibri" w:eastAsia="Times New Roman" w:hAnsi="Calibri" w:cs="Calibri"/>
                      <w:color w:val="000000"/>
                    </w:rPr>
                  </w:rPrChange>
                </w:rPr>
                <w:t>78.1</w:t>
              </w:r>
            </w:ins>
          </w:p>
        </w:tc>
        <w:tc>
          <w:tcPr>
            <w:tcW w:w="0" w:type="dxa"/>
            <w:noWrap/>
            <w:vAlign w:val="center"/>
            <w:hideMark/>
            <w:tcPrChange w:id="3479" w:author="Fan, Qi" w:date="2024-09-06T15:43:00Z">
              <w:tcPr>
                <w:tcW w:w="703" w:type="dxa"/>
                <w:noWrap/>
                <w:hideMark/>
              </w:tcPr>
            </w:tcPrChange>
          </w:tcPr>
          <w:p w14:paraId="211B539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480" w:author="Fan, Qi" w:date="2024-09-06T15:40:00Z"/>
                <w:rFonts w:ascii="Calibri" w:eastAsia="Times New Roman" w:hAnsi="Calibri" w:cs="Calibri"/>
                <w:color w:val="000000"/>
                <w:sz w:val="18"/>
                <w:szCs w:val="18"/>
                <w:rPrChange w:id="3481" w:author="Fan, Qi" w:date="2024-09-06T15:40:00Z">
                  <w:rPr>
                    <w:ins w:id="3482" w:author="Fan, Qi" w:date="2024-09-06T15:40:00Z"/>
                    <w:rFonts w:ascii="Calibri" w:eastAsia="Times New Roman" w:hAnsi="Calibri" w:cs="Calibri"/>
                    <w:color w:val="000000"/>
                  </w:rPr>
                </w:rPrChange>
              </w:rPr>
              <w:pPrChange w:id="3483" w:author="Fan, Qi" w:date="2024-09-06T15:43:00Z">
                <w:pPr>
                  <w:cnfStyle w:val="000000000000" w:firstRow="0" w:lastRow="0" w:firstColumn="0" w:lastColumn="0" w:oddVBand="0" w:evenVBand="0" w:oddHBand="0" w:evenHBand="0" w:firstRowFirstColumn="0" w:firstRowLastColumn="0" w:lastRowFirstColumn="0" w:lastRowLastColumn="0"/>
                </w:pPr>
              </w:pPrChange>
            </w:pPr>
            <w:ins w:id="3484" w:author="Fan, Qi" w:date="2024-09-06T15:40:00Z">
              <w:r w:rsidRPr="00B278F3">
                <w:rPr>
                  <w:rFonts w:ascii="Calibri" w:eastAsia="Times New Roman" w:hAnsi="Calibri" w:cs="Calibri"/>
                  <w:color w:val="000000"/>
                  <w:sz w:val="18"/>
                  <w:szCs w:val="18"/>
                  <w:rPrChange w:id="3485" w:author="Fan, Qi" w:date="2024-09-06T15:40:00Z">
                    <w:rPr>
                      <w:rFonts w:ascii="Calibri" w:eastAsia="Times New Roman" w:hAnsi="Calibri" w:cs="Calibri"/>
                      <w:color w:val="000000"/>
                    </w:rPr>
                  </w:rPrChange>
                </w:rPr>
                <w:t>C</w:t>
              </w:r>
            </w:ins>
          </w:p>
        </w:tc>
        <w:tc>
          <w:tcPr>
            <w:tcW w:w="0" w:type="dxa"/>
            <w:noWrap/>
            <w:vAlign w:val="center"/>
            <w:hideMark/>
            <w:tcPrChange w:id="3486" w:author="Fan, Qi" w:date="2024-09-06T15:43:00Z">
              <w:tcPr>
                <w:tcW w:w="595" w:type="dxa"/>
                <w:noWrap/>
                <w:hideMark/>
              </w:tcPr>
            </w:tcPrChange>
          </w:tcPr>
          <w:p w14:paraId="3061A06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487" w:author="Fan, Qi" w:date="2024-09-06T15:40:00Z"/>
                <w:rFonts w:ascii="Calibri" w:eastAsia="Times New Roman" w:hAnsi="Calibri" w:cs="Calibri"/>
                <w:color w:val="000000"/>
                <w:sz w:val="18"/>
                <w:szCs w:val="18"/>
                <w:rPrChange w:id="3488" w:author="Fan, Qi" w:date="2024-09-06T15:40:00Z">
                  <w:rPr>
                    <w:ins w:id="3489" w:author="Fan, Qi" w:date="2024-09-06T15:40:00Z"/>
                    <w:rFonts w:ascii="Calibri" w:eastAsia="Times New Roman" w:hAnsi="Calibri" w:cs="Calibri"/>
                    <w:color w:val="000000"/>
                  </w:rPr>
                </w:rPrChange>
              </w:rPr>
              <w:pPrChange w:id="349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491" w:author="Fan, Qi" w:date="2024-09-06T15:40:00Z">
              <w:r w:rsidRPr="00B278F3">
                <w:rPr>
                  <w:rFonts w:ascii="Calibri" w:eastAsia="Times New Roman" w:hAnsi="Calibri" w:cs="Calibri"/>
                  <w:color w:val="000000"/>
                  <w:sz w:val="18"/>
                  <w:szCs w:val="18"/>
                  <w:rPrChange w:id="3492" w:author="Fan, Qi" w:date="2024-09-06T15:40:00Z">
                    <w:rPr>
                      <w:rFonts w:ascii="Calibri" w:eastAsia="Times New Roman" w:hAnsi="Calibri" w:cs="Calibri"/>
                      <w:color w:val="000000"/>
                    </w:rPr>
                  </w:rPrChange>
                </w:rPr>
                <w:t>35.65</w:t>
              </w:r>
            </w:ins>
          </w:p>
        </w:tc>
        <w:tc>
          <w:tcPr>
            <w:tcW w:w="0" w:type="dxa"/>
            <w:noWrap/>
            <w:vAlign w:val="center"/>
            <w:hideMark/>
            <w:tcPrChange w:id="3493" w:author="Fan, Qi" w:date="2024-09-06T15:43:00Z">
              <w:tcPr>
                <w:tcW w:w="614" w:type="dxa"/>
                <w:noWrap/>
                <w:hideMark/>
              </w:tcPr>
            </w:tcPrChange>
          </w:tcPr>
          <w:p w14:paraId="2C52F77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494" w:author="Fan, Qi" w:date="2024-09-06T15:40:00Z"/>
                <w:rFonts w:ascii="Calibri" w:eastAsia="Times New Roman" w:hAnsi="Calibri" w:cs="Calibri"/>
                <w:color w:val="000000"/>
                <w:sz w:val="18"/>
                <w:szCs w:val="18"/>
                <w:rPrChange w:id="3495" w:author="Fan, Qi" w:date="2024-09-06T15:40:00Z">
                  <w:rPr>
                    <w:ins w:id="3496" w:author="Fan, Qi" w:date="2024-09-06T15:40:00Z"/>
                    <w:rFonts w:ascii="Calibri" w:eastAsia="Times New Roman" w:hAnsi="Calibri" w:cs="Calibri"/>
                    <w:color w:val="000000"/>
                  </w:rPr>
                </w:rPrChange>
              </w:rPr>
              <w:pPrChange w:id="3497"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498" w:author="Fan, Qi" w:date="2024-09-06T15:40:00Z">
              <w:r w:rsidRPr="00B278F3">
                <w:rPr>
                  <w:rFonts w:ascii="Calibri" w:eastAsia="Times New Roman" w:hAnsi="Calibri" w:cs="Calibri"/>
                  <w:color w:val="000000"/>
                  <w:sz w:val="18"/>
                  <w:szCs w:val="18"/>
                  <w:rPrChange w:id="3499" w:author="Fan, Qi" w:date="2024-09-06T15:40:00Z">
                    <w:rPr>
                      <w:rFonts w:ascii="Calibri" w:eastAsia="Times New Roman" w:hAnsi="Calibri" w:cs="Calibri"/>
                      <w:color w:val="000000"/>
                    </w:rPr>
                  </w:rPrChange>
                </w:rPr>
                <w:t>41.94</w:t>
              </w:r>
            </w:ins>
          </w:p>
        </w:tc>
        <w:tc>
          <w:tcPr>
            <w:tcW w:w="0" w:type="dxa"/>
            <w:noWrap/>
            <w:vAlign w:val="center"/>
            <w:hideMark/>
            <w:tcPrChange w:id="3500" w:author="Fan, Qi" w:date="2024-09-06T15:43:00Z">
              <w:tcPr>
                <w:tcW w:w="930" w:type="dxa"/>
                <w:noWrap/>
                <w:hideMark/>
              </w:tcPr>
            </w:tcPrChange>
          </w:tcPr>
          <w:p w14:paraId="05EB7F1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501" w:author="Fan, Qi" w:date="2024-09-06T15:40:00Z"/>
                <w:rFonts w:ascii="Calibri" w:eastAsia="Times New Roman" w:hAnsi="Calibri" w:cs="Calibri"/>
                <w:color w:val="000000"/>
                <w:sz w:val="18"/>
                <w:szCs w:val="18"/>
                <w:rPrChange w:id="3502" w:author="Fan, Qi" w:date="2024-09-06T15:40:00Z">
                  <w:rPr>
                    <w:ins w:id="3503" w:author="Fan, Qi" w:date="2024-09-06T15:40:00Z"/>
                    <w:rFonts w:ascii="Calibri" w:eastAsia="Times New Roman" w:hAnsi="Calibri" w:cs="Calibri"/>
                    <w:color w:val="000000"/>
                  </w:rPr>
                </w:rPrChange>
              </w:rPr>
              <w:pPrChange w:id="350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505" w:author="Fan, Qi" w:date="2024-09-06T15:40:00Z">
              <w:r w:rsidRPr="00B278F3">
                <w:rPr>
                  <w:rFonts w:ascii="Calibri" w:eastAsia="Times New Roman" w:hAnsi="Calibri" w:cs="Calibri"/>
                  <w:color w:val="000000"/>
                  <w:sz w:val="18"/>
                  <w:szCs w:val="18"/>
                  <w:rPrChange w:id="3506" w:author="Fan, Qi" w:date="2024-09-06T15:40:00Z">
                    <w:rPr>
                      <w:rFonts w:ascii="Calibri" w:eastAsia="Times New Roman" w:hAnsi="Calibri" w:cs="Calibri"/>
                      <w:color w:val="000000"/>
                    </w:rPr>
                  </w:rPrChange>
                </w:rPr>
                <w:t>7.34</w:t>
              </w:r>
            </w:ins>
          </w:p>
        </w:tc>
        <w:tc>
          <w:tcPr>
            <w:tcW w:w="0" w:type="dxa"/>
            <w:noWrap/>
            <w:vAlign w:val="center"/>
            <w:hideMark/>
            <w:tcPrChange w:id="3507" w:author="Fan, Qi" w:date="2024-09-06T15:43:00Z">
              <w:tcPr>
                <w:tcW w:w="881" w:type="dxa"/>
                <w:gridSpan w:val="2"/>
                <w:noWrap/>
                <w:hideMark/>
              </w:tcPr>
            </w:tcPrChange>
          </w:tcPr>
          <w:p w14:paraId="36779BC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508" w:author="Fan, Qi" w:date="2024-09-06T15:40:00Z"/>
                <w:rFonts w:ascii="Calibri" w:eastAsia="Times New Roman" w:hAnsi="Calibri" w:cs="Calibri"/>
                <w:color w:val="000000"/>
                <w:sz w:val="18"/>
                <w:szCs w:val="18"/>
                <w:rPrChange w:id="3509" w:author="Fan, Qi" w:date="2024-09-06T15:40:00Z">
                  <w:rPr>
                    <w:ins w:id="3510" w:author="Fan, Qi" w:date="2024-09-06T15:40:00Z"/>
                    <w:rFonts w:ascii="Calibri" w:eastAsia="Times New Roman" w:hAnsi="Calibri" w:cs="Calibri"/>
                    <w:color w:val="000000"/>
                  </w:rPr>
                </w:rPrChange>
              </w:rPr>
              <w:pPrChange w:id="351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512" w:author="Fan, Qi" w:date="2024-09-06T15:40:00Z">
              <w:r w:rsidRPr="00B278F3">
                <w:rPr>
                  <w:rFonts w:ascii="Calibri" w:eastAsia="Times New Roman" w:hAnsi="Calibri" w:cs="Calibri"/>
                  <w:color w:val="000000"/>
                  <w:sz w:val="18"/>
                  <w:szCs w:val="18"/>
                  <w:rPrChange w:id="3513" w:author="Fan, Qi" w:date="2024-09-06T15:40:00Z">
                    <w:rPr>
                      <w:rFonts w:ascii="Calibri" w:eastAsia="Times New Roman" w:hAnsi="Calibri" w:cs="Calibri"/>
                      <w:color w:val="000000"/>
                    </w:rPr>
                  </w:rPrChange>
                </w:rPr>
                <w:t>9.32</w:t>
              </w:r>
            </w:ins>
          </w:p>
        </w:tc>
        <w:tc>
          <w:tcPr>
            <w:tcW w:w="0" w:type="dxa"/>
            <w:vMerge w:val="restart"/>
            <w:noWrap/>
            <w:vAlign w:val="center"/>
            <w:hideMark/>
            <w:tcPrChange w:id="3514" w:author="Fan, Qi" w:date="2024-09-06T15:43:00Z">
              <w:tcPr>
                <w:tcW w:w="553" w:type="dxa"/>
                <w:vMerge w:val="restart"/>
                <w:noWrap/>
                <w:hideMark/>
              </w:tcPr>
            </w:tcPrChange>
          </w:tcPr>
          <w:p w14:paraId="259FF5E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515" w:author="Fan, Qi" w:date="2024-09-06T15:40:00Z"/>
                <w:rFonts w:ascii="Calibri" w:eastAsia="Times New Roman" w:hAnsi="Calibri" w:cs="Calibri"/>
                <w:b/>
                <w:bCs/>
                <w:color w:val="000000"/>
                <w:sz w:val="18"/>
                <w:szCs w:val="18"/>
                <w:rPrChange w:id="3516" w:author="Fan, Qi" w:date="2024-09-06T15:43:00Z">
                  <w:rPr>
                    <w:ins w:id="3517" w:author="Fan, Qi" w:date="2024-09-06T15:40:00Z"/>
                    <w:rFonts w:ascii="Calibri" w:eastAsia="Times New Roman" w:hAnsi="Calibri" w:cs="Calibri"/>
                    <w:color w:val="000000"/>
                  </w:rPr>
                </w:rPrChange>
              </w:rPr>
            </w:pPr>
            <w:ins w:id="3518" w:author="Fan, Qi" w:date="2024-09-06T15:40:00Z">
              <w:r w:rsidRPr="00B278F3">
                <w:rPr>
                  <w:rFonts w:ascii="Calibri" w:eastAsia="Times New Roman" w:hAnsi="Calibri" w:cs="Calibri"/>
                  <w:b/>
                  <w:bCs/>
                  <w:color w:val="000000"/>
                  <w:sz w:val="18"/>
                  <w:szCs w:val="18"/>
                  <w:rPrChange w:id="3519" w:author="Fan, Qi" w:date="2024-09-06T15:43:00Z">
                    <w:rPr>
                      <w:rFonts w:ascii="Calibri" w:eastAsia="Times New Roman" w:hAnsi="Calibri" w:cs="Calibri"/>
                      <w:color w:val="000000"/>
                    </w:rPr>
                  </w:rPrChange>
                </w:rPr>
                <w:t>75</w:t>
              </w:r>
            </w:ins>
          </w:p>
        </w:tc>
        <w:tc>
          <w:tcPr>
            <w:tcW w:w="0" w:type="dxa"/>
            <w:vMerge w:val="restart"/>
            <w:noWrap/>
            <w:vAlign w:val="center"/>
            <w:hideMark/>
            <w:tcPrChange w:id="3520" w:author="Fan, Qi" w:date="2024-09-06T15:43:00Z">
              <w:tcPr>
                <w:tcW w:w="554" w:type="dxa"/>
                <w:vMerge w:val="restart"/>
                <w:noWrap/>
                <w:hideMark/>
              </w:tcPr>
            </w:tcPrChange>
          </w:tcPr>
          <w:p w14:paraId="04A8E21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521" w:author="Fan, Qi" w:date="2024-09-06T15:40:00Z"/>
                <w:rFonts w:ascii="Calibri" w:eastAsia="Times New Roman" w:hAnsi="Calibri" w:cs="Calibri"/>
                <w:b/>
                <w:bCs/>
                <w:color w:val="000000"/>
                <w:sz w:val="18"/>
                <w:szCs w:val="18"/>
                <w:rPrChange w:id="3522" w:author="Fan, Qi" w:date="2024-09-06T15:43:00Z">
                  <w:rPr>
                    <w:ins w:id="3523" w:author="Fan, Qi" w:date="2024-09-06T15:40:00Z"/>
                    <w:rFonts w:ascii="Calibri" w:eastAsia="Times New Roman" w:hAnsi="Calibri" w:cs="Calibri"/>
                    <w:color w:val="000000"/>
                  </w:rPr>
                </w:rPrChange>
              </w:rPr>
            </w:pPr>
            <w:ins w:id="3524" w:author="Fan, Qi" w:date="2024-09-06T15:40:00Z">
              <w:r w:rsidRPr="00B278F3">
                <w:rPr>
                  <w:rFonts w:ascii="Calibri" w:eastAsia="Times New Roman" w:hAnsi="Calibri" w:cs="Calibri"/>
                  <w:b/>
                  <w:bCs/>
                  <w:color w:val="000000"/>
                  <w:sz w:val="18"/>
                  <w:szCs w:val="18"/>
                  <w:rPrChange w:id="3525" w:author="Fan, Qi" w:date="2024-09-06T15:43:00Z">
                    <w:rPr>
                      <w:rFonts w:ascii="Calibri" w:eastAsia="Times New Roman" w:hAnsi="Calibri" w:cs="Calibri"/>
                      <w:color w:val="000000"/>
                    </w:rPr>
                  </w:rPrChange>
                </w:rPr>
                <w:t>80.3</w:t>
              </w:r>
            </w:ins>
          </w:p>
        </w:tc>
        <w:tc>
          <w:tcPr>
            <w:tcW w:w="0" w:type="dxa"/>
            <w:noWrap/>
            <w:vAlign w:val="center"/>
            <w:hideMark/>
            <w:tcPrChange w:id="3526" w:author="Fan, Qi" w:date="2024-09-06T15:43:00Z">
              <w:tcPr>
                <w:tcW w:w="703" w:type="dxa"/>
                <w:noWrap/>
                <w:hideMark/>
              </w:tcPr>
            </w:tcPrChange>
          </w:tcPr>
          <w:p w14:paraId="5DF5E03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527" w:author="Fan, Qi" w:date="2024-09-06T15:40:00Z"/>
                <w:rFonts w:ascii="Calibri" w:eastAsia="Times New Roman" w:hAnsi="Calibri" w:cs="Calibri"/>
                <w:color w:val="000000"/>
                <w:sz w:val="18"/>
                <w:szCs w:val="18"/>
                <w:rPrChange w:id="3528" w:author="Fan, Qi" w:date="2024-09-06T15:40:00Z">
                  <w:rPr>
                    <w:ins w:id="3529" w:author="Fan, Qi" w:date="2024-09-06T15:40:00Z"/>
                    <w:rFonts w:ascii="Calibri" w:eastAsia="Times New Roman" w:hAnsi="Calibri" w:cs="Calibri"/>
                    <w:color w:val="000000"/>
                  </w:rPr>
                </w:rPrChange>
              </w:rPr>
              <w:pPrChange w:id="3530" w:author="Fan, Qi" w:date="2024-09-06T15:43:00Z">
                <w:pPr>
                  <w:cnfStyle w:val="000000000000" w:firstRow="0" w:lastRow="0" w:firstColumn="0" w:lastColumn="0" w:oddVBand="0" w:evenVBand="0" w:oddHBand="0" w:evenHBand="0" w:firstRowFirstColumn="0" w:firstRowLastColumn="0" w:lastRowFirstColumn="0" w:lastRowLastColumn="0"/>
                </w:pPr>
              </w:pPrChange>
            </w:pPr>
            <w:ins w:id="3531" w:author="Fan, Qi" w:date="2024-09-06T15:40:00Z">
              <w:r w:rsidRPr="00B278F3">
                <w:rPr>
                  <w:rFonts w:ascii="Calibri" w:eastAsia="Times New Roman" w:hAnsi="Calibri" w:cs="Calibri"/>
                  <w:color w:val="000000"/>
                  <w:sz w:val="18"/>
                  <w:szCs w:val="18"/>
                  <w:rPrChange w:id="3532" w:author="Fan, Qi" w:date="2024-09-06T15:40:00Z">
                    <w:rPr>
                      <w:rFonts w:ascii="Calibri" w:eastAsia="Times New Roman" w:hAnsi="Calibri" w:cs="Calibri"/>
                      <w:color w:val="000000"/>
                    </w:rPr>
                  </w:rPrChange>
                </w:rPr>
                <w:t>C</w:t>
              </w:r>
            </w:ins>
          </w:p>
        </w:tc>
        <w:tc>
          <w:tcPr>
            <w:tcW w:w="0" w:type="dxa"/>
            <w:noWrap/>
            <w:vAlign w:val="center"/>
            <w:hideMark/>
            <w:tcPrChange w:id="3533" w:author="Fan, Qi" w:date="2024-09-06T15:43:00Z">
              <w:tcPr>
                <w:tcW w:w="558" w:type="dxa"/>
                <w:noWrap/>
                <w:hideMark/>
              </w:tcPr>
            </w:tcPrChange>
          </w:tcPr>
          <w:p w14:paraId="3CA7C51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534" w:author="Fan, Qi" w:date="2024-09-06T15:40:00Z"/>
                <w:rFonts w:ascii="Calibri" w:eastAsia="Times New Roman" w:hAnsi="Calibri" w:cs="Calibri"/>
                <w:color w:val="000000"/>
                <w:sz w:val="18"/>
                <w:szCs w:val="18"/>
                <w:rPrChange w:id="3535" w:author="Fan, Qi" w:date="2024-09-06T15:40:00Z">
                  <w:rPr>
                    <w:ins w:id="3536" w:author="Fan, Qi" w:date="2024-09-06T15:40:00Z"/>
                    <w:rFonts w:ascii="Calibri" w:eastAsia="Times New Roman" w:hAnsi="Calibri" w:cs="Calibri"/>
                    <w:color w:val="000000"/>
                  </w:rPr>
                </w:rPrChange>
              </w:rPr>
              <w:pPrChange w:id="3537"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538" w:author="Fan, Qi" w:date="2024-09-06T15:40:00Z">
              <w:r w:rsidRPr="00B278F3">
                <w:rPr>
                  <w:rFonts w:ascii="Calibri" w:eastAsia="Times New Roman" w:hAnsi="Calibri" w:cs="Calibri"/>
                  <w:color w:val="000000"/>
                  <w:sz w:val="18"/>
                  <w:szCs w:val="18"/>
                  <w:rPrChange w:id="3539" w:author="Fan, Qi" w:date="2024-09-06T15:40:00Z">
                    <w:rPr>
                      <w:rFonts w:ascii="Calibri" w:eastAsia="Times New Roman" w:hAnsi="Calibri" w:cs="Calibri"/>
                      <w:color w:val="000000"/>
                    </w:rPr>
                  </w:rPrChange>
                </w:rPr>
                <w:t>34.78</w:t>
              </w:r>
            </w:ins>
          </w:p>
        </w:tc>
        <w:tc>
          <w:tcPr>
            <w:tcW w:w="0" w:type="dxa"/>
            <w:noWrap/>
            <w:vAlign w:val="center"/>
            <w:hideMark/>
            <w:tcPrChange w:id="3540" w:author="Fan, Qi" w:date="2024-09-06T15:43:00Z">
              <w:tcPr>
                <w:tcW w:w="576" w:type="dxa"/>
                <w:noWrap/>
                <w:hideMark/>
              </w:tcPr>
            </w:tcPrChange>
          </w:tcPr>
          <w:p w14:paraId="0B401FA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541" w:author="Fan, Qi" w:date="2024-09-06T15:40:00Z"/>
                <w:rFonts w:ascii="Calibri" w:eastAsia="Times New Roman" w:hAnsi="Calibri" w:cs="Calibri"/>
                <w:color w:val="000000"/>
                <w:sz w:val="18"/>
                <w:szCs w:val="18"/>
                <w:rPrChange w:id="3542" w:author="Fan, Qi" w:date="2024-09-06T15:40:00Z">
                  <w:rPr>
                    <w:ins w:id="3543" w:author="Fan, Qi" w:date="2024-09-06T15:40:00Z"/>
                    <w:rFonts w:ascii="Calibri" w:eastAsia="Times New Roman" w:hAnsi="Calibri" w:cs="Calibri"/>
                    <w:color w:val="000000"/>
                  </w:rPr>
                </w:rPrChange>
              </w:rPr>
              <w:pPrChange w:id="354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545" w:author="Fan, Qi" w:date="2024-09-06T15:40:00Z">
              <w:r w:rsidRPr="00B278F3">
                <w:rPr>
                  <w:rFonts w:ascii="Calibri" w:eastAsia="Times New Roman" w:hAnsi="Calibri" w:cs="Calibri"/>
                  <w:color w:val="000000"/>
                  <w:sz w:val="18"/>
                  <w:szCs w:val="18"/>
                  <w:rPrChange w:id="3546" w:author="Fan, Qi" w:date="2024-09-06T15:40:00Z">
                    <w:rPr>
                      <w:rFonts w:ascii="Calibri" w:eastAsia="Times New Roman" w:hAnsi="Calibri" w:cs="Calibri"/>
                      <w:color w:val="000000"/>
                    </w:rPr>
                  </w:rPrChange>
                </w:rPr>
                <w:t>40.9</w:t>
              </w:r>
            </w:ins>
          </w:p>
        </w:tc>
        <w:tc>
          <w:tcPr>
            <w:tcW w:w="0" w:type="dxa"/>
            <w:noWrap/>
            <w:vAlign w:val="center"/>
            <w:hideMark/>
            <w:tcPrChange w:id="3547" w:author="Fan, Qi" w:date="2024-09-06T15:43:00Z">
              <w:tcPr>
                <w:tcW w:w="871" w:type="dxa"/>
                <w:noWrap/>
                <w:hideMark/>
              </w:tcPr>
            </w:tcPrChange>
          </w:tcPr>
          <w:p w14:paraId="360A200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548" w:author="Fan, Qi" w:date="2024-09-06T15:40:00Z"/>
                <w:rFonts w:ascii="Calibri" w:eastAsia="Times New Roman" w:hAnsi="Calibri" w:cs="Calibri"/>
                <w:color w:val="000000"/>
                <w:sz w:val="18"/>
                <w:szCs w:val="18"/>
                <w:rPrChange w:id="3549" w:author="Fan, Qi" w:date="2024-09-06T15:40:00Z">
                  <w:rPr>
                    <w:ins w:id="3550" w:author="Fan, Qi" w:date="2024-09-06T15:40:00Z"/>
                    <w:rFonts w:ascii="Calibri" w:eastAsia="Times New Roman" w:hAnsi="Calibri" w:cs="Calibri"/>
                    <w:color w:val="000000"/>
                  </w:rPr>
                </w:rPrChange>
              </w:rPr>
              <w:pPrChange w:id="355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552" w:author="Fan, Qi" w:date="2024-09-06T15:40:00Z">
              <w:r w:rsidRPr="00B278F3">
                <w:rPr>
                  <w:rFonts w:ascii="Calibri" w:eastAsia="Times New Roman" w:hAnsi="Calibri" w:cs="Calibri"/>
                  <w:color w:val="000000"/>
                  <w:sz w:val="18"/>
                  <w:szCs w:val="18"/>
                  <w:rPrChange w:id="3553" w:author="Fan, Qi" w:date="2024-09-06T15:40:00Z">
                    <w:rPr>
                      <w:rFonts w:ascii="Calibri" w:eastAsia="Times New Roman" w:hAnsi="Calibri" w:cs="Calibri"/>
                      <w:color w:val="000000"/>
                    </w:rPr>
                  </w:rPrChange>
                </w:rPr>
                <w:t>5.62</w:t>
              </w:r>
            </w:ins>
          </w:p>
        </w:tc>
        <w:tc>
          <w:tcPr>
            <w:tcW w:w="0" w:type="dxa"/>
            <w:noWrap/>
            <w:vAlign w:val="center"/>
            <w:hideMark/>
            <w:tcPrChange w:id="3554" w:author="Fan, Qi" w:date="2024-09-06T15:43:00Z">
              <w:tcPr>
                <w:tcW w:w="826" w:type="dxa"/>
                <w:gridSpan w:val="2"/>
                <w:noWrap/>
                <w:hideMark/>
              </w:tcPr>
            </w:tcPrChange>
          </w:tcPr>
          <w:p w14:paraId="3D7BA3C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555" w:author="Fan, Qi" w:date="2024-09-06T15:40:00Z"/>
                <w:rFonts w:ascii="Calibri" w:eastAsia="Times New Roman" w:hAnsi="Calibri" w:cs="Calibri"/>
                <w:color w:val="000000"/>
                <w:sz w:val="18"/>
                <w:szCs w:val="18"/>
                <w:rPrChange w:id="3556" w:author="Fan, Qi" w:date="2024-09-06T15:40:00Z">
                  <w:rPr>
                    <w:ins w:id="3557" w:author="Fan, Qi" w:date="2024-09-06T15:40:00Z"/>
                    <w:rFonts w:ascii="Calibri" w:eastAsia="Times New Roman" w:hAnsi="Calibri" w:cs="Calibri"/>
                    <w:color w:val="000000"/>
                  </w:rPr>
                </w:rPrChange>
              </w:rPr>
              <w:pPrChange w:id="355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559" w:author="Fan, Qi" w:date="2024-09-06T15:40:00Z">
              <w:r w:rsidRPr="00B278F3">
                <w:rPr>
                  <w:rFonts w:ascii="Calibri" w:eastAsia="Times New Roman" w:hAnsi="Calibri" w:cs="Calibri"/>
                  <w:color w:val="000000"/>
                  <w:sz w:val="18"/>
                  <w:szCs w:val="18"/>
                  <w:rPrChange w:id="3560" w:author="Fan, Qi" w:date="2024-09-06T15:40:00Z">
                    <w:rPr>
                      <w:rFonts w:ascii="Calibri" w:eastAsia="Times New Roman" w:hAnsi="Calibri" w:cs="Calibri"/>
                      <w:color w:val="000000"/>
                    </w:rPr>
                  </w:rPrChange>
                </w:rPr>
                <w:t>12.2</w:t>
              </w:r>
            </w:ins>
          </w:p>
        </w:tc>
      </w:tr>
      <w:tr w:rsidR="00B278F3" w:rsidRPr="00B278F3" w14:paraId="76A01C9C" w14:textId="77777777" w:rsidTr="00B278F3">
        <w:tblPrEx>
          <w:tblPrExChange w:id="3561"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3562" w:author="Fan, Qi" w:date="2024-09-06T15:40:00Z"/>
          <w:trPrChange w:id="3563"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3564" w:author="Fan, Qi" w:date="2024-09-06T15:43:00Z">
              <w:tcPr>
                <w:tcW w:w="552" w:type="dxa"/>
                <w:vMerge/>
                <w:hideMark/>
              </w:tcPr>
            </w:tcPrChange>
          </w:tcPr>
          <w:p w14:paraId="56F78EF5"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3565" w:author="Fan, Qi" w:date="2024-09-06T15:40:00Z"/>
                <w:rFonts w:ascii="Calibri" w:eastAsia="Times New Roman" w:hAnsi="Calibri" w:cs="Calibri"/>
                <w:color w:val="000000"/>
                <w:sz w:val="18"/>
                <w:szCs w:val="18"/>
                <w:rPrChange w:id="3566" w:author="Fan, Qi" w:date="2024-09-06T15:40:00Z">
                  <w:rPr>
                    <w:ins w:id="3567" w:author="Fan, Qi" w:date="2024-09-06T15:40:00Z"/>
                    <w:rFonts w:ascii="Calibri" w:eastAsia="Times New Roman" w:hAnsi="Calibri" w:cs="Calibri"/>
                    <w:color w:val="000000"/>
                  </w:rPr>
                </w:rPrChange>
              </w:rPr>
            </w:pPr>
          </w:p>
        </w:tc>
        <w:tc>
          <w:tcPr>
            <w:tcW w:w="0" w:type="dxa"/>
            <w:vMerge/>
            <w:vAlign w:val="center"/>
            <w:hideMark/>
            <w:tcPrChange w:id="3568" w:author="Fan, Qi" w:date="2024-09-06T15:43:00Z">
              <w:tcPr>
                <w:tcW w:w="554" w:type="dxa"/>
                <w:vMerge/>
                <w:hideMark/>
              </w:tcPr>
            </w:tcPrChange>
          </w:tcPr>
          <w:p w14:paraId="72343AFF"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3569" w:author="Fan, Qi" w:date="2024-09-06T15:40:00Z"/>
                <w:rFonts w:ascii="Calibri" w:eastAsia="Times New Roman" w:hAnsi="Calibri" w:cs="Calibri"/>
                <w:color w:val="000000"/>
                <w:sz w:val="18"/>
                <w:szCs w:val="18"/>
                <w:rPrChange w:id="3570" w:author="Fan, Qi" w:date="2024-09-06T15:40:00Z">
                  <w:rPr>
                    <w:ins w:id="3571" w:author="Fan, Qi" w:date="2024-09-06T15:40:00Z"/>
                    <w:rFonts w:ascii="Calibri" w:eastAsia="Times New Roman" w:hAnsi="Calibri" w:cs="Calibri"/>
                    <w:color w:val="000000"/>
                  </w:rPr>
                </w:rPrChange>
              </w:rPr>
            </w:pPr>
          </w:p>
        </w:tc>
        <w:tc>
          <w:tcPr>
            <w:tcW w:w="0" w:type="dxa"/>
            <w:noWrap/>
            <w:vAlign w:val="center"/>
            <w:hideMark/>
            <w:tcPrChange w:id="3572" w:author="Fan, Qi" w:date="2024-09-06T15:43:00Z">
              <w:tcPr>
                <w:tcW w:w="703" w:type="dxa"/>
                <w:noWrap/>
                <w:hideMark/>
              </w:tcPr>
            </w:tcPrChange>
          </w:tcPr>
          <w:p w14:paraId="58C83B5A"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573" w:author="Fan, Qi" w:date="2024-09-06T15:40:00Z"/>
                <w:rFonts w:ascii="Calibri" w:eastAsia="Times New Roman" w:hAnsi="Calibri" w:cs="Calibri"/>
                <w:color w:val="000000"/>
                <w:sz w:val="18"/>
                <w:szCs w:val="18"/>
                <w:rPrChange w:id="3574" w:author="Fan, Qi" w:date="2024-09-06T15:40:00Z">
                  <w:rPr>
                    <w:ins w:id="3575" w:author="Fan, Qi" w:date="2024-09-06T15:40:00Z"/>
                    <w:rFonts w:ascii="Calibri" w:eastAsia="Times New Roman" w:hAnsi="Calibri" w:cs="Calibri"/>
                    <w:color w:val="000000"/>
                  </w:rPr>
                </w:rPrChange>
              </w:rPr>
              <w:pPrChange w:id="3576" w:author="Fan, Qi" w:date="2024-09-06T15:43:00Z">
                <w:pPr>
                  <w:cnfStyle w:val="000000100000" w:firstRow="0" w:lastRow="0" w:firstColumn="0" w:lastColumn="0" w:oddVBand="0" w:evenVBand="0" w:oddHBand="1" w:evenHBand="0" w:firstRowFirstColumn="0" w:firstRowLastColumn="0" w:lastRowFirstColumn="0" w:lastRowLastColumn="0"/>
                </w:pPr>
              </w:pPrChange>
            </w:pPr>
            <w:ins w:id="3577" w:author="Fan, Qi" w:date="2024-09-06T15:40:00Z">
              <w:r w:rsidRPr="00B278F3">
                <w:rPr>
                  <w:rFonts w:ascii="Calibri" w:eastAsia="Times New Roman" w:hAnsi="Calibri" w:cs="Calibri"/>
                  <w:color w:val="000000"/>
                  <w:sz w:val="18"/>
                  <w:szCs w:val="18"/>
                  <w:rPrChange w:id="3578" w:author="Fan, Qi" w:date="2024-09-06T15:40:00Z">
                    <w:rPr>
                      <w:rFonts w:ascii="Calibri" w:eastAsia="Times New Roman" w:hAnsi="Calibri" w:cs="Calibri"/>
                      <w:color w:val="000000"/>
                    </w:rPr>
                  </w:rPrChange>
                </w:rPr>
                <w:t>O</w:t>
              </w:r>
            </w:ins>
          </w:p>
        </w:tc>
        <w:tc>
          <w:tcPr>
            <w:tcW w:w="0" w:type="dxa"/>
            <w:noWrap/>
            <w:vAlign w:val="center"/>
            <w:hideMark/>
            <w:tcPrChange w:id="3579" w:author="Fan, Qi" w:date="2024-09-06T15:43:00Z">
              <w:tcPr>
                <w:tcW w:w="595" w:type="dxa"/>
                <w:noWrap/>
                <w:hideMark/>
              </w:tcPr>
            </w:tcPrChange>
          </w:tcPr>
          <w:p w14:paraId="1499C922"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580" w:author="Fan, Qi" w:date="2024-09-06T15:40:00Z"/>
                <w:rFonts w:ascii="Calibri" w:eastAsia="Times New Roman" w:hAnsi="Calibri" w:cs="Calibri"/>
                <w:color w:val="000000"/>
                <w:sz w:val="18"/>
                <w:szCs w:val="18"/>
                <w:rPrChange w:id="3581" w:author="Fan, Qi" w:date="2024-09-06T15:40:00Z">
                  <w:rPr>
                    <w:ins w:id="3582" w:author="Fan, Qi" w:date="2024-09-06T15:40:00Z"/>
                    <w:rFonts w:ascii="Calibri" w:eastAsia="Times New Roman" w:hAnsi="Calibri" w:cs="Calibri"/>
                    <w:color w:val="000000"/>
                  </w:rPr>
                </w:rPrChange>
              </w:rPr>
              <w:pPrChange w:id="358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584" w:author="Fan, Qi" w:date="2024-09-06T15:40:00Z">
              <w:r w:rsidRPr="00B278F3">
                <w:rPr>
                  <w:rFonts w:ascii="Calibri" w:eastAsia="Times New Roman" w:hAnsi="Calibri" w:cs="Calibri"/>
                  <w:color w:val="000000"/>
                  <w:sz w:val="18"/>
                  <w:szCs w:val="18"/>
                  <w:rPrChange w:id="3585" w:author="Fan, Qi" w:date="2024-09-06T15:40:00Z">
                    <w:rPr>
                      <w:rFonts w:ascii="Calibri" w:eastAsia="Times New Roman" w:hAnsi="Calibri" w:cs="Calibri"/>
                      <w:color w:val="000000"/>
                    </w:rPr>
                  </w:rPrChange>
                </w:rPr>
                <w:t>37.4</w:t>
              </w:r>
            </w:ins>
          </w:p>
        </w:tc>
        <w:tc>
          <w:tcPr>
            <w:tcW w:w="0" w:type="dxa"/>
            <w:noWrap/>
            <w:vAlign w:val="center"/>
            <w:hideMark/>
            <w:tcPrChange w:id="3586" w:author="Fan, Qi" w:date="2024-09-06T15:43:00Z">
              <w:tcPr>
                <w:tcW w:w="614" w:type="dxa"/>
                <w:noWrap/>
                <w:hideMark/>
              </w:tcPr>
            </w:tcPrChange>
          </w:tcPr>
          <w:p w14:paraId="6AC5E43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587" w:author="Fan, Qi" w:date="2024-09-06T15:40:00Z"/>
                <w:rFonts w:ascii="Calibri" w:eastAsia="Times New Roman" w:hAnsi="Calibri" w:cs="Calibri"/>
                <w:color w:val="000000"/>
                <w:sz w:val="18"/>
                <w:szCs w:val="18"/>
                <w:rPrChange w:id="3588" w:author="Fan, Qi" w:date="2024-09-06T15:40:00Z">
                  <w:rPr>
                    <w:ins w:id="3589" w:author="Fan, Qi" w:date="2024-09-06T15:40:00Z"/>
                    <w:rFonts w:ascii="Calibri" w:eastAsia="Times New Roman" w:hAnsi="Calibri" w:cs="Calibri"/>
                    <w:color w:val="000000"/>
                  </w:rPr>
                </w:rPrChange>
              </w:rPr>
              <w:pPrChange w:id="359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591" w:author="Fan, Qi" w:date="2024-09-06T15:40:00Z">
              <w:r w:rsidRPr="00B278F3">
                <w:rPr>
                  <w:rFonts w:ascii="Calibri" w:eastAsia="Times New Roman" w:hAnsi="Calibri" w:cs="Calibri"/>
                  <w:color w:val="000000"/>
                  <w:sz w:val="18"/>
                  <w:szCs w:val="18"/>
                  <w:rPrChange w:id="3592" w:author="Fan, Qi" w:date="2024-09-06T15:40:00Z">
                    <w:rPr>
                      <w:rFonts w:ascii="Calibri" w:eastAsia="Times New Roman" w:hAnsi="Calibri" w:cs="Calibri"/>
                      <w:color w:val="000000"/>
                    </w:rPr>
                  </w:rPrChange>
                </w:rPr>
                <w:t>33.39</w:t>
              </w:r>
            </w:ins>
          </w:p>
        </w:tc>
        <w:tc>
          <w:tcPr>
            <w:tcW w:w="0" w:type="dxa"/>
            <w:noWrap/>
            <w:vAlign w:val="center"/>
            <w:hideMark/>
            <w:tcPrChange w:id="3593" w:author="Fan, Qi" w:date="2024-09-06T15:43:00Z">
              <w:tcPr>
                <w:tcW w:w="930" w:type="dxa"/>
                <w:noWrap/>
                <w:hideMark/>
              </w:tcPr>
            </w:tcPrChange>
          </w:tcPr>
          <w:p w14:paraId="44D1A53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594" w:author="Fan, Qi" w:date="2024-09-06T15:40:00Z"/>
                <w:rFonts w:ascii="Calibri" w:eastAsia="Times New Roman" w:hAnsi="Calibri" w:cs="Calibri"/>
                <w:color w:val="000000"/>
                <w:sz w:val="18"/>
                <w:szCs w:val="18"/>
                <w:rPrChange w:id="3595" w:author="Fan, Qi" w:date="2024-09-06T15:40:00Z">
                  <w:rPr>
                    <w:ins w:id="3596" w:author="Fan, Qi" w:date="2024-09-06T15:40:00Z"/>
                    <w:rFonts w:ascii="Calibri" w:eastAsia="Times New Roman" w:hAnsi="Calibri" w:cs="Calibri"/>
                    <w:color w:val="000000"/>
                  </w:rPr>
                </w:rPrChange>
              </w:rPr>
              <w:pPrChange w:id="359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598" w:author="Fan, Qi" w:date="2024-09-06T15:40:00Z">
              <w:r w:rsidRPr="00B278F3">
                <w:rPr>
                  <w:rFonts w:ascii="Calibri" w:eastAsia="Times New Roman" w:hAnsi="Calibri" w:cs="Calibri"/>
                  <w:color w:val="000000"/>
                  <w:sz w:val="18"/>
                  <w:szCs w:val="18"/>
                  <w:rPrChange w:id="3599" w:author="Fan, Qi" w:date="2024-09-06T15:40:00Z">
                    <w:rPr>
                      <w:rFonts w:ascii="Calibri" w:eastAsia="Times New Roman" w:hAnsi="Calibri" w:cs="Calibri"/>
                      <w:color w:val="000000"/>
                    </w:rPr>
                  </w:rPrChange>
                </w:rPr>
                <w:t>3.21</w:t>
              </w:r>
            </w:ins>
          </w:p>
        </w:tc>
        <w:tc>
          <w:tcPr>
            <w:tcW w:w="0" w:type="dxa"/>
            <w:noWrap/>
            <w:vAlign w:val="center"/>
            <w:hideMark/>
            <w:tcPrChange w:id="3600" w:author="Fan, Qi" w:date="2024-09-06T15:43:00Z">
              <w:tcPr>
                <w:tcW w:w="881" w:type="dxa"/>
                <w:gridSpan w:val="2"/>
                <w:noWrap/>
                <w:hideMark/>
              </w:tcPr>
            </w:tcPrChange>
          </w:tcPr>
          <w:p w14:paraId="39BB2916"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601" w:author="Fan, Qi" w:date="2024-09-06T15:40:00Z"/>
                <w:rFonts w:ascii="Calibri" w:eastAsia="Times New Roman" w:hAnsi="Calibri" w:cs="Calibri"/>
                <w:color w:val="000000"/>
                <w:sz w:val="18"/>
                <w:szCs w:val="18"/>
                <w:rPrChange w:id="3602" w:author="Fan, Qi" w:date="2024-09-06T15:40:00Z">
                  <w:rPr>
                    <w:ins w:id="3603" w:author="Fan, Qi" w:date="2024-09-06T15:40:00Z"/>
                    <w:rFonts w:ascii="Calibri" w:eastAsia="Times New Roman" w:hAnsi="Calibri" w:cs="Calibri"/>
                    <w:color w:val="000000"/>
                  </w:rPr>
                </w:rPrChange>
              </w:rPr>
              <w:pPrChange w:id="360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605" w:author="Fan, Qi" w:date="2024-09-06T15:40:00Z">
              <w:r w:rsidRPr="00B278F3">
                <w:rPr>
                  <w:rFonts w:ascii="Calibri" w:eastAsia="Times New Roman" w:hAnsi="Calibri" w:cs="Calibri"/>
                  <w:color w:val="000000"/>
                  <w:sz w:val="18"/>
                  <w:szCs w:val="18"/>
                  <w:rPrChange w:id="3606" w:author="Fan, Qi" w:date="2024-09-06T15:40:00Z">
                    <w:rPr>
                      <w:rFonts w:ascii="Calibri" w:eastAsia="Times New Roman" w:hAnsi="Calibri" w:cs="Calibri"/>
                      <w:color w:val="000000"/>
                    </w:rPr>
                  </w:rPrChange>
                </w:rPr>
                <w:t>10.23</w:t>
              </w:r>
            </w:ins>
          </w:p>
        </w:tc>
        <w:tc>
          <w:tcPr>
            <w:tcW w:w="0" w:type="dxa"/>
            <w:vMerge/>
            <w:vAlign w:val="center"/>
            <w:hideMark/>
            <w:tcPrChange w:id="3607" w:author="Fan, Qi" w:date="2024-09-06T15:43:00Z">
              <w:tcPr>
                <w:tcW w:w="553" w:type="dxa"/>
                <w:vMerge/>
                <w:hideMark/>
              </w:tcPr>
            </w:tcPrChange>
          </w:tcPr>
          <w:p w14:paraId="5C23F420"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608" w:author="Fan, Qi" w:date="2024-09-06T15:40:00Z"/>
                <w:rFonts w:ascii="Calibri" w:eastAsia="Times New Roman" w:hAnsi="Calibri" w:cs="Calibri"/>
                <w:color w:val="000000"/>
                <w:sz w:val="18"/>
                <w:szCs w:val="18"/>
                <w:rPrChange w:id="3609" w:author="Fan, Qi" w:date="2024-09-06T15:40:00Z">
                  <w:rPr>
                    <w:ins w:id="3610" w:author="Fan, Qi" w:date="2024-09-06T15:40:00Z"/>
                    <w:rFonts w:ascii="Calibri" w:eastAsia="Times New Roman" w:hAnsi="Calibri" w:cs="Calibri"/>
                    <w:color w:val="000000"/>
                  </w:rPr>
                </w:rPrChange>
              </w:rPr>
              <w:pPrChange w:id="3611"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3612" w:author="Fan, Qi" w:date="2024-09-06T15:43:00Z">
              <w:tcPr>
                <w:tcW w:w="554" w:type="dxa"/>
                <w:vMerge/>
                <w:hideMark/>
              </w:tcPr>
            </w:tcPrChange>
          </w:tcPr>
          <w:p w14:paraId="6A59663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613" w:author="Fan, Qi" w:date="2024-09-06T15:40:00Z"/>
                <w:rFonts w:ascii="Calibri" w:eastAsia="Times New Roman" w:hAnsi="Calibri" w:cs="Calibri"/>
                <w:color w:val="000000"/>
                <w:sz w:val="18"/>
                <w:szCs w:val="18"/>
                <w:rPrChange w:id="3614" w:author="Fan, Qi" w:date="2024-09-06T15:40:00Z">
                  <w:rPr>
                    <w:ins w:id="3615" w:author="Fan, Qi" w:date="2024-09-06T15:40:00Z"/>
                    <w:rFonts w:ascii="Calibri" w:eastAsia="Times New Roman" w:hAnsi="Calibri" w:cs="Calibri"/>
                    <w:color w:val="000000"/>
                  </w:rPr>
                </w:rPrChange>
              </w:rPr>
              <w:pPrChange w:id="3616"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3617" w:author="Fan, Qi" w:date="2024-09-06T15:43:00Z">
              <w:tcPr>
                <w:tcW w:w="703" w:type="dxa"/>
                <w:noWrap/>
                <w:hideMark/>
              </w:tcPr>
            </w:tcPrChange>
          </w:tcPr>
          <w:p w14:paraId="02B3FA3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618" w:author="Fan, Qi" w:date="2024-09-06T15:40:00Z"/>
                <w:rFonts w:ascii="Calibri" w:eastAsia="Times New Roman" w:hAnsi="Calibri" w:cs="Calibri"/>
                <w:color w:val="000000"/>
                <w:sz w:val="18"/>
                <w:szCs w:val="18"/>
                <w:rPrChange w:id="3619" w:author="Fan, Qi" w:date="2024-09-06T15:40:00Z">
                  <w:rPr>
                    <w:ins w:id="3620" w:author="Fan, Qi" w:date="2024-09-06T15:40:00Z"/>
                    <w:rFonts w:ascii="Calibri" w:eastAsia="Times New Roman" w:hAnsi="Calibri" w:cs="Calibri"/>
                    <w:color w:val="000000"/>
                  </w:rPr>
                </w:rPrChange>
              </w:rPr>
              <w:pPrChange w:id="3621" w:author="Fan, Qi" w:date="2024-09-06T15:43:00Z">
                <w:pPr>
                  <w:cnfStyle w:val="000000100000" w:firstRow="0" w:lastRow="0" w:firstColumn="0" w:lastColumn="0" w:oddVBand="0" w:evenVBand="0" w:oddHBand="1" w:evenHBand="0" w:firstRowFirstColumn="0" w:firstRowLastColumn="0" w:lastRowFirstColumn="0" w:lastRowLastColumn="0"/>
                </w:pPr>
              </w:pPrChange>
            </w:pPr>
            <w:ins w:id="3622" w:author="Fan, Qi" w:date="2024-09-06T15:40:00Z">
              <w:r w:rsidRPr="00B278F3">
                <w:rPr>
                  <w:rFonts w:ascii="Calibri" w:eastAsia="Times New Roman" w:hAnsi="Calibri" w:cs="Calibri"/>
                  <w:color w:val="000000"/>
                  <w:sz w:val="18"/>
                  <w:szCs w:val="18"/>
                  <w:rPrChange w:id="3623" w:author="Fan, Qi" w:date="2024-09-06T15:40:00Z">
                    <w:rPr>
                      <w:rFonts w:ascii="Calibri" w:eastAsia="Times New Roman" w:hAnsi="Calibri" w:cs="Calibri"/>
                      <w:color w:val="000000"/>
                    </w:rPr>
                  </w:rPrChange>
                </w:rPr>
                <w:t>O</w:t>
              </w:r>
            </w:ins>
          </w:p>
        </w:tc>
        <w:tc>
          <w:tcPr>
            <w:tcW w:w="0" w:type="dxa"/>
            <w:noWrap/>
            <w:vAlign w:val="center"/>
            <w:hideMark/>
            <w:tcPrChange w:id="3624" w:author="Fan, Qi" w:date="2024-09-06T15:43:00Z">
              <w:tcPr>
                <w:tcW w:w="558" w:type="dxa"/>
                <w:noWrap/>
                <w:hideMark/>
              </w:tcPr>
            </w:tcPrChange>
          </w:tcPr>
          <w:p w14:paraId="4D93EC52"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625" w:author="Fan, Qi" w:date="2024-09-06T15:40:00Z"/>
                <w:rFonts w:ascii="Calibri" w:eastAsia="Times New Roman" w:hAnsi="Calibri" w:cs="Calibri"/>
                <w:color w:val="000000"/>
                <w:sz w:val="18"/>
                <w:szCs w:val="18"/>
                <w:rPrChange w:id="3626" w:author="Fan, Qi" w:date="2024-09-06T15:40:00Z">
                  <w:rPr>
                    <w:ins w:id="3627" w:author="Fan, Qi" w:date="2024-09-06T15:40:00Z"/>
                    <w:rFonts w:ascii="Calibri" w:eastAsia="Times New Roman" w:hAnsi="Calibri" w:cs="Calibri"/>
                    <w:color w:val="000000"/>
                  </w:rPr>
                </w:rPrChange>
              </w:rPr>
              <w:pPrChange w:id="3628"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629" w:author="Fan, Qi" w:date="2024-09-06T15:40:00Z">
              <w:r w:rsidRPr="00B278F3">
                <w:rPr>
                  <w:rFonts w:ascii="Calibri" w:eastAsia="Times New Roman" w:hAnsi="Calibri" w:cs="Calibri"/>
                  <w:color w:val="000000"/>
                  <w:sz w:val="18"/>
                  <w:szCs w:val="18"/>
                  <w:rPrChange w:id="3630" w:author="Fan, Qi" w:date="2024-09-06T15:40:00Z">
                    <w:rPr>
                      <w:rFonts w:ascii="Calibri" w:eastAsia="Times New Roman" w:hAnsi="Calibri" w:cs="Calibri"/>
                      <w:color w:val="000000"/>
                    </w:rPr>
                  </w:rPrChange>
                </w:rPr>
                <w:t>38.1</w:t>
              </w:r>
            </w:ins>
          </w:p>
        </w:tc>
        <w:tc>
          <w:tcPr>
            <w:tcW w:w="0" w:type="dxa"/>
            <w:noWrap/>
            <w:vAlign w:val="center"/>
            <w:hideMark/>
            <w:tcPrChange w:id="3631" w:author="Fan, Qi" w:date="2024-09-06T15:43:00Z">
              <w:tcPr>
                <w:tcW w:w="576" w:type="dxa"/>
                <w:noWrap/>
                <w:hideMark/>
              </w:tcPr>
            </w:tcPrChange>
          </w:tcPr>
          <w:p w14:paraId="3EDDF0CA"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632" w:author="Fan, Qi" w:date="2024-09-06T15:40:00Z"/>
                <w:rFonts w:ascii="Calibri" w:eastAsia="Times New Roman" w:hAnsi="Calibri" w:cs="Calibri"/>
                <w:color w:val="000000"/>
                <w:sz w:val="18"/>
                <w:szCs w:val="18"/>
                <w:rPrChange w:id="3633" w:author="Fan, Qi" w:date="2024-09-06T15:40:00Z">
                  <w:rPr>
                    <w:ins w:id="3634" w:author="Fan, Qi" w:date="2024-09-06T15:40:00Z"/>
                    <w:rFonts w:ascii="Calibri" w:eastAsia="Times New Roman" w:hAnsi="Calibri" w:cs="Calibri"/>
                    <w:color w:val="000000"/>
                  </w:rPr>
                </w:rPrChange>
              </w:rPr>
              <w:pPrChange w:id="363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636" w:author="Fan, Qi" w:date="2024-09-06T15:40:00Z">
              <w:r w:rsidRPr="00B278F3">
                <w:rPr>
                  <w:rFonts w:ascii="Calibri" w:eastAsia="Times New Roman" w:hAnsi="Calibri" w:cs="Calibri"/>
                  <w:color w:val="000000"/>
                  <w:sz w:val="18"/>
                  <w:szCs w:val="18"/>
                  <w:rPrChange w:id="3637" w:author="Fan, Qi" w:date="2024-09-06T15:40:00Z">
                    <w:rPr>
                      <w:rFonts w:ascii="Calibri" w:eastAsia="Times New Roman" w:hAnsi="Calibri" w:cs="Calibri"/>
                      <w:color w:val="000000"/>
                    </w:rPr>
                  </w:rPrChange>
                </w:rPr>
                <w:t>33.72</w:t>
              </w:r>
            </w:ins>
          </w:p>
        </w:tc>
        <w:tc>
          <w:tcPr>
            <w:tcW w:w="0" w:type="dxa"/>
            <w:noWrap/>
            <w:vAlign w:val="center"/>
            <w:hideMark/>
            <w:tcPrChange w:id="3638" w:author="Fan, Qi" w:date="2024-09-06T15:43:00Z">
              <w:tcPr>
                <w:tcW w:w="871" w:type="dxa"/>
                <w:noWrap/>
                <w:hideMark/>
              </w:tcPr>
            </w:tcPrChange>
          </w:tcPr>
          <w:p w14:paraId="636B4E8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639" w:author="Fan, Qi" w:date="2024-09-06T15:40:00Z"/>
                <w:rFonts w:ascii="Calibri" w:eastAsia="Times New Roman" w:hAnsi="Calibri" w:cs="Calibri"/>
                <w:color w:val="000000"/>
                <w:sz w:val="18"/>
                <w:szCs w:val="18"/>
                <w:rPrChange w:id="3640" w:author="Fan, Qi" w:date="2024-09-06T15:40:00Z">
                  <w:rPr>
                    <w:ins w:id="3641" w:author="Fan, Qi" w:date="2024-09-06T15:40:00Z"/>
                    <w:rFonts w:ascii="Calibri" w:eastAsia="Times New Roman" w:hAnsi="Calibri" w:cs="Calibri"/>
                    <w:color w:val="000000"/>
                  </w:rPr>
                </w:rPrChange>
              </w:rPr>
              <w:pPrChange w:id="364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643" w:author="Fan, Qi" w:date="2024-09-06T15:40:00Z">
              <w:r w:rsidRPr="00B278F3">
                <w:rPr>
                  <w:rFonts w:ascii="Calibri" w:eastAsia="Times New Roman" w:hAnsi="Calibri" w:cs="Calibri"/>
                  <w:color w:val="000000"/>
                  <w:sz w:val="18"/>
                  <w:szCs w:val="18"/>
                  <w:rPrChange w:id="3644" w:author="Fan, Qi" w:date="2024-09-06T15:40:00Z">
                    <w:rPr>
                      <w:rFonts w:ascii="Calibri" w:eastAsia="Times New Roman" w:hAnsi="Calibri" w:cs="Calibri"/>
                      <w:color w:val="000000"/>
                    </w:rPr>
                  </w:rPrChange>
                </w:rPr>
                <w:t>6.78</w:t>
              </w:r>
            </w:ins>
          </w:p>
        </w:tc>
        <w:tc>
          <w:tcPr>
            <w:tcW w:w="0" w:type="dxa"/>
            <w:noWrap/>
            <w:vAlign w:val="center"/>
            <w:hideMark/>
            <w:tcPrChange w:id="3645" w:author="Fan, Qi" w:date="2024-09-06T15:43:00Z">
              <w:tcPr>
                <w:tcW w:w="826" w:type="dxa"/>
                <w:gridSpan w:val="2"/>
                <w:noWrap/>
                <w:hideMark/>
              </w:tcPr>
            </w:tcPrChange>
          </w:tcPr>
          <w:p w14:paraId="26B1308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646" w:author="Fan, Qi" w:date="2024-09-06T15:40:00Z"/>
                <w:rFonts w:ascii="Calibri" w:eastAsia="Times New Roman" w:hAnsi="Calibri" w:cs="Calibri"/>
                <w:color w:val="000000"/>
                <w:sz w:val="18"/>
                <w:szCs w:val="18"/>
                <w:rPrChange w:id="3647" w:author="Fan, Qi" w:date="2024-09-06T15:40:00Z">
                  <w:rPr>
                    <w:ins w:id="3648" w:author="Fan, Qi" w:date="2024-09-06T15:40:00Z"/>
                    <w:rFonts w:ascii="Calibri" w:eastAsia="Times New Roman" w:hAnsi="Calibri" w:cs="Calibri"/>
                    <w:color w:val="000000"/>
                  </w:rPr>
                </w:rPrChange>
              </w:rPr>
              <w:pPrChange w:id="364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650" w:author="Fan, Qi" w:date="2024-09-06T15:40:00Z">
              <w:r w:rsidRPr="00B278F3">
                <w:rPr>
                  <w:rFonts w:ascii="Calibri" w:eastAsia="Times New Roman" w:hAnsi="Calibri" w:cs="Calibri"/>
                  <w:color w:val="000000"/>
                  <w:sz w:val="18"/>
                  <w:szCs w:val="18"/>
                  <w:rPrChange w:id="3651" w:author="Fan, Qi" w:date="2024-09-06T15:40:00Z">
                    <w:rPr>
                      <w:rFonts w:ascii="Calibri" w:eastAsia="Times New Roman" w:hAnsi="Calibri" w:cs="Calibri"/>
                      <w:color w:val="000000"/>
                    </w:rPr>
                  </w:rPrChange>
                </w:rPr>
                <w:t>12.6</w:t>
              </w:r>
            </w:ins>
          </w:p>
        </w:tc>
      </w:tr>
      <w:tr w:rsidR="00B278F3" w:rsidRPr="00B278F3" w14:paraId="3526E86F" w14:textId="77777777" w:rsidTr="00B278F3">
        <w:tblPrEx>
          <w:tblPrExChange w:id="3652" w:author="Fan, Qi" w:date="2024-09-06T15:43:00Z">
            <w:tblPrEx>
              <w:tblCellMar>
                <w:left w:w="108" w:type="dxa"/>
                <w:right w:w="108" w:type="dxa"/>
              </w:tblCellMar>
            </w:tblPrEx>
          </w:tblPrExChange>
        </w:tblPrEx>
        <w:trPr>
          <w:trHeight w:val="242"/>
          <w:jc w:val="center"/>
          <w:ins w:id="3653" w:author="Fan, Qi" w:date="2024-09-06T15:40:00Z"/>
          <w:trPrChange w:id="3654"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3655" w:author="Fan, Qi" w:date="2024-09-06T15:43:00Z">
              <w:tcPr>
                <w:tcW w:w="552" w:type="dxa"/>
                <w:vMerge/>
                <w:hideMark/>
              </w:tcPr>
            </w:tcPrChange>
          </w:tcPr>
          <w:p w14:paraId="77767DE3" w14:textId="77777777" w:rsidR="00B278F3" w:rsidRPr="00B278F3" w:rsidRDefault="00B278F3" w:rsidP="00B278F3">
            <w:pPr>
              <w:rPr>
                <w:ins w:id="3656" w:author="Fan, Qi" w:date="2024-09-06T15:40:00Z"/>
                <w:rFonts w:ascii="Calibri" w:eastAsia="Times New Roman" w:hAnsi="Calibri" w:cs="Calibri"/>
                <w:color w:val="000000"/>
                <w:sz w:val="18"/>
                <w:szCs w:val="18"/>
                <w:rPrChange w:id="3657" w:author="Fan, Qi" w:date="2024-09-06T15:40:00Z">
                  <w:rPr>
                    <w:ins w:id="3658" w:author="Fan, Qi" w:date="2024-09-06T15:40:00Z"/>
                    <w:rFonts w:ascii="Calibri" w:eastAsia="Times New Roman" w:hAnsi="Calibri" w:cs="Calibri"/>
                    <w:color w:val="000000"/>
                  </w:rPr>
                </w:rPrChange>
              </w:rPr>
            </w:pPr>
          </w:p>
        </w:tc>
        <w:tc>
          <w:tcPr>
            <w:tcW w:w="0" w:type="dxa"/>
            <w:vMerge/>
            <w:vAlign w:val="center"/>
            <w:hideMark/>
            <w:tcPrChange w:id="3659" w:author="Fan, Qi" w:date="2024-09-06T15:43:00Z">
              <w:tcPr>
                <w:tcW w:w="554" w:type="dxa"/>
                <w:vMerge/>
                <w:hideMark/>
              </w:tcPr>
            </w:tcPrChange>
          </w:tcPr>
          <w:p w14:paraId="17C858FD"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3660" w:author="Fan, Qi" w:date="2024-09-06T15:40:00Z"/>
                <w:rFonts w:ascii="Calibri" w:eastAsia="Times New Roman" w:hAnsi="Calibri" w:cs="Calibri"/>
                <w:color w:val="000000"/>
                <w:sz w:val="18"/>
                <w:szCs w:val="18"/>
                <w:rPrChange w:id="3661" w:author="Fan, Qi" w:date="2024-09-06T15:40:00Z">
                  <w:rPr>
                    <w:ins w:id="3662" w:author="Fan, Qi" w:date="2024-09-06T15:40:00Z"/>
                    <w:rFonts w:ascii="Calibri" w:eastAsia="Times New Roman" w:hAnsi="Calibri" w:cs="Calibri"/>
                    <w:color w:val="000000"/>
                  </w:rPr>
                </w:rPrChange>
              </w:rPr>
            </w:pPr>
          </w:p>
        </w:tc>
        <w:tc>
          <w:tcPr>
            <w:tcW w:w="0" w:type="dxa"/>
            <w:noWrap/>
            <w:vAlign w:val="center"/>
            <w:hideMark/>
            <w:tcPrChange w:id="3663" w:author="Fan, Qi" w:date="2024-09-06T15:43:00Z">
              <w:tcPr>
                <w:tcW w:w="703" w:type="dxa"/>
                <w:noWrap/>
                <w:hideMark/>
              </w:tcPr>
            </w:tcPrChange>
          </w:tcPr>
          <w:p w14:paraId="7C0AAE8F"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664" w:author="Fan, Qi" w:date="2024-09-06T15:40:00Z"/>
                <w:rFonts w:ascii="Calibri" w:eastAsia="Times New Roman" w:hAnsi="Calibri" w:cs="Calibri"/>
                <w:color w:val="000000"/>
                <w:sz w:val="18"/>
                <w:szCs w:val="18"/>
                <w:rPrChange w:id="3665" w:author="Fan, Qi" w:date="2024-09-06T15:40:00Z">
                  <w:rPr>
                    <w:ins w:id="3666" w:author="Fan, Qi" w:date="2024-09-06T15:40:00Z"/>
                    <w:rFonts w:ascii="Calibri" w:eastAsia="Times New Roman" w:hAnsi="Calibri" w:cs="Calibri"/>
                    <w:color w:val="000000"/>
                  </w:rPr>
                </w:rPrChange>
              </w:rPr>
              <w:pPrChange w:id="3667" w:author="Fan, Qi" w:date="2024-09-06T15:43:00Z">
                <w:pPr>
                  <w:cnfStyle w:val="000000000000" w:firstRow="0" w:lastRow="0" w:firstColumn="0" w:lastColumn="0" w:oddVBand="0" w:evenVBand="0" w:oddHBand="0" w:evenHBand="0" w:firstRowFirstColumn="0" w:firstRowLastColumn="0" w:lastRowFirstColumn="0" w:lastRowLastColumn="0"/>
                </w:pPr>
              </w:pPrChange>
            </w:pPr>
            <w:ins w:id="3668" w:author="Fan, Qi" w:date="2024-09-06T15:40:00Z">
              <w:r w:rsidRPr="00B278F3">
                <w:rPr>
                  <w:rFonts w:ascii="Calibri" w:eastAsia="Times New Roman" w:hAnsi="Calibri" w:cs="Calibri"/>
                  <w:color w:val="000000"/>
                  <w:sz w:val="18"/>
                  <w:szCs w:val="18"/>
                  <w:rPrChange w:id="3669" w:author="Fan, Qi" w:date="2024-09-06T15:40:00Z">
                    <w:rPr>
                      <w:rFonts w:ascii="Calibri" w:eastAsia="Times New Roman" w:hAnsi="Calibri" w:cs="Calibri"/>
                      <w:color w:val="000000"/>
                    </w:rPr>
                  </w:rPrChange>
                </w:rPr>
                <w:t>Na</w:t>
              </w:r>
            </w:ins>
          </w:p>
        </w:tc>
        <w:tc>
          <w:tcPr>
            <w:tcW w:w="0" w:type="dxa"/>
            <w:noWrap/>
            <w:vAlign w:val="center"/>
            <w:hideMark/>
            <w:tcPrChange w:id="3670" w:author="Fan, Qi" w:date="2024-09-06T15:43:00Z">
              <w:tcPr>
                <w:tcW w:w="595" w:type="dxa"/>
                <w:noWrap/>
                <w:hideMark/>
              </w:tcPr>
            </w:tcPrChange>
          </w:tcPr>
          <w:p w14:paraId="40D79D2F"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671" w:author="Fan, Qi" w:date="2024-09-06T15:40:00Z"/>
                <w:rFonts w:ascii="Calibri" w:eastAsia="Times New Roman" w:hAnsi="Calibri" w:cs="Calibri"/>
                <w:color w:val="000000"/>
                <w:sz w:val="18"/>
                <w:szCs w:val="18"/>
                <w:rPrChange w:id="3672" w:author="Fan, Qi" w:date="2024-09-06T15:40:00Z">
                  <w:rPr>
                    <w:ins w:id="3673" w:author="Fan, Qi" w:date="2024-09-06T15:40:00Z"/>
                    <w:rFonts w:ascii="Calibri" w:eastAsia="Times New Roman" w:hAnsi="Calibri" w:cs="Calibri"/>
                    <w:color w:val="000000"/>
                  </w:rPr>
                </w:rPrChange>
              </w:rPr>
              <w:pPrChange w:id="367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675" w:author="Fan, Qi" w:date="2024-09-06T15:40:00Z">
              <w:r w:rsidRPr="00B278F3">
                <w:rPr>
                  <w:rFonts w:ascii="Calibri" w:eastAsia="Times New Roman" w:hAnsi="Calibri" w:cs="Calibri"/>
                  <w:color w:val="000000"/>
                  <w:sz w:val="18"/>
                  <w:szCs w:val="18"/>
                  <w:rPrChange w:id="3676" w:author="Fan, Qi" w:date="2024-09-06T15:40:00Z">
                    <w:rPr>
                      <w:rFonts w:ascii="Calibri" w:eastAsia="Times New Roman" w:hAnsi="Calibri" w:cs="Calibri"/>
                      <w:color w:val="000000"/>
                    </w:rPr>
                  </w:rPrChange>
                </w:rPr>
                <w:t>0.12</w:t>
              </w:r>
            </w:ins>
          </w:p>
        </w:tc>
        <w:tc>
          <w:tcPr>
            <w:tcW w:w="0" w:type="dxa"/>
            <w:noWrap/>
            <w:vAlign w:val="center"/>
            <w:hideMark/>
            <w:tcPrChange w:id="3677" w:author="Fan, Qi" w:date="2024-09-06T15:43:00Z">
              <w:tcPr>
                <w:tcW w:w="614" w:type="dxa"/>
                <w:noWrap/>
                <w:hideMark/>
              </w:tcPr>
            </w:tcPrChange>
          </w:tcPr>
          <w:p w14:paraId="2AB5EA0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678" w:author="Fan, Qi" w:date="2024-09-06T15:40:00Z"/>
                <w:rFonts w:ascii="Calibri" w:eastAsia="Times New Roman" w:hAnsi="Calibri" w:cs="Calibri"/>
                <w:color w:val="000000"/>
                <w:sz w:val="18"/>
                <w:szCs w:val="18"/>
                <w:rPrChange w:id="3679" w:author="Fan, Qi" w:date="2024-09-06T15:40:00Z">
                  <w:rPr>
                    <w:ins w:id="3680" w:author="Fan, Qi" w:date="2024-09-06T15:40:00Z"/>
                    <w:rFonts w:ascii="Calibri" w:eastAsia="Times New Roman" w:hAnsi="Calibri" w:cs="Calibri"/>
                    <w:color w:val="000000"/>
                  </w:rPr>
                </w:rPrChange>
              </w:rPr>
              <w:pPrChange w:id="368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682" w:author="Fan, Qi" w:date="2024-09-06T15:40:00Z">
              <w:r w:rsidRPr="00B278F3">
                <w:rPr>
                  <w:rFonts w:ascii="Calibri" w:eastAsia="Times New Roman" w:hAnsi="Calibri" w:cs="Calibri"/>
                  <w:color w:val="000000"/>
                  <w:sz w:val="18"/>
                  <w:szCs w:val="18"/>
                  <w:rPrChange w:id="3683" w:author="Fan, Qi" w:date="2024-09-06T15:40:00Z">
                    <w:rPr>
                      <w:rFonts w:ascii="Calibri" w:eastAsia="Times New Roman" w:hAnsi="Calibri" w:cs="Calibri"/>
                      <w:color w:val="000000"/>
                    </w:rPr>
                  </w:rPrChange>
                </w:rPr>
                <w:t>0.08</w:t>
              </w:r>
            </w:ins>
          </w:p>
        </w:tc>
        <w:tc>
          <w:tcPr>
            <w:tcW w:w="0" w:type="dxa"/>
            <w:noWrap/>
            <w:vAlign w:val="center"/>
            <w:hideMark/>
            <w:tcPrChange w:id="3684" w:author="Fan, Qi" w:date="2024-09-06T15:43:00Z">
              <w:tcPr>
                <w:tcW w:w="930" w:type="dxa"/>
                <w:noWrap/>
                <w:hideMark/>
              </w:tcPr>
            </w:tcPrChange>
          </w:tcPr>
          <w:p w14:paraId="1FDF826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685" w:author="Fan, Qi" w:date="2024-09-06T15:40:00Z"/>
                <w:rFonts w:ascii="Calibri" w:eastAsia="Times New Roman" w:hAnsi="Calibri" w:cs="Calibri"/>
                <w:color w:val="000000"/>
                <w:sz w:val="18"/>
                <w:szCs w:val="18"/>
                <w:rPrChange w:id="3686" w:author="Fan, Qi" w:date="2024-09-06T15:40:00Z">
                  <w:rPr>
                    <w:ins w:id="3687" w:author="Fan, Qi" w:date="2024-09-06T15:40:00Z"/>
                    <w:rFonts w:ascii="Calibri" w:eastAsia="Times New Roman" w:hAnsi="Calibri" w:cs="Calibri"/>
                    <w:color w:val="000000"/>
                  </w:rPr>
                </w:rPrChange>
              </w:rPr>
              <w:pPrChange w:id="368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689" w:author="Fan, Qi" w:date="2024-09-06T15:40:00Z">
              <w:r w:rsidRPr="00B278F3">
                <w:rPr>
                  <w:rFonts w:ascii="Calibri" w:eastAsia="Times New Roman" w:hAnsi="Calibri" w:cs="Calibri"/>
                  <w:color w:val="000000"/>
                  <w:sz w:val="18"/>
                  <w:szCs w:val="18"/>
                  <w:rPrChange w:id="3690" w:author="Fan, Qi" w:date="2024-09-06T15:40:00Z">
                    <w:rPr>
                      <w:rFonts w:ascii="Calibri" w:eastAsia="Times New Roman" w:hAnsi="Calibri" w:cs="Calibri"/>
                      <w:color w:val="000000"/>
                    </w:rPr>
                  </w:rPrChange>
                </w:rPr>
                <w:t>0.04</w:t>
              </w:r>
            </w:ins>
          </w:p>
        </w:tc>
        <w:tc>
          <w:tcPr>
            <w:tcW w:w="0" w:type="dxa"/>
            <w:noWrap/>
            <w:vAlign w:val="center"/>
            <w:hideMark/>
            <w:tcPrChange w:id="3691" w:author="Fan, Qi" w:date="2024-09-06T15:43:00Z">
              <w:tcPr>
                <w:tcW w:w="881" w:type="dxa"/>
                <w:gridSpan w:val="2"/>
                <w:noWrap/>
                <w:hideMark/>
              </w:tcPr>
            </w:tcPrChange>
          </w:tcPr>
          <w:p w14:paraId="5C9A994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692" w:author="Fan, Qi" w:date="2024-09-06T15:40:00Z"/>
                <w:rFonts w:ascii="Calibri" w:eastAsia="Times New Roman" w:hAnsi="Calibri" w:cs="Calibri"/>
                <w:color w:val="000000"/>
                <w:sz w:val="18"/>
                <w:szCs w:val="18"/>
                <w:rPrChange w:id="3693" w:author="Fan, Qi" w:date="2024-09-06T15:40:00Z">
                  <w:rPr>
                    <w:ins w:id="3694" w:author="Fan, Qi" w:date="2024-09-06T15:40:00Z"/>
                    <w:rFonts w:ascii="Calibri" w:eastAsia="Times New Roman" w:hAnsi="Calibri" w:cs="Calibri"/>
                    <w:color w:val="000000"/>
                  </w:rPr>
                </w:rPrChange>
              </w:rPr>
              <w:pPrChange w:id="369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696" w:author="Fan, Qi" w:date="2024-09-06T15:40:00Z">
              <w:r w:rsidRPr="00B278F3">
                <w:rPr>
                  <w:rFonts w:ascii="Calibri" w:eastAsia="Times New Roman" w:hAnsi="Calibri" w:cs="Calibri"/>
                  <w:color w:val="000000"/>
                  <w:sz w:val="18"/>
                  <w:szCs w:val="18"/>
                  <w:rPrChange w:id="3697" w:author="Fan, Qi" w:date="2024-09-06T15:40:00Z">
                    <w:rPr>
                      <w:rFonts w:ascii="Calibri" w:eastAsia="Times New Roman" w:hAnsi="Calibri" w:cs="Calibri"/>
                      <w:color w:val="000000"/>
                    </w:rPr>
                  </w:rPrChange>
                </w:rPr>
                <w:t>7.52</w:t>
              </w:r>
            </w:ins>
          </w:p>
        </w:tc>
        <w:tc>
          <w:tcPr>
            <w:tcW w:w="0" w:type="dxa"/>
            <w:vMerge/>
            <w:vAlign w:val="center"/>
            <w:hideMark/>
            <w:tcPrChange w:id="3698" w:author="Fan, Qi" w:date="2024-09-06T15:43:00Z">
              <w:tcPr>
                <w:tcW w:w="553" w:type="dxa"/>
                <w:vMerge/>
                <w:hideMark/>
              </w:tcPr>
            </w:tcPrChange>
          </w:tcPr>
          <w:p w14:paraId="31F766A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699" w:author="Fan, Qi" w:date="2024-09-06T15:40:00Z"/>
                <w:rFonts w:ascii="Calibri" w:eastAsia="Times New Roman" w:hAnsi="Calibri" w:cs="Calibri"/>
                <w:color w:val="000000"/>
                <w:sz w:val="18"/>
                <w:szCs w:val="18"/>
                <w:rPrChange w:id="3700" w:author="Fan, Qi" w:date="2024-09-06T15:40:00Z">
                  <w:rPr>
                    <w:ins w:id="3701" w:author="Fan, Qi" w:date="2024-09-06T15:40:00Z"/>
                    <w:rFonts w:ascii="Calibri" w:eastAsia="Times New Roman" w:hAnsi="Calibri" w:cs="Calibri"/>
                    <w:color w:val="000000"/>
                  </w:rPr>
                </w:rPrChange>
              </w:rPr>
              <w:pPrChange w:id="3702"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3703" w:author="Fan, Qi" w:date="2024-09-06T15:43:00Z">
              <w:tcPr>
                <w:tcW w:w="554" w:type="dxa"/>
                <w:vMerge/>
                <w:hideMark/>
              </w:tcPr>
            </w:tcPrChange>
          </w:tcPr>
          <w:p w14:paraId="7B28F18C"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704" w:author="Fan, Qi" w:date="2024-09-06T15:40:00Z"/>
                <w:rFonts w:ascii="Calibri" w:eastAsia="Times New Roman" w:hAnsi="Calibri" w:cs="Calibri"/>
                <w:color w:val="000000"/>
                <w:sz w:val="18"/>
                <w:szCs w:val="18"/>
                <w:rPrChange w:id="3705" w:author="Fan, Qi" w:date="2024-09-06T15:40:00Z">
                  <w:rPr>
                    <w:ins w:id="3706" w:author="Fan, Qi" w:date="2024-09-06T15:40:00Z"/>
                    <w:rFonts w:ascii="Calibri" w:eastAsia="Times New Roman" w:hAnsi="Calibri" w:cs="Calibri"/>
                    <w:color w:val="000000"/>
                  </w:rPr>
                </w:rPrChange>
              </w:rPr>
              <w:pPrChange w:id="3707"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3708" w:author="Fan, Qi" w:date="2024-09-06T15:43:00Z">
              <w:tcPr>
                <w:tcW w:w="703" w:type="dxa"/>
                <w:noWrap/>
                <w:hideMark/>
              </w:tcPr>
            </w:tcPrChange>
          </w:tcPr>
          <w:p w14:paraId="6CC7778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709" w:author="Fan, Qi" w:date="2024-09-06T15:40:00Z"/>
                <w:rFonts w:ascii="Calibri" w:eastAsia="Times New Roman" w:hAnsi="Calibri" w:cs="Calibri"/>
                <w:color w:val="000000"/>
                <w:sz w:val="18"/>
                <w:szCs w:val="18"/>
                <w:rPrChange w:id="3710" w:author="Fan, Qi" w:date="2024-09-06T15:40:00Z">
                  <w:rPr>
                    <w:ins w:id="3711" w:author="Fan, Qi" w:date="2024-09-06T15:40:00Z"/>
                    <w:rFonts w:ascii="Calibri" w:eastAsia="Times New Roman" w:hAnsi="Calibri" w:cs="Calibri"/>
                    <w:color w:val="000000"/>
                  </w:rPr>
                </w:rPrChange>
              </w:rPr>
              <w:pPrChange w:id="3712" w:author="Fan, Qi" w:date="2024-09-06T15:43:00Z">
                <w:pPr>
                  <w:cnfStyle w:val="000000000000" w:firstRow="0" w:lastRow="0" w:firstColumn="0" w:lastColumn="0" w:oddVBand="0" w:evenVBand="0" w:oddHBand="0" w:evenHBand="0" w:firstRowFirstColumn="0" w:firstRowLastColumn="0" w:lastRowFirstColumn="0" w:lastRowLastColumn="0"/>
                </w:pPr>
              </w:pPrChange>
            </w:pPr>
            <w:ins w:id="3713" w:author="Fan, Qi" w:date="2024-09-06T15:40:00Z">
              <w:r w:rsidRPr="00B278F3">
                <w:rPr>
                  <w:rFonts w:ascii="Calibri" w:eastAsia="Times New Roman" w:hAnsi="Calibri" w:cs="Calibri"/>
                  <w:color w:val="000000"/>
                  <w:sz w:val="18"/>
                  <w:szCs w:val="18"/>
                  <w:rPrChange w:id="3714" w:author="Fan, Qi" w:date="2024-09-06T15:40:00Z">
                    <w:rPr>
                      <w:rFonts w:ascii="Calibri" w:eastAsia="Times New Roman" w:hAnsi="Calibri" w:cs="Calibri"/>
                      <w:color w:val="000000"/>
                    </w:rPr>
                  </w:rPrChange>
                </w:rPr>
                <w:t>Na</w:t>
              </w:r>
            </w:ins>
          </w:p>
        </w:tc>
        <w:tc>
          <w:tcPr>
            <w:tcW w:w="0" w:type="dxa"/>
            <w:noWrap/>
            <w:vAlign w:val="center"/>
            <w:hideMark/>
            <w:tcPrChange w:id="3715" w:author="Fan, Qi" w:date="2024-09-06T15:43:00Z">
              <w:tcPr>
                <w:tcW w:w="558" w:type="dxa"/>
                <w:noWrap/>
                <w:hideMark/>
              </w:tcPr>
            </w:tcPrChange>
          </w:tcPr>
          <w:p w14:paraId="3B405C3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716" w:author="Fan, Qi" w:date="2024-09-06T15:40:00Z"/>
                <w:rFonts w:ascii="Calibri" w:eastAsia="Times New Roman" w:hAnsi="Calibri" w:cs="Calibri"/>
                <w:color w:val="000000"/>
                <w:sz w:val="18"/>
                <w:szCs w:val="18"/>
                <w:rPrChange w:id="3717" w:author="Fan, Qi" w:date="2024-09-06T15:40:00Z">
                  <w:rPr>
                    <w:ins w:id="3718" w:author="Fan, Qi" w:date="2024-09-06T15:40:00Z"/>
                    <w:rFonts w:ascii="Calibri" w:eastAsia="Times New Roman" w:hAnsi="Calibri" w:cs="Calibri"/>
                    <w:color w:val="000000"/>
                  </w:rPr>
                </w:rPrChange>
              </w:rPr>
              <w:pPrChange w:id="371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720" w:author="Fan, Qi" w:date="2024-09-06T15:40:00Z">
              <w:r w:rsidRPr="00B278F3">
                <w:rPr>
                  <w:rFonts w:ascii="Calibri" w:eastAsia="Times New Roman" w:hAnsi="Calibri" w:cs="Calibri"/>
                  <w:color w:val="000000"/>
                  <w:sz w:val="18"/>
                  <w:szCs w:val="18"/>
                  <w:rPrChange w:id="3721" w:author="Fan, Qi" w:date="2024-09-06T15:40:00Z">
                    <w:rPr>
                      <w:rFonts w:ascii="Calibri" w:eastAsia="Times New Roman" w:hAnsi="Calibri" w:cs="Calibri"/>
                      <w:color w:val="000000"/>
                    </w:rPr>
                  </w:rPrChange>
                </w:rPr>
                <w:t>0.08</w:t>
              </w:r>
            </w:ins>
          </w:p>
        </w:tc>
        <w:tc>
          <w:tcPr>
            <w:tcW w:w="0" w:type="dxa"/>
            <w:noWrap/>
            <w:vAlign w:val="center"/>
            <w:hideMark/>
            <w:tcPrChange w:id="3722" w:author="Fan, Qi" w:date="2024-09-06T15:43:00Z">
              <w:tcPr>
                <w:tcW w:w="576" w:type="dxa"/>
                <w:noWrap/>
                <w:hideMark/>
              </w:tcPr>
            </w:tcPrChange>
          </w:tcPr>
          <w:p w14:paraId="2F1E876B"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723" w:author="Fan, Qi" w:date="2024-09-06T15:40:00Z"/>
                <w:rFonts w:ascii="Calibri" w:eastAsia="Times New Roman" w:hAnsi="Calibri" w:cs="Calibri"/>
                <w:color w:val="000000"/>
                <w:sz w:val="18"/>
                <w:szCs w:val="18"/>
                <w:rPrChange w:id="3724" w:author="Fan, Qi" w:date="2024-09-06T15:40:00Z">
                  <w:rPr>
                    <w:ins w:id="3725" w:author="Fan, Qi" w:date="2024-09-06T15:40:00Z"/>
                    <w:rFonts w:ascii="Calibri" w:eastAsia="Times New Roman" w:hAnsi="Calibri" w:cs="Calibri"/>
                    <w:color w:val="000000"/>
                  </w:rPr>
                </w:rPrChange>
              </w:rPr>
              <w:pPrChange w:id="372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727" w:author="Fan, Qi" w:date="2024-09-06T15:40:00Z">
              <w:r w:rsidRPr="00B278F3">
                <w:rPr>
                  <w:rFonts w:ascii="Calibri" w:eastAsia="Times New Roman" w:hAnsi="Calibri" w:cs="Calibri"/>
                  <w:color w:val="000000"/>
                  <w:sz w:val="18"/>
                  <w:szCs w:val="18"/>
                  <w:rPrChange w:id="3728" w:author="Fan, Qi" w:date="2024-09-06T15:40:00Z">
                    <w:rPr>
                      <w:rFonts w:ascii="Calibri" w:eastAsia="Times New Roman" w:hAnsi="Calibri" w:cs="Calibri"/>
                      <w:color w:val="000000"/>
                    </w:rPr>
                  </w:rPrChange>
                </w:rPr>
                <w:t>0.06</w:t>
              </w:r>
            </w:ins>
          </w:p>
        </w:tc>
        <w:tc>
          <w:tcPr>
            <w:tcW w:w="0" w:type="dxa"/>
            <w:noWrap/>
            <w:vAlign w:val="center"/>
            <w:hideMark/>
            <w:tcPrChange w:id="3729" w:author="Fan, Qi" w:date="2024-09-06T15:43:00Z">
              <w:tcPr>
                <w:tcW w:w="871" w:type="dxa"/>
                <w:noWrap/>
                <w:hideMark/>
              </w:tcPr>
            </w:tcPrChange>
          </w:tcPr>
          <w:p w14:paraId="413DDAC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730" w:author="Fan, Qi" w:date="2024-09-06T15:40:00Z"/>
                <w:rFonts w:ascii="Calibri" w:eastAsia="Times New Roman" w:hAnsi="Calibri" w:cs="Calibri"/>
                <w:color w:val="000000"/>
                <w:sz w:val="18"/>
                <w:szCs w:val="18"/>
                <w:rPrChange w:id="3731" w:author="Fan, Qi" w:date="2024-09-06T15:40:00Z">
                  <w:rPr>
                    <w:ins w:id="3732" w:author="Fan, Qi" w:date="2024-09-06T15:40:00Z"/>
                    <w:rFonts w:ascii="Calibri" w:eastAsia="Times New Roman" w:hAnsi="Calibri" w:cs="Calibri"/>
                    <w:color w:val="000000"/>
                  </w:rPr>
                </w:rPrChange>
              </w:rPr>
              <w:pPrChange w:id="373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734" w:author="Fan, Qi" w:date="2024-09-06T15:40:00Z">
              <w:r w:rsidRPr="00B278F3">
                <w:rPr>
                  <w:rFonts w:ascii="Calibri" w:eastAsia="Times New Roman" w:hAnsi="Calibri" w:cs="Calibri"/>
                  <w:color w:val="000000"/>
                  <w:sz w:val="18"/>
                  <w:szCs w:val="18"/>
                  <w:rPrChange w:id="3735" w:author="Fan, Qi" w:date="2024-09-06T15:40:00Z">
                    <w:rPr>
                      <w:rFonts w:ascii="Calibri" w:eastAsia="Times New Roman" w:hAnsi="Calibri" w:cs="Calibri"/>
                      <w:color w:val="000000"/>
                    </w:rPr>
                  </w:rPrChange>
                </w:rPr>
                <w:t>0.08</w:t>
              </w:r>
            </w:ins>
          </w:p>
        </w:tc>
        <w:tc>
          <w:tcPr>
            <w:tcW w:w="0" w:type="dxa"/>
            <w:noWrap/>
            <w:vAlign w:val="center"/>
            <w:hideMark/>
            <w:tcPrChange w:id="3736" w:author="Fan, Qi" w:date="2024-09-06T15:43:00Z">
              <w:tcPr>
                <w:tcW w:w="826" w:type="dxa"/>
                <w:gridSpan w:val="2"/>
                <w:noWrap/>
                <w:hideMark/>
              </w:tcPr>
            </w:tcPrChange>
          </w:tcPr>
          <w:p w14:paraId="7CFDF18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737" w:author="Fan, Qi" w:date="2024-09-06T15:40:00Z"/>
                <w:rFonts w:ascii="Calibri" w:eastAsia="Times New Roman" w:hAnsi="Calibri" w:cs="Calibri"/>
                <w:color w:val="000000"/>
                <w:sz w:val="18"/>
                <w:szCs w:val="18"/>
                <w:rPrChange w:id="3738" w:author="Fan, Qi" w:date="2024-09-06T15:40:00Z">
                  <w:rPr>
                    <w:ins w:id="3739" w:author="Fan, Qi" w:date="2024-09-06T15:40:00Z"/>
                    <w:rFonts w:ascii="Calibri" w:eastAsia="Times New Roman" w:hAnsi="Calibri" w:cs="Calibri"/>
                    <w:color w:val="000000"/>
                  </w:rPr>
                </w:rPrChange>
              </w:rPr>
              <w:pPrChange w:id="374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741" w:author="Fan, Qi" w:date="2024-09-06T15:40:00Z">
              <w:r w:rsidRPr="00B278F3">
                <w:rPr>
                  <w:rFonts w:ascii="Calibri" w:eastAsia="Times New Roman" w:hAnsi="Calibri" w:cs="Calibri"/>
                  <w:color w:val="000000"/>
                  <w:sz w:val="18"/>
                  <w:szCs w:val="18"/>
                  <w:rPrChange w:id="3742" w:author="Fan, Qi" w:date="2024-09-06T15:40:00Z">
                    <w:rPr>
                      <w:rFonts w:ascii="Calibri" w:eastAsia="Times New Roman" w:hAnsi="Calibri" w:cs="Calibri"/>
                      <w:color w:val="000000"/>
                    </w:rPr>
                  </w:rPrChange>
                </w:rPr>
                <w:t>11</w:t>
              </w:r>
            </w:ins>
          </w:p>
        </w:tc>
      </w:tr>
      <w:tr w:rsidR="00B278F3" w:rsidRPr="00B278F3" w14:paraId="43BC93E6" w14:textId="77777777" w:rsidTr="00B278F3">
        <w:tblPrEx>
          <w:tblPrExChange w:id="3743"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3744" w:author="Fan, Qi" w:date="2024-09-06T15:40:00Z"/>
          <w:trPrChange w:id="3745"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3746" w:author="Fan, Qi" w:date="2024-09-06T15:43:00Z">
              <w:tcPr>
                <w:tcW w:w="552" w:type="dxa"/>
                <w:vMerge/>
                <w:hideMark/>
              </w:tcPr>
            </w:tcPrChange>
          </w:tcPr>
          <w:p w14:paraId="30AFCCDB"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3747" w:author="Fan, Qi" w:date="2024-09-06T15:40:00Z"/>
                <w:rFonts w:ascii="Calibri" w:eastAsia="Times New Roman" w:hAnsi="Calibri" w:cs="Calibri"/>
                <w:color w:val="000000"/>
                <w:sz w:val="18"/>
                <w:szCs w:val="18"/>
                <w:rPrChange w:id="3748" w:author="Fan, Qi" w:date="2024-09-06T15:40:00Z">
                  <w:rPr>
                    <w:ins w:id="3749" w:author="Fan, Qi" w:date="2024-09-06T15:40:00Z"/>
                    <w:rFonts w:ascii="Calibri" w:eastAsia="Times New Roman" w:hAnsi="Calibri" w:cs="Calibri"/>
                    <w:color w:val="000000"/>
                  </w:rPr>
                </w:rPrChange>
              </w:rPr>
            </w:pPr>
          </w:p>
        </w:tc>
        <w:tc>
          <w:tcPr>
            <w:tcW w:w="0" w:type="dxa"/>
            <w:vMerge/>
            <w:vAlign w:val="center"/>
            <w:hideMark/>
            <w:tcPrChange w:id="3750" w:author="Fan, Qi" w:date="2024-09-06T15:43:00Z">
              <w:tcPr>
                <w:tcW w:w="554" w:type="dxa"/>
                <w:vMerge/>
                <w:hideMark/>
              </w:tcPr>
            </w:tcPrChange>
          </w:tcPr>
          <w:p w14:paraId="6352C1ED"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3751" w:author="Fan, Qi" w:date="2024-09-06T15:40:00Z"/>
                <w:rFonts w:ascii="Calibri" w:eastAsia="Times New Roman" w:hAnsi="Calibri" w:cs="Calibri"/>
                <w:color w:val="000000"/>
                <w:sz w:val="18"/>
                <w:szCs w:val="18"/>
                <w:rPrChange w:id="3752" w:author="Fan, Qi" w:date="2024-09-06T15:40:00Z">
                  <w:rPr>
                    <w:ins w:id="3753" w:author="Fan, Qi" w:date="2024-09-06T15:40:00Z"/>
                    <w:rFonts w:ascii="Calibri" w:eastAsia="Times New Roman" w:hAnsi="Calibri" w:cs="Calibri"/>
                    <w:color w:val="000000"/>
                  </w:rPr>
                </w:rPrChange>
              </w:rPr>
            </w:pPr>
          </w:p>
        </w:tc>
        <w:tc>
          <w:tcPr>
            <w:tcW w:w="0" w:type="dxa"/>
            <w:noWrap/>
            <w:vAlign w:val="center"/>
            <w:hideMark/>
            <w:tcPrChange w:id="3754" w:author="Fan, Qi" w:date="2024-09-06T15:43:00Z">
              <w:tcPr>
                <w:tcW w:w="703" w:type="dxa"/>
                <w:noWrap/>
                <w:hideMark/>
              </w:tcPr>
            </w:tcPrChange>
          </w:tcPr>
          <w:p w14:paraId="78E68F2A"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755" w:author="Fan, Qi" w:date="2024-09-06T15:40:00Z"/>
                <w:rFonts w:ascii="Calibri" w:eastAsia="Times New Roman" w:hAnsi="Calibri" w:cs="Calibri"/>
                <w:color w:val="000000"/>
                <w:sz w:val="18"/>
                <w:szCs w:val="18"/>
                <w:rPrChange w:id="3756" w:author="Fan, Qi" w:date="2024-09-06T15:40:00Z">
                  <w:rPr>
                    <w:ins w:id="3757" w:author="Fan, Qi" w:date="2024-09-06T15:40:00Z"/>
                    <w:rFonts w:ascii="Calibri" w:eastAsia="Times New Roman" w:hAnsi="Calibri" w:cs="Calibri"/>
                    <w:color w:val="000000"/>
                  </w:rPr>
                </w:rPrChange>
              </w:rPr>
              <w:pPrChange w:id="3758" w:author="Fan, Qi" w:date="2024-09-06T15:43:00Z">
                <w:pPr>
                  <w:cnfStyle w:val="000000100000" w:firstRow="0" w:lastRow="0" w:firstColumn="0" w:lastColumn="0" w:oddVBand="0" w:evenVBand="0" w:oddHBand="1" w:evenHBand="0" w:firstRowFirstColumn="0" w:firstRowLastColumn="0" w:lastRowFirstColumn="0" w:lastRowLastColumn="0"/>
                </w:pPr>
              </w:pPrChange>
            </w:pPr>
            <w:ins w:id="3759" w:author="Fan, Qi" w:date="2024-09-06T15:40:00Z">
              <w:r w:rsidRPr="00B278F3">
                <w:rPr>
                  <w:rFonts w:ascii="Calibri" w:eastAsia="Times New Roman" w:hAnsi="Calibri" w:cs="Calibri"/>
                  <w:color w:val="000000"/>
                  <w:sz w:val="18"/>
                  <w:szCs w:val="18"/>
                  <w:rPrChange w:id="3760" w:author="Fan, Qi" w:date="2024-09-06T15:40:00Z">
                    <w:rPr>
                      <w:rFonts w:ascii="Calibri" w:eastAsia="Times New Roman" w:hAnsi="Calibri" w:cs="Calibri"/>
                      <w:color w:val="000000"/>
                    </w:rPr>
                  </w:rPrChange>
                </w:rPr>
                <w:t>S</w:t>
              </w:r>
            </w:ins>
          </w:p>
        </w:tc>
        <w:tc>
          <w:tcPr>
            <w:tcW w:w="0" w:type="dxa"/>
            <w:noWrap/>
            <w:vAlign w:val="center"/>
            <w:hideMark/>
            <w:tcPrChange w:id="3761" w:author="Fan, Qi" w:date="2024-09-06T15:43:00Z">
              <w:tcPr>
                <w:tcW w:w="595" w:type="dxa"/>
                <w:noWrap/>
                <w:hideMark/>
              </w:tcPr>
            </w:tcPrChange>
          </w:tcPr>
          <w:p w14:paraId="400F37F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762" w:author="Fan, Qi" w:date="2024-09-06T15:40:00Z"/>
                <w:rFonts w:ascii="Calibri" w:eastAsia="Times New Roman" w:hAnsi="Calibri" w:cs="Calibri"/>
                <w:color w:val="000000"/>
                <w:sz w:val="18"/>
                <w:szCs w:val="18"/>
                <w:rPrChange w:id="3763" w:author="Fan, Qi" w:date="2024-09-06T15:40:00Z">
                  <w:rPr>
                    <w:ins w:id="3764" w:author="Fan, Qi" w:date="2024-09-06T15:40:00Z"/>
                    <w:rFonts w:ascii="Calibri" w:eastAsia="Times New Roman" w:hAnsi="Calibri" w:cs="Calibri"/>
                    <w:color w:val="000000"/>
                  </w:rPr>
                </w:rPrChange>
              </w:rPr>
              <w:pPrChange w:id="376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766" w:author="Fan, Qi" w:date="2024-09-06T15:40:00Z">
              <w:r w:rsidRPr="00B278F3">
                <w:rPr>
                  <w:rFonts w:ascii="Calibri" w:eastAsia="Times New Roman" w:hAnsi="Calibri" w:cs="Calibri"/>
                  <w:color w:val="000000"/>
                  <w:sz w:val="18"/>
                  <w:szCs w:val="18"/>
                  <w:rPrChange w:id="3767" w:author="Fan, Qi" w:date="2024-09-06T15:40:00Z">
                    <w:rPr>
                      <w:rFonts w:ascii="Calibri" w:eastAsia="Times New Roman" w:hAnsi="Calibri" w:cs="Calibri"/>
                      <w:color w:val="000000"/>
                    </w:rPr>
                  </w:rPrChange>
                </w:rPr>
                <w:t>0.48</w:t>
              </w:r>
            </w:ins>
          </w:p>
        </w:tc>
        <w:tc>
          <w:tcPr>
            <w:tcW w:w="0" w:type="dxa"/>
            <w:noWrap/>
            <w:vAlign w:val="center"/>
            <w:hideMark/>
            <w:tcPrChange w:id="3768" w:author="Fan, Qi" w:date="2024-09-06T15:43:00Z">
              <w:tcPr>
                <w:tcW w:w="614" w:type="dxa"/>
                <w:noWrap/>
                <w:hideMark/>
              </w:tcPr>
            </w:tcPrChange>
          </w:tcPr>
          <w:p w14:paraId="22E1F1C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769" w:author="Fan, Qi" w:date="2024-09-06T15:40:00Z"/>
                <w:rFonts w:ascii="Calibri" w:eastAsia="Times New Roman" w:hAnsi="Calibri" w:cs="Calibri"/>
                <w:color w:val="000000"/>
                <w:sz w:val="18"/>
                <w:szCs w:val="18"/>
                <w:rPrChange w:id="3770" w:author="Fan, Qi" w:date="2024-09-06T15:40:00Z">
                  <w:rPr>
                    <w:ins w:id="3771" w:author="Fan, Qi" w:date="2024-09-06T15:40:00Z"/>
                    <w:rFonts w:ascii="Calibri" w:eastAsia="Times New Roman" w:hAnsi="Calibri" w:cs="Calibri"/>
                    <w:color w:val="000000"/>
                  </w:rPr>
                </w:rPrChange>
              </w:rPr>
              <w:pPrChange w:id="377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773" w:author="Fan, Qi" w:date="2024-09-06T15:40:00Z">
              <w:r w:rsidRPr="00B278F3">
                <w:rPr>
                  <w:rFonts w:ascii="Calibri" w:eastAsia="Times New Roman" w:hAnsi="Calibri" w:cs="Calibri"/>
                  <w:color w:val="000000"/>
                  <w:sz w:val="18"/>
                  <w:szCs w:val="18"/>
                  <w:rPrChange w:id="3774" w:author="Fan, Qi" w:date="2024-09-06T15:40:00Z">
                    <w:rPr>
                      <w:rFonts w:ascii="Calibri" w:eastAsia="Times New Roman" w:hAnsi="Calibri" w:cs="Calibri"/>
                      <w:color w:val="000000"/>
                    </w:rPr>
                  </w:rPrChange>
                </w:rPr>
                <w:t>0.21</w:t>
              </w:r>
            </w:ins>
          </w:p>
        </w:tc>
        <w:tc>
          <w:tcPr>
            <w:tcW w:w="0" w:type="dxa"/>
            <w:noWrap/>
            <w:vAlign w:val="center"/>
            <w:hideMark/>
            <w:tcPrChange w:id="3775" w:author="Fan, Qi" w:date="2024-09-06T15:43:00Z">
              <w:tcPr>
                <w:tcW w:w="930" w:type="dxa"/>
                <w:noWrap/>
                <w:hideMark/>
              </w:tcPr>
            </w:tcPrChange>
          </w:tcPr>
          <w:p w14:paraId="5105B90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776" w:author="Fan, Qi" w:date="2024-09-06T15:40:00Z"/>
                <w:rFonts w:ascii="Calibri" w:eastAsia="Times New Roman" w:hAnsi="Calibri" w:cs="Calibri"/>
                <w:color w:val="000000"/>
                <w:sz w:val="18"/>
                <w:szCs w:val="18"/>
                <w:rPrChange w:id="3777" w:author="Fan, Qi" w:date="2024-09-06T15:40:00Z">
                  <w:rPr>
                    <w:ins w:id="3778" w:author="Fan, Qi" w:date="2024-09-06T15:40:00Z"/>
                    <w:rFonts w:ascii="Calibri" w:eastAsia="Times New Roman" w:hAnsi="Calibri" w:cs="Calibri"/>
                    <w:color w:val="000000"/>
                  </w:rPr>
                </w:rPrChange>
              </w:rPr>
              <w:pPrChange w:id="377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780" w:author="Fan, Qi" w:date="2024-09-06T15:40:00Z">
              <w:r w:rsidRPr="00B278F3">
                <w:rPr>
                  <w:rFonts w:ascii="Calibri" w:eastAsia="Times New Roman" w:hAnsi="Calibri" w:cs="Calibri"/>
                  <w:color w:val="000000"/>
                  <w:sz w:val="18"/>
                  <w:szCs w:val="18"/>
                  <w:rPrChange w:id="3781" w:author="Fan, Qi" w:date="2024-09-06T15:40:00Z">
                    <w:rPr>
                      <w:rFonts w:ascii="Calibri" w:eastAsia="Times New Roman" w:hAnsi="Calibri" w:cs="Calibri"/>
                      <w:color w:val="000000"/>
                    </w:rPr>
                  </w:rPrChange>
                </w:rPr>
                <w:t>0.03</w:t>
              </w:r>
            </w:ins>
          </w:p>
        </w:tc>
        <w:tc>
          <w:tcPr>
            <w:tcW w:w="0" w:type="dxa"/>
            <w:noWrap/>
            <w:vAlign w:val="center"/>
            <w:hideMark/>
            <w:tcPrChange w:id="3782" w:author="Fan, Qi" w:date="2024-09-06T15:43:00Z">
              <w:tcPr>
                <w:tcW w:w="881" w:type="dxa"/>
                <w:gridSpan w:val="2"/>
                <w:noWrap/>
                <w:hideMark/>
              </w:tcPr>
            </w:tcPrChange>
          </w:tcPr>
          <w:p w14:paraId="6398624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783" w:author="Fan, Qi" w:date="2024-09-06T15:40:00Z"/>
                <w:rFonts w:ascii="Calibri" w:eastAsia="Times New Roman" w:hAnsi="Calibri" w:cs="Calibri"/>
                <w:color w:val="000000"/>
                <w:sz w:val="18"/>
                <w:szCs w:val="18"/>
                <w:rPrChange w:id="3784" w:author="Fan, Qi" w:date="2024-09-06T15:40:00Z">
                  <w:rPr>
                    <w:ins w:id="3785" w:author="Fan, Qi" w:date="2024-09-06T15:40:00Z"/>
                    <w:rFonts w:ascii="Calibri" w:eastAsia="Times New Roman" w:hAnsi="Calibri" w:cs="Calibri"/>
                    <w:color w:val="000000"/>
                  </w:rPr>
                </w:rPrChange>
              </w:rPr>
              <w:pPrChange w:id="378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787" w:author="Fan, Qi" w:date="2024-09-06T15:40:00Z">
              <w:r w:rsidRPr="00B278F3">
                <w:rPr>
                  <w:rFonts w:ascii="Calibri" w:eastAsia="Times New Roman" w:hAnsi="Calibri" w:cs="Calibri"/>
                  <w:color w:val="000000"/>
                  <w:sz w:val="18"/>
                  <w:szCs w:val="18"/>
                  <w:rPrChange w:id="3788" w:author="Fan, Qi" w:date="2024-09-06T15:40:00Z">
                    <w:rPr>
                      <w:rFonts w:ascii="Calibri" w:eastAsia="Times New Roman" w:hAnsi="Calibri" w:cs="Calibri"/>
                      <w:color w:val="000000"/>
                    </w:rPr>
                  </w:rPrChange>
                </w:rPr>
                <w:t>5.3</w:t>
              </w:r>
            </w:ins>
          </w:p>
        </w:tc>
        <w:tc>
          <w:tcPr>
            <w:tcW w:w="0" w:type="dxa"/>
            <w:vMerge/>
            <w:vAlign w:val="center"/>
            <w:hideMark/>
            <w:tcPrChange w:id="3789" w:author="Fan, Qi" w:date="2024-09-06T15:43:00Z">
              <w:tcPr>
                <w:tcW w:w="553" w:type="dxa"/>
                <w:vMerge/>
                <w:hideMark/>
              </w:tcPr>
            </w:tcPrChange>
          </w:tcPr>
          <w:p w14:paraId="67FE95E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790" w:author="Fan, Qi" w:date="2024-09-06T15:40:00Z"/>
                <w:rFonts w:ascii="Calibri" w:eastAsia="Times New Roman" w:hAnsi="Calibri" w:cs="Calibri"/>
                <w:color w:val="000000"/>
                <w:sz w:val="18"/>
                <w:szCs w:val="18"/>
                <w:rPrChange w:id="3791" w:author="Fan, Qi" w:date="2024-09-06T15:40:00Z">
                  <w:rPr>
                    <w:ins w:id="3792" w:author="Fan, Qi" w:date="2024-09-06T15:40:00Z"/>
                    <w:rFonts w:ascii="Calibri" w:eastAsia="Times New Roman" w:hAnsi="Calibri" w:cs="Calibri"/>
                    <w:color w:val="000000"/>
                  </w:rPr>
                </w:rPrChange>
              </w:rPr>
              <w:pPrChange w:id="3793"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3794" w:author="Fan, Qi" w:date="2024-09-06T15:43:00Z">
              <w:tcPr>
                <w:tcW w:w="554" w:type="dxa"/>
                <w:vMerge/>
                <w:hideMark/>
              </w:tcPr>
            </w:tcPrChange>
          </w:tcPr>
          <w:p w14:paraId="2CCAB36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795" w:author="Fan, Qi" w:date="2024-09-06T15:40:00Z"/>
                <w:rFonts w:ascii="Calibri" w:eastAsia="Times New Roman" w:hAnsi="Calibri" w:cs="Calibri"/>
                <w:color w:val="000000"/>
                <w:sz w:val="18"/>
                <w:szCs w:val="18"/>
                <w:rPrChange w:id="3796" w:author="Fan, Qi" w:date="2024-09-06T15:40:00Z">
                  <w:rPr>
                    <w:ins w:id="3797" w:author="Fan, Qi" w:date="2024-09-06T15:40:00Z"/>
                    <w:rFonts w:ascii="Calibri" w:eastAsia="Times New Roman" w:hAnsi="Calibri" w:cs="Calibri"/>
                    <w:color w:val="000000"/>
                  </w:rPr>
                </w:rPrChange>
              </w:rPr>
              <w:pPrChange w:id="3798"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3799" w:author="Fan, Qi" w:date="2024-09-06T15:43:00Z">
              <w:tcPr>
                <w:tcW w:w="703" w:type="dxa"/>
                <w:noWrap/>
                <w:hideMark/>
              </w:tcPr>
            </w:tcPrChange>
          </w:tcPr>
          <w:p w14:paraId="7750B45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800" w:author="Fan, Qi" w:date="2024-09-06T15:40:00Z"/>
                <w:rFonts w:ascii="Calibri" w:eastAsia="Times New Roman" w:hAnsi="Calibri" w:cs="Calibri"/>
                <w:color w:val="000000"/>
                <w:sz w:val="18"/>
                <w:szCs w:val="18"/>
                <w:rPrChange w:id="3801" w:author="Fan, Qi" w:date="2024-09-06T15:40:00Z">
                  <w:rPr>
                    <w:ins w:id="3802" w:author="Fan, Qi" w:date="2024-09-06T15:40:00Z"/>
                    <w:rFonts w:ascii="Calibri" w:eastAsia="Times New Roman" w:hAnsi="Calibri" w:cs="Calibri"/>
                    <w:color w:val="000000"/>
                  </w:rPr>
                </w:rPrChange>
              </w:rPr>
              <w:pPrChange w:id="3803" w:author="Fan, Qi" w:date="2024-09-06T15:43:00Z">
                <w:pPr>
                  <w:cnfStyle w:val="000000100000" w:firstRow="0" w:lastRow="0" w:firstColumn="0" w:lastColumn="0" w:oddVBand="0" w:evenVBand="0" w:oddHBand="1" w:evenHBand="0" w:firstRowFirstColumn="0" w:firstRowLastColumn="0" w:lastRowFirstColumn="0" w:lastRowLastColumn="0"/>
                </w:pPr>
              </w:pPrChange>
            </w:pPr>
            <w:ins w:id="3804" w:author="Fan, Qi" w:date="2024-09-06T15:40:00Z">
              <w:r w:rsidRPr="00B278F3">
                <w:rPr>
                  <w:rFonts w:ascii="Calibri" w:eastAsia="Times New Roman" w:hAnsi="Calibri" w:cs="Calibri"/>
                  <w:color w:val="000000"/>
                  <w:sz w:val="18"/>
                  <w:szCs w:val="18"/>
                  <w:rPrChange w:id="3805" w:author="Fan, Qi" w:date="2024-09-06T15:40:00Z">
                    <w:rPr>
                      <w:rFonts w:ascii="Calibri" w:eastAsia="Times New Roman" w:hAnsi="Calibri" w:cs="Calibri"/>
                      <w:color w:val="000000"/>
                    </w:rPr>
                  </w:rPrChange>
                </w:rPr>
                <w:t>S</w:t>
              </w:r>
            </w:ins>
          </w:p>
        </w:tc>
        <w:tc>
          <w:tcPr>
            <w:tcW w:w="0" w:type="dxa"/>
            <w:noWrap/>
            <w:vAlign w:val="center"/>
            <w:hideMark/>
            <w:tcPrChange w:id="3806" w:author="Fan, Qi" w:date="2024-09-06T15:43:00Z">
              <w:tcPr>
                <w:tcW w:w="558" w:type="dxa"/>
                <w:noWrap/>
                <w:hideMark/>
              </w:tcPr>
            </w:tcPrChange>
          </w:tcPr>
          <w:p w14:paraId="6E22F2C6"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807" w:author="Fan, Qi" w:date="2024-09-06T15:40:00Z"/>
                <w:rFonts w:ascii="Calibri" w:eastAsia="Times New Roman" w:hAnsi="Calibri" w:cs="Calibri"/>
                <w:color w:val="000000"/>
                <w:sz w:val="18"/>
                <w:szCs w:val="18"/>
                <w:rPrChange w:id="3808" w:author="Fan, Qi" w:date="2024-09-06T15:40:00Z">
                  <w:rPr>
                    <w:ins w:id="3809" w:author="Fan, Qi" w:date="2024-09-06T15:40:00Z"/>
                    <w:rFonts w:ascii="Calibri" w:eastAsia="Times New Roman" w:hAnsi="Calibri" w:cs="Calibri"/>
                    <w:color w:val="000000"/>
                  </w:rPr>
                </w:rPrChange>
              </w:rPr>
              <w:pPrChange w:id="381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811" w:author="Fan, Qi" w:date="2024-09-06T15:40:00Z">
              <w:r w:rsidRPr="00B278F3">
                <w:rPr>
                  <w:rFonts w:ascii="Calibri" w:eastAsia="Times New Roman" w:hAnsi="Calibri" w:cs="Calibri"/>
                  <w:color w:val="000000"/>
                  <w:sz w:val="18"/>
                  <w:szCs w:val="18"/>
                  <w:rPrChange w:id="3812" w:author="Fan, Qi" w:date="2024-09-06T15:40:00Z">
                    <w:rPr>
                      <w:rFonts w:ascii="Calibri" w:eastAsia="Times New Roman" w:hAnsi="Calibri" w:cs="Calibri"/>
                      <w:color w:val="000000"/>
                    </w:rPr>
                  </w:rPrChange>
                </w:rPr>
                <w:t>0.23</w:t>
              </w:r>
            </w:ins>
          </w:p>
        </w:tc>
        <w:tc>
          <w:tcPr>
            <w:tcW w:w="0" w:type="dxa"/>
            <w:noWrap/>
            <w:vAlign w:val="center"/>
            <w:hideMark/>
            <w:tcPrChange w:id="3813" w:author="Fan, Qi" w:date="2024-09-06T15:43:00Z">
              <w:tcPr>
                <w:tcW w:w="576" w:type="dxa"/>
                <w:noWrap/>
                <w:hideMark/>
              </w:tcPr>
            </w:tcPrChange>
          </w:tcPr>
          <w:p w14:paraId="4DC8844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814" w:author="Fan, Qi" w:date="2024-09-06T15:40:00Z"/>
                <w:rFonts w:ascii="Calibri" w:eastAsia="Times New Roman" w:hAnsi="Calibri" w:cs="Calibri"/>
                <w:color w:val="000000"/>
                <w:sz w:val="18"/>
                <w:szCs w:val="18"/>
                <w:rPrChange w:id="3815" w:author="Fan, Qi" w:date="2024-09-06T15:40:00Z">
                  <w:rPr>
                    <w:ins w:id="3816" w:author="Fan, Qi" w:date="2024-09-06T15:40:00Z"/>
                    <w:rFonts w:ascii="Calibri" w:eastAsia="Times New Roman" w:hAnsi="Calibri" w:cs="Calibri"/>
                    <w:color w:val="000000"/>
                  </w:rPr>
                </w:rPrChange>
              </w:rPr>
              <w:pPrChange w:id="381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818" w:author="Fan, Qi" w:date="2024-09-06T15:40:00Z">
              <w:r w:rsidRPr="00B278F3">
                <w:rPr>
                  <w:rFonts w:ascii="Calibri" w:eastAsia="Times New Roman" w:hAnsi="Calibri" w:cs="Calibri"/>
                  <w:color w:val="000000"/>
                  <w:sz w:val="18"/>
                  <w:szCs w:val="18"/>
                  <w:rPrChange w:id="3819" w:author="Fan, Qi" w:date="2024-09-06T15:40:00Z">
                    <w:rPr>
                      <w:rFonts w:ascii="Calibri" w:eastAsia="Times New Roman" w:hAnsi="Calibri" w:cs="Calibri"/>
                      <w:color w:val="000000"/>
                    </w:rPr>
                  </w:rPrChange>
                </w:rPr>
                <w:t>0.11</w:t>
              </w:r>
            </w:ins>
          </w:p>
        </w:tc>
        <w:tc>
          <w:tcPr>
            <w:tcW w:w="0" w:type="dxa"/>
            <w:noWrap/>
            <w:vAlign w:val="center"/>
            <w:hideMark/>
            <w:tcPrChange w:id="3820" w:author="Fan, Qi" w:date="2024-09-06T15:43:00Z">
              <w:tcPr>
                <w:tcW w:w="871" w:type="dxa"/>
                <w:noWrap/>
                <w:hideMark/>
              </w:tcPr>
            </w:tcPrChange>
          </w:tcPr>
          <w:p w14:paraId="208846E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821" w:author="Fan, Qi" w:date="2024-09-06T15:40:00Z"/>
                <w:rFonts w:ascii="Calibri" w:eastAsia="Times New Roman" w:hAnsi="Calibri" w:cs="Calibri"/>
                <w:color w:val="000000"/>
                <w:sz w:val="18"/>
                <w:szCs w:val="18"/>
                <w:rPrChange w:id="3822" w:author="Fan, Qi" w:date="2024-09-06T15:40:00Z">
                  <w:rPr>
                    <w:ins w:id="3823" w:author="Fan, Qi" w:date="2024-09-06T15:40:00Z"/>
                    <w:rFonts w:ascii="Calibri" w:eastAsia="Times New Roman" w:hAnsi="Calibri" w:cs="Calibri"/>
                    <w:color w:val="000000"/>
                  </w:rPr>
                </w:rPrChange>
              </w:rPr>
              <w:pPrChange w:id="382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825" w:author="Fan, Qi" w:date="2024-09-06T15:40:00Z">
              <w:r w:rsidRPr="00B278F3">
                <w:rPr>
                  <w:rFonts w:ascii="Calibri" w:eastAsia="Times New Roman" w:hAnsi="Calibri" w:cs="Calibri"/>
                  <w:color w:val="000000"/>
                  <w:sz w:val="18"/>
                  <w:szCs w:val="18"/>
                  <w:rPrChange w:id="3826" w:author="Fan, Qi" w:date="2024-09-06T15:40:00Z">
                    <w:rPr>
                      <w:rFonts w:ascii="Calibri" w:eastAsia="Times New Roman" w:hAnsi="Calibri" w:cs="Calibri"/>
                      <w:color w:val="000000"/>
                    </w:rPr>
                  </w:rPrChange>
                </w:rPr>
                <w:t>0.06</w:t>
              </w:r>
            </w:ins>
          </w:p>
        </w:tc>
        <w:tc>
          <w:tcPr>
            <w:tcW w:w="0" w:type="dxa"/>
            <w:noWrap/>
            <w:vAlign w:val="center"/>
            <w:hideMark/>
            <w:tcPrChange w:id="3827" w:author="Fan, Qi" w:date="2024-09-06T15:43:00Z">
              <w:tcPr>
                <w:tcW w:w="826" w:type="dxa"/>
                <w:gridSpan w:val="2"/>
                <w:noWrap/>
                <w:hideMark/>
              </w:tcPr>
            </w:tcPrChange>
          </w:tcPr>
          <w:p w14:paraId="2713F57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828" w:author="Fan, Qi" w:date="2024-09-06T15:40:00Z"/>
                <w:rFonts w:ascii="Calibri" w:eastAsia="Times New Roman" w:hAnsi="Calibri" w:cs="Calibri"/>
                <w:color w:val="000000"/>
                <w:sz w:val="18"/>
                <w:szCs w:val="18"/>
                <w:rPrChange w:id="3829" w:author="Fan, Qi" w:date="2024-09-06T15:40:00Z">
                  <w:rPr>
                    <w:ins w:id="3830" w:author="Fan, Qi" w:date="2024-09-06T15:40:00Z"/>
                    <w:rFonts w:ascii="Calibri" w:eastAsia="Times New Roman" w:hAnsi="Calibri" w:cs="Calibri"/>
                    <w:color w:val="000000"/>
                  </w:rPr>
                </w:rPrChange>
              </w:rPr>
              <w:pPrChange w:id="3831"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3832" w:author="Fan, Qi" w:date="2024-09-06T15:40:00Z">
              <w:r w:rsidRPr="00B278F3">
                <w:rPr>
                  <w:rFonts w:ascii="Calibri" w:eastAsia="Times New Roman" w:hAnsi="Calibri" w:cs="Calibri"/>
                  <w:color w:val="000000"/>
                  <w:sz w:val="18"/>
                  <w:szCs w:val="18"/>
                  <w:rPrChange w:id="3833" w:author="Fan, Qi" w:date="2024-09-06T15:40:00Z">
                    <w:rPr>
                      <w:rFonts w:ascii="Calibri" w:eastAsia="Times New Roman" w:hAnsi="Calibri" w:cs="Calibri"/>
                      <w:color w:val="000000"/>
                    </w:rPr>
                  </w:rPrChange>
                </w:rPr>
                <w:t>7.37</w:t>
              </w:r>
            </w:ins>
          </w:p>
        </w:tc>
      </w:tr>
      <w:tr w:rsidR="00B278F3" w:rsidRPr="00B278F3" w14:paraId="69F9F3DF" w14:textId="77777777" w:rsidTr="00B278F3">
        <w:tblPrEx>
          <w:tblPrExChange w:id="3834" w:author="Fan, Qi" w:date="2024-09-06T15:43:00Z">
            <w:tblPrEx>
              <w:tblCellMar>
                <w:left w:w="108" w:type="dxa"/>
                <w:right w:w="108" w:type="dxa"/>
              </w:tblCellMar>
            </w:tblPrEx>
          </w:tblPrExChange>
        </w:tblPrEx>
        <w:trPr>
          <w:trHeight w:val="242"/>
          <w:jc w:val="center"/>
          <w:ins w:id="3835" w:author="Fan, Qi" w:date="2024-09-06T15:40:00Z"/>
          <w:trPrChange w:id="3836"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3837" w:author="Fan, Qi" w:date="2024-09-06T15:43:00Z">
              <w:tcPr>
                <w:tcW w:w="552" w:type="dxa"/>
                <w:vMerge/>
                <w:hideMark/>
              </w:tcPr>
            </w:tcPrChange>
          </w:tcPr>
          <w:p w14:paraId="3482A4D7" w14:textId="77777777" w:rsidR="00B278F3" w:rsidRPr="00B278F3" w:rsidRDefault="00B278F3" w:rsidP="00B278F3">
            <w:pPr>
              <w:rPr>
                <w:ins w:id="3838" w:author="Fan, Qi" w:date="2024-09-06T15:40:00Z"/>
                <w:rFonts w:ascii="Calibri" w:eastAsia="Times New Roman" w:hAnsi="Calibri" w:cs="Calibri"/>
                <w:color w:val="000000"/>
                <w:sz w:val="18"/>
                <w:szCs w:val="18"/>
                <w:rPrChange w:id="3839" w:author="Fan, Qi" w:date="2024-09-06T15:40:00Z">
                  <w:rPr>
                    <w:ins w:id="3840" w:author="Fan, Qi" w:date="2024-09-06T15:40:00Z"/>
                    <w:rFonts w:ascii="Calibri" w:eastAsia="Times New Roman" w:hAnsi="Calibri" w:cs="Calibri"/>
                    <w:color w:val="000000"/>
                  </w:rPr>
                </w:rPrChange>
              </w:rPr>
            </w:pPr>
          </w:p>
        </w:tc>
        <w:tc>
          <w:tcPr>
            <w:tcW w:w="0" w:type="dxa"/>
            <w:vMerge/>
            <w:vAlign w:val="center"/>
            <w:hideMark/>
            <w:tcPrChange w:id="3841" w:author="Fan, Qi" w:date="2024-09-06T15:43:00Z">
              <w:tcPr>
                <w:tcW w:w="554" w:type="dxa"/>
                <w:vMerge/>
                <w:hideMark/>
              </w:tcPr>
            </w:tcPrChange>
          </w:tcPr>
          <w:p w14:paraId="12FA8E1F"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3842" w:author="Fan, Qi" w:date="2024-09-06T15:40:00Z"/>
                <w:rFonts w:ascii="Calibri" w:eastAsia="Times New Roman" w:hAnsi="Calibri" w:cs="Calibri"/>
                <w:color w:val="000000"/>
                <w:sz w:val="18"/>
                <w:szCs w:val="18"/>
                <w:rPrChange w:id="3843" w:author="Fan, Qi" w:date="2024-09-06T15:40:00Z">
                  <w:rPr>
                    <w:ins w:id="3844" w:author="Fan, Qi" w:date="2024-09-06T15:40:00Z"/>
                    <w:rFonts w:ascii="Calibri" w:eastAsia="Times New Roman" w:hAnsi="Calibri" w:cs="Calibri"/>
                    <w:color w:val="000000"/>
                  </w:rPr>
                </w:rPrChange>
              </w:rPr>
            </w:pPr>
          </w:p>
        </w:tc>
        <w:tc>
          <w:tcPr>
            <w:tcW w:w="0" w:type="dxa"/>
            <w:noWrap/>
            <w:vAlign w:val="center"/>
            <w:hideMark/>
            <w:tcPrChange w:id="3845" w:author="Fan, Qi" w:date="2024-09-06T15:43:00Z">
              <w:tcPr>
                <w:tcW w:w="703" w:type="dxa"/>
                <w:noWrap/>
                <w:hideMark/>
              </w:tcPr>
            </w:tcPrChange>
          </w:tcPr>
          <w:p w14:paraId="312AEFB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846" w:author="Fan, Qi" w:date="2024-09-06T15:40:00Z"/>
                <w:rFonts w:ascii="Calibri" w:eastAsia="Times New Roman" w:hAnsi="Calibri" w:cs="Calibri"/>
                <w:color w:val="000000"/>
                <w:sz w:val="18"/>
                <w:szCs w:val="18"/>
                <w:rPrChange w:id="3847" w:author="Fan, Qi" w:date="2024-09-06T15:40:00Z">
                  <w:rPr>
                    <w:ins w:id="3848" w:author="Fan, Qi" w:date="2024-09-06T15:40:00Z"/>
                    <w:rFonts w:ascii="Calibri" w:eastAsia="Times New Roman" w:hAnsi="Calibri" w:cs="Calibri"/>
                    <w:color w:val="000000"/>
                  </w:rPr>
                </w:rPrChange>
              </w:rPr>
              <w:pPrChange w:id="3849" w:author="Fan, Qi" w:date="2024-09-06T15:43:00Z">
                <w:pPr>
                  <w:cnfStyle w:val="000000000000" w:firstRow="0" w:lastRow="0" w:firstColumn="0" w:lastColumn="0" w:oddVBand="0" w:evenVBand="0" w:oddHBand="0" w:evenHBand="0" w:firstRowFirstColumn="0" w:firstRowLastColumn="0" w:lastRowFirstColumn="0" w:lastRowLastColumn="0"/>
                </w:pPr>
              </w:pPrChange>
            </w:pPr>
            <w:ins w:id="3850" w:author="Fan, Qi" w:date="2024-09-06T15:40:00Z">
              <w:r w:rsidRPr="00B278F3">
                <w:rPr>
                  <w:rFonts w:ascii="Calibri" w:eastAsia="Times New Roman" w:hAnsi="Calibri" w:cs="Calibri"/>
                  <w:color w:val="000000"/>
                  <w:sz w:val="18"/>
                  <w:szCs w:val="18"/>
                  <w:rPrChange w:id="3851" w:author="Fan, Qi" w:date="2024-09-06T15:40:00Z">
                    <w:rPr>
                      <w:rFonts w:ascii="Calibri" w:eastAsia="Times New Roman" w:hAnsi="Calibri" w:cs="Calibri"/>
                      <w:color w:val="000000"/>
                    </w:rPr>
                  </w:rPrChange>
                </w:rPr>
                <w:t>Ca</w:t>
              </w:r>
            </w:ins>
          </w:p>
        </w:tc>
        <w:tc>
          <w:tcPr>
            <w:tcW w:w="0" w:type="dxa"/>
            <w:noWrap/>
            <w:vAlign w:val="center"/>
            <w:hideMark/>
            <w:tcPrChange w:id="3852" w:author="Fan, Qi" w:date="2024-09-06T15:43:00Z">
              <w:tcPr>
                <w:tcW w:w="595" w:type="dxa"/>
                <w:noWrap/>
                <w:hideMark/>
              </w:tcPr>
            </w:tcPrChange>
          </w:tcPr>
          <w:p w14:paraId="573AF8A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853" w:author="Fan, Qi" w:date="2024-09-06T15:40:00Z"/>
                <w:rFonts w:ascii="Calibri" w:eastAsia="Times New Roman" w:hAnsi="Calibri" w:cs="Calibri"/>
                <w:color w:val="000000"/>
                <w:sz w:val="18"/>
                <w:szCs w:val="18"/>
                <w:rPrChange w:id="3854" w:author="Fan, Qi" w:date="2024-09-06T15:40:00Z">
                  <w:rPr>
                    <w:ins w:id="3855" w:author="Fan, Qi" w:date="2024-09-06T15:40:00Z"/>
                    <w:rFonts w:ascii="Calibri" w:eastAsia="Times New Roman" w:hAnsi="Calibri" w:cs="Calibri"/>
                    <w:color w:val="000000"/>
                  </w:rPr>
                </w:rPrChange>
              </w:rPr>
              <w:pPrChange w:id="385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857" w:author="Fan, Qi" w:date="2024-09-06T15:40:00Z">
              <w:r w:rsidRPr="00B278F3">
                <w:rPr>
                  <w:rFonts w:ascii="Calibri" w:eastAsia="Times New Roman" w:hAnsi="Calibri" w:cs="Calibri"/>
                  <w:color w:val="000000"/>
                  <w:sz w:val="18"/>
                  <w:szCs w:val="18"/>
                  <w:rPrChange w:id="3858" w:author="Fan, Qi" w:date="2024-09-06T15:40:00Z">
                    <w:rPr>
                      <w:rFonts w:ascii="Calibri" w:eastAsia="Times New Roman" w:hAnsi="Calibri" w:cs="Calibri"/>
                      <w:color w:val="000000"/>
                    </w:rPr>
                  </w:rPrChange>
                </w:rPr>
                <w:t>31.21</w:t>
              </w:r>
            </w:ins>
          </w:p>
        </w:tc>
        <w:tc>
          <w:tcPr>
            <w:tcW w:w="0" w:type="dxa"/>
            <w:noWrap/>
            <w:vAlign w:val="center"/>
            <w:hideMark/>
            <w:tcPrChange w:id="3859" w:author="Fan, Qi" w:date="2024-09-06T15:43:00Z">
              <w:tcPr>
                <w:tcW w:w="614" w:type="dxa"/>
                <w:noWrap/>
                <w:hideMark/>
              </w:tcPr>
            </w:tcPrChange>
          </w:tcPr>
          <w:p w14:paraId="0C61E8DA"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860" w:author="Fan, Qi" w:date="2024-09-06T15:40:00Z"/>
                <w:rFonts w:ascii="Calibri" w:eastAsia="Times New Roman" w:hAnsi="Calibri" w:cs="Calibri"/>
                <w:color w:val="000000"/>
                <w:sz w:val="18"/>
                <w:szCs w:val="18"/>
                <w:rPrChange w:id="3861" w:author="Fan, Qi" w:date="2024-09-06T15:40:00Z">
                  <w:rPr>
                    <w:ins w:id="3862" w:author="Fan, Qi" w:date="2024-09-06T15:40:00Z"/>
                    <w:rFonts w:ascii="Calibri" w:eastAsia="Times New Roman" w:hAnsi="Calibri" w:cs="Calibri"/>
                    <w:color w:val="000000"/>
                  </w:rPr>
                </w:rPrChange>
              </w:rPr>
              <w:pPrChange w:id="386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864" w:author="Fan, Qi" w:date="2024-09-06T15:40:00Z">
              <w:r w:rsidRPr="00B278F3">
                <w:rPr>
                  <w:rFonts w:ascii="Calibri" w:eastAsia="Times New Roman" w:hAnsi="Calibri" w:cs="Calibri"/>
                  <w:color w:val="000000"/>
                  <w:sz w:val="18"/>
                  <w:szCs w:val="18"/>
                  <w:rPrChange w:id="3865" w:author="Fan, Qi" w:date="2024-09-06T15:40:00Z">
                    <w:rPr>
                      <w:rFonts w:ascii="Calibri" w:eastAsia="Times New Roman" w:hAnsi="Calibri" w:cs="Calibri"/>
                      <w:color w:val="000000"/>
                    </w:rPr>
                  </w:rPrChange>
                </w:rPr>
                <w:t>9.81</w:t>
              </w:r>
            </w:ins>
          </w:p>
        </w:tc>
        <w:tc>
          <w:tcPr>
            <w:tcW w:w="0" w:type="dxa"/>
            <w:noWrap/>
            <w:vAlign w:val="center"/>
            <w:hideMark/>
            <w:tcPrChange w:id="3866" w:author="Fan, Qi" w:date="2024-09-06T15:43:00Z">
              <w:tcPr>
                <w:tcW w:w="930" w:type="dxa"/>
                <w:noWrap/>
                <w:hideMark/>
              </w:tcPr>
            </w:tcPrChange>
          </w:tcPr>
          <w:p w14:paraId="232E9FE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867" w:author="Fan, Qi" w:date="2024-09-06T15:40:00Z"/>
                <w:rFonts w:ascii="Calibri" w:eastAsia="Times New Roman" w:hAnsi="Calibri" w:cs="Calibri"/>
                <w:color w:val="000000"/>
                <w:sz w:val="18"/>
                <w:szCs w:val="18"/>
                <w:rPrChange w:id="3868" w:author="Fan, Qi" w:date="2024-09-06T15:40:00Z">
                  <w:rPr>
                    <w:ins w:id="3869" w:author="Fan, Qi" w:date="2024-09-06T15:40:00Z"/>
                    <w:rFonts w:ascii="Calibri" w:eastAsia="Times New Roman" w:hAnsi="Calibri" w:cs="Calibri"/>
                    <w:color w:val="000000"/>
                  </w:rPr>
                </w:rPrChange>
              </w:rPr>
              <w:pPrChange w:id="387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871" w:author="Fan, Qi" w:date="2024-09-06T15:40:00Z">
              <w:r w:rsidRPr="00B278F3">
                <w:rPr>
                  <w:rFonts w:ascii="Calibri" w:eastAsia="Times New Roman" w:hAnsi="Calibri" w:cs="Calibri"/>
                  <w:color w:val="000000"/>
                  <w:sz w:val="18"/>
                  <w:szCs w:val="18"/>
                  <w:rPrChange w:id="3872" w:author="Fan, Qi" w:date="2024-09-06T15:40:00Z">
                    <w:rPr>
                      <w:rFonts w:ascii="Calibri" w:eastAsia="Times New Roman" w:hAnsi="Calibri" w:cs="Calibri"/>
                      <w:color w:val="000000"/>
                    </w:rPr>
                  </w:rPrChange>
                </w:rPr>
                <w:t>0.21</w:t>
              </w:r>
            </w:ins>
          </w:p>
        </w:tc>
        <w:tc>
          <w:tcPr>
            <w:tcW w:w="0" w:type="dxa"/>
            <w:noWrap/>
            <w:vAlign w:val="center"/>
            <w:hideMark/>
            <w:tcPrChange w:id="3873" w:author="Fan, Qi" w:date="2024-09-06T15:43:00Z">
              <w:tcPr>
                <w:tcW w:w="881" w:type="dxa"/>
                <w:gridSpan w:val="2"/>
                <w:noWrap/>
                <w:hideMark/>
              </w:tcPr>
            </w:tcPrChange>
          </w:tcPr>
          <w:p w14:paraId="4EBA31CC"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874" w:author="Fan, Qi" w:date="2024-09-06T15:40:00Z"/>
                <w:rFonts w:ascii="Calibri" w:eastAsia="Times New Roman" w:hAnsi="Calibri" w:cs="Calibri"/>
                <w:color w:val="000000"/>
                <w:sz w:val="18"/>
                <w:szCs w:val="18"/>
                <w:rPrChange w:id="3875" w:author="Fan, Qi" w:date="2024-09-06T15:40:00Z">
                  <w:rPr>
                    <w:ins w:id="3876" w:author="Fan, Qi" w:date="2024-09-06T15:40:00Z"/>
                    <w:rFonts w:ascii="Calibri" w:eastAsia="Times New Roman" w:hAnsi="Calibri" w:cs="Calibri"/>
                    <w:color w:val="000000"/>
                  </w:rPr>
                </w:rPrChange>
              </w:rPr>
              <w:pPrChange w:id="3877"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878" w:author="Fan, Qi" w:date="2024-09-06T15:40:00Z">
              <w:r w:rsidRPr="00B278F3">
                <w:rPr>
                  <w:rFonts w:ascii="Calibri" w:eastAsia="Times New Roman" w:hAnsi="Calibri" w:cs="Calibri"/>
                  <w:color w:val="000000"/>
                  <w:sz w:val="18"/>
                  <w:szCs w:val="18"/>
                  <w:rPrChange w:id="3879" w:author="Fan, Qi" w:date="2024-09-06T15:40:00Z">
                    <w:rPr>
                      <w:rFonts w:ascii="Calibri" w:eastAsia="Times New Roman" w:hAnsi="Calibri" w:cs="Calibri"/>
                      <w:color w:val="000000"/>
                    </w:rPr>
                  </w:rPrChange>
                </w:rPr>
                <w:t>3.4</w:t>
              </w:r>
            </w:ins>
          </w:p>
        </w:tc>
        <w:tc>
          <w:tcPr>
            <w:tcW w:w="0" w:type="dxa"/>
            <w:vMerge/>
            <w:vAlign w:val="center"/>
            <w:hideMark/>
            <w:tcPrChange w:id="3880" w:author="Fan, Qi" w:date="2024-09-06T15:43:00Z">
              <w:tcPr>
                <w:tcW w:w="553" w:type="dxa"/>
                <w:vMerge/>
                <w:hideMark/>
              </w:tcPr>
            </w:tcPrChange>
          </w:tcPr>
          <w:p w14:paraId="58152BC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881" w:author="Fan, Qi" w:date="2024-09-06T15:40:00Z"/>
                <w:rFonts w:ascii="Calibri" w:eastAsia="Times New Roman" w:hAnsi="Calibri" w:cs="Calibri"/>
                <w:color w:val="000000"/>
                <w:sz w:val="18"/>
                <w:szCs w:val="18"/>
                <w:rPrChange w:id="3882" w:author="Fan, Qi" w:date="2024-09-06T15:40:00Z">
                  <w:rPr>
                    <w:ins w:id="3883" w:author="Fan, Qi" w:date="2024-09-06T15:40:00Z"/>
                    <w:rFonts w:ascii="Calibri" w:eastAsia="Times New Roman" w:hAnsi="Calibri" w:cs="Calibri"/>
                    <w:color w:val="000000"/>
                  </w:rPr>
                </w:rPrChange>
              </w:rPr>
              <w:pPrChange w:id="3884"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3885" w:author="Fan, Qi" w:date="2024-09-06T15:43:00Z">
              <w:tcPr>
                <w:tcW w:w="554" w:type="dxa"/>
                <w:vMerge/>
                <w:hideMark/>
              </w:tcPr>
            </w:tcPrChange>
          </w:tcPr>
          <w:p w14:paraId="3F3CAAB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886" w:author="Fan, Qi" w:date="2024-09-06T15:40:00Z"/>
                <w:rFonts w:ascii="Calibri" w:eastAsia="Times New Roman" w:hAnsi="Calibri" w:cs="Calibri"/>
                <w:color w:val="000000"/>
                <w:sz w:val="18"/>
                <w:szCs w:val="18"/>
                <w:rPrChange w:id="3887" w:author="Fan, Qi" w:date="2024-09-06T15:40:00Z">
                  <w:rPr>
                    <w:ins w:id="3888" w:author="Fan, Qi" w:date="2024-09-06T15:40:00Z"/>
                    <w:rFonts w:ascii="Calibri" w:eastAsia="Times New Roman" w:hAnsi="Calibri" w:cs="Calibri"/>
                    <w:color w:val="000000"/>
                  </w:rPr>
                </w:rPrChange>
              </w:rPr>
              <w:pPrChange w:id="3889"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3890" w:author="Fan, Qi" w:date="2024-09-06T15:43:00Z">
              <w:tcPr>
                <w:tcW w:w="703" w:type="dxa"/>
                <w:noWrap/>
                <w:hideMark/>
              </w:tcPr>
            </w:tcPrChange>
          </w:tcPr>
          <w:p w14:paraId="156DDDEA"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891" w:author="Fan, Qi" w:date="2024-09-06T15:40:00Z"/>
                <w:rFonts w:ascii="Calibri" w:eastAsia="Times New Roman" w:hAnsi="Calibri" w:cs="Calibri"/>
                <w:color w:val="000000"/>
                <w:sz w:val="18"/>
                <w:szCs w:val="18"/>
                <w:rPrChange w:id="3892" w:author="Fan, Qi" w:date="2024-09-06T15:40:00Z">
                  <w:rPr>
                    <w:ins w:id="3893" w:author="Fan, Qi" w:date="2024-09-06T15:40:00Z"/>
                    <w:rFonts w:ascii="Calibri" w:eastAsia="Times New Roman" w:hAnsi="Calibri" w:cs="Calibri"/>
                    <w:color w:val="000000"/>
                  </w:rPr>
                </w:rPrChange>
              </w:rPr>
              <w:pPrChange w:id="3894" w:author="Fan, Qi" w:date="2024-09-06T15:43:00Z">
                <w:pPr>
                  <w:cnfStyle w:val="000000000000" w:firstRow="0" w:lastRow="0" w:firstColumn="0" w:lastColumn="0" w:oddVBand="0" w:evenVBand="0" w:oddHBand="0" w:evenHBand="0" w:firstRowFirstColumn="0" w:firstRowLastColumn="0" w:lastRowFirstColumn="0" w:lastRowLastColumn="0"/>
                </w:pPr>
              </w:pPrChange>
            </w:pPr>
            <w:ins w:id="3895" w:author="Fan, Qi" w:date="2024-09-06T15:40:00Z">
              <w:r w:rsidRPr="00B278F3">
                <w:rPr>
                  <w:rFonts w:ascii="Calibri" w:eastAsia="Times New Roman" w:hAnsi="Calibri" w:cs="Calibri"/>
                  <w:color w:val="000000"/>
                  <w:sz w:val="18"/>
                  <w:szCs w:val="18"/>
                  <w:rPrChange w:id="3896" w:author="Fan, Qi" w:date="2024-09-06T15:40:00Z">
                    <w:rPr>
                      <w:rFonts w:ascii="Calibri" w:eastAsia="Times New Roman" w:hAnsi="Calibri" w:cs="Calibri"/>
                      <w:color w:val="000000"/>
                    </w:rPr>
                  </w:rPrChange>
                </w:rPr>
                <w:t>Ca</w:t>
              </w:r>
            </w:ins>
          </w:p>
        </w:tc>
        <w:tc>
          <w:tcPr>
            <w:tcW w:w="0" w:type="dxa"/>
            <w:noWrap/>
            <w:vAlign w:val="center"/>
            <w:hideMark/>
            <w:tcPrChange w:id="3897" w:author="Fan, Qi" w:date="2024-09-06T15:43:00Z">
              <w:tcPr>
                <w:tcW w:w="558" w:type="dxa"/>
                <w:noWrap/>
                <w:hideMark/>
              </w:tcPr>
            </w:tcPrChange>
          </w:tcPr>
          <w:p w14:paraId="32E70CA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898" w:author="Fan, Qi" w:date="2024-09-06T15:40:00Z"/>
                <w:rFonts w:ascii="Calibri" w:eastAsia="Times New Roman" w:hAnsi="Calibri" w:cs="Calibri"/>
                <w:color w:val="000000"/>
                <w:sz w:val="18"/>
                <w:szCs w:val="18"/>
                <w:rPrChange w:id="3899" w:author="Fan, Qi" w:date="2024-09-06T15:40:00Z">
                  <w:rPr>
                    <w:ins w:id="3900" w:author="Fan, Qi" w:date="2024-09-06T15:40:00Z"/>
                    <w:rFonts w:ascii="Calibri" w:eastAsia="Times New Roman" w:hAnsi="Calibri" w:cs="Calibri"/>
                    <w:color w:val="000000"/>
                  </w:rPr>
                </w:rPrChange>
              </w:rPr>
              <w:pPrChange w:id="390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902" w:author="Fan, Qi" w:date="2024-09-06T15:40:00Z">
              <w:r w:rsidRPr="00B278F3">
                <w:rPr>
                  <w:rFonts w:ascii="Calibri" w:eastAsia="Times New Roman" w:hAnsi="Calibri" w:cs="Calibri"/>
                  <w:color w:val="000000"/>
                  <w:sz w:val="18"/>
                  <w:szCs w:val="18"/>
                  <w:rPrChange w:id="3903" w:author="Fan, Qi" w:date="2024-09-06T15:40:00Z">
                    <w:rPr>
                      <w:rFonts w:ascii="Calibri" w:eastAsia="Times New Roman" w:hAnsi="Calibri" w:cs="Calibri"/>
                      <w:color w:val="000000"/>
                    </w:rPr>
                  </w:rPrChange>
                </w:rPr>
                <w:t>32.1</w:t>
              </w:r>
            </w:ins>
          </w:p>
        </w:tc>
        <w:tc>
          <w:tcPr>
            <w:tcW w:w="0" w:type="dxa"/>
            <w:noWrap/>
            <w:vAlign w:val="center"/>
            <w:hideMark/>
            <w:tcPrChange w:id="3904" w:author="Fan, Qi" w:date="2024-09-06T15:43:00Z">
              <w:tcPr>
                <w:tcW w:w="576" w:type="dxa"/>
                <w:noWrap/>
                <w:hideMark/>
              </w:tcPr>
            </w:tcPrChange>
          </w:tcPr>
          <w:p w14:paraId="64DD812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05" w:author="Fan, Qi" w:date="2024-09-06T15:40:00Z"/>
                <w:rFonts w:ascii="Calibri" w:eastAsia="Times New Roman" w:hAnsi="Calibri" w:cs="Calibri"/>
                <w:color w:val="000000"/>
                <w:sz w:val="18"/>
                <w:szCs w:val="18"/>
                <w:rPrChange w:id="3906" w:author="Fan, Qi" w:date="2024-09-06T15:40:00Z">
                  <w:rPr>
                    <w:ins w:id="3907" w:author="Fan, Qi" w:date="2024-09-06T15:40:00Z"/>
                    <w:rFonts w:ascii="Calibri" w:eastAsia="Times New Roman" w:hAnsi="Calibri" w:cs="Calibri"/>
                    <w:color w:val="000000"/>
                  </w:rPr>
                </w:rPrChange>
              </w:rPr>
              <w:pPrChange w:id="390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909" w:author="Fan, Qi" w:date="2024-09-06T15:40:00Z">
              <w:r w:rsidRPr="00B278F3">
                <w:rPr>
                  <w:rFonts w:ascii="Calibri" w:eastAsia="Times New Roman" w:hAnsi="Calibri" w:cs="Calibri"/>
                  <w:color w:val="000000"/>
                  <w:sz w:val="18"/>
                  <w:szCs w:val="18"/>
                  <w:rPrChange w:id="3910" w:author="Fan, Qi" w:date="2024-09-06T15:40:00Z">
                    <w:rPr>
                      <w:rFonts w:ascii="Calibri" w:eastAsia="Times New Roman" w:hAnsi="Calibri" w:cs="Calibri"/>
                      <w:color w:val="000000"/>
                    </w:rPr>
                  </w:rPrChange>
                </w:rPr>
                <w:t>11.22</w:t>
              </w:r>
            </w:ins>
          </w:p>
        </w:tc>
        <w:tc>
          <w:tcPr>
            <w:tcW w:w="0" w:type="dxa"/>
            <w:noWrap/>
            <w:vAlign w:val="center"/>
            <w:hideMark/>
            <w:tcPrChange w:id="3911" w:author="Fan, Qi" w:date="2024-09-06T15:43:00Z">
              <w:tcPr>
                <w:tcW w:w="871" w:type="dxa"/>
                <w:noWrap/>
                <w:hideMark/>
              </w:tcPr>
            </w:tcPrChange>
          </w:tcPr>
          <w:p w14:paraId="20B0227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12" w:author="Fan, Qi" w:date="2024-09-06T15:40:00Z"/>
                <w:rFonts w:ascii="Calibri" w:eastAsia="Times New Roman" w:hAnsi="Calibri" w:cs="Calibri"/>
                <w:color w:val="000000"/>
                <w:sz w:val="18"/>
                <w:szCs w:val="18"/>
                <w:rPrChange w:id="3913" w:author="Fan, Qi" w:date="2024-09-06T15:40:00Z">
                  <w:rPr>
                    <w:ins w:id="3914" w:author="Fan, Qi" w:date="2024-09-06T15:40:00Z"/>
                    <w:rFonts w:ascii="Calibri" w:eastAsia="Times New Roman" w:hAnsi="Calibri" w:cs="Calibri"/>
                    <w:color w:val="000000"/>
                  </w:rPr>
                </w:rPrChange>
              </w:rPr>
              <w:pPrChange w:id="391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916" w:author="Fan, Qi" w:date="2024-09-06T15:40:00Z">
              <w:r w:rsidRPr="00B278F3">
                <w:rPr>
                  <w:rFonts w:ascii="Calibri" w:eastAsia="Times New Roman" w:hAnsi="Calibri" w:cs="Calibri"/>
                  <w:color w:val="000000"/>
                  <w:sz w:val="18"/>
                  <w:szCs w:val="18"/>
                  <w:rPrChange w:id="3917" w:author="Fan, Qi" w:date="2024-09-06T15:40:00Z">
                    <w:rPr>
                      <w:rFonts w:ascii="Calibri" w:eastAsia="Times New Roman" w:hAnsi="Calibri" w:cs="Calibri"/>
                      <w:color w:val="000000"/>
                    </w:rPr>
                  </w:rPrChange>
                </w:rPr>
                <w:t>0.7</w:t>
              </w:r>
            </w:ins>
          </w:p>
        </w:tc>
        <w:tc>
          <w:tcPr>
            <w:tcW w:w="0" w:type="dxa"/>
            <w:noWrap/>
            <w:vAlign w:val="center"/>
            <w:hideMark/>
            <w:tcPrChange w:id="3918" w:author="Fan, Qi" w:date="2024-09-06T15:43:00Z">
              <w:tcPr>
                <w:tcW w:w="826" w:type="dxa"/>
                <w:gridSpan w:val="2"/>
                <w:noWrap/>
                <w:hideMark/>
              </w:tcPr>
            </w:tcPrChange>
          </w:tcPr>
          <w:p w14:paraId="2025ECCB"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19" w:author="Fan, Qi" w:date="2024-09-06T15:40:00Z"/>
                <w:rFonts w:ascii="Calibri" w:eastAsia="Times New Roman" w:hAnsi="Calibri" w:cs="Calibri"/>
                <w:color w:val="000000"/>
                <w:sz w:val="18"/>
                <w:szCs w:val="18"/>
                <w:rPrChange w:id="3920" w:author="Fan, Qi" w:date="2024-09-06T15:40:00Z">
                  <w:rPr>
                    <w:ins w:id="3921" w:author="Fan, Qi" w:date="2024-09-06T15:40:00Z"/>
                    <w:rFonts w:ascii="Calibri" w:eastAsia="Times New Roman" w:hAnsi="Calibri" w:cs="Calibri"/>
                    <w:color w:val="000000"/>
                  </w:rPr>
                </w:rPrChange>
              </w:rPr>
              <w:pPrChange w:id="392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3923" w:author="Fan, Qi" w:date="2024-09-06T15:40:00Z">
              <w:r w:rsidRPr="00B278F3">
                <w:rPr>
                  <w:rFonts w:ascii="Calibri" w:eastAsia="Times New Roman" w:hAnsi="Calibri" w:cs="Calibri"/>
                  <w:color w:val="000000"/>
                  <w:sz w:val="18"/>
                  <w:szCs w:val="18"/>
                  <w:rPrChange w:id="3924" w:author="Fan, Qi" w:date="2024-09-06T15:40:00Z">
                    <w:rPr>
                      <w:rFonts w:ascii="Calibri" w:eastAsia="Times New Roman" w:hAnsi="Calibri" w:cs="Calibri"/>
                      <w:color w:val="000000"/>
                    </w:rPr>
                  </w:rPrChange>
                </w:rPr>
                <w:t>3.05</w:t>
              </w:r>
            </w:ins>
          </w:p>
        </w:tc>
      </w:tr>
      <w:tr w:rsidR="00B278F3" w:rsidRPr="00B278F3" w14:paraId="34611E6D" w14:textId="77777777" w:rsidTr="00B278F3">
        <w:trPr>
          <w:cnfStyle w:val="000000100000" w:firstRow="0" w:lastRow="0" w:firstColumn="0" w:lastColumn="0" w:oddVBand="0" w:evenVBand="0" w:oddHBand="1" w:evenHBand="0" w:firstRowFirstColumn="0" w:firstRowLastColumn="0" w:lastRowFirstColumn="0" w:lastRowLastColumn="0"/>
          <w:trHeight w:val="242"/>
          <w:jc w:val="center"/>
          <w:ins w:id="3925" w:author="Fan, Qi" w:date="2024-09-06T15:40:00Z"/>
          <w:trPrChange w:id="3926" w:author="Fan, Qi" w:date="2024-09-06T15:43:00Z">
            <w:trPr>
              <w:gridAfter w:val="0"/>
              <w:trHeight w:val="242"/>
            </w:trPr>
          </w:trPrChange>
        </w:trPr>
        <w:tc>
          <w:tcPr>
            <w:cnfStyle w:val="001000000000" w:firstRow="0" w:lastRow="0" w:firstColumn="1" w:lastColumn="0" w:oddVBand="0" w:evenVBand="0" w:oddHBand="0" w:evenHBand="0" w:firstRowFirstColumn="0" w:firstRowLastColumn="0" w:lastRowFirstColumn="0" w:lastRowLastColumn="0"/>
            <w:tcW w:w="0" w:type="dxa"/>
            <w:gridSpan w:val="7"/>
            <w:noWrap/>
            <w:vAlign w:val="center"/>
            <w:hideMark/>
            <w:tcPrChange w:id="3927" w:author="Fan, Qi" w:date="2024-09-06T15:43:00Z">
              <w:tcPr>
                <w:tcW w:w="4832" w:type="dxa"/>
                <w:gridSpan w:val="7"/>
                <w:tcBorders>
                  <w:top w:val="nil"/>
                  <w:left w:val="nil"/>
                  <w:bottom w:val="nil"/>
                  <w:right w:val="nil"/>
                </w:tcBorders>
                <w:shd w:val="clear" w:color="auto" w:fill="auto"/>
                <w:noWrap/>
                <w:vAlign w:val="bottom"/>
                <w:hideMark/>
              </w:tcPr>
            </w:tcPrChange>
          </w:tcPr>
          <w:p w14:paraId="350DA0D5" w14:textId="77777777" w:rsidR="00B278F3" w:rsidRPr="00B278F3" w:rsidRDefault="00B278F3">
            <w:pPr>
              <w:jc w:val="center"/>
              <w:cnfStyle w:val="001000100000" w:firstRow="0" w:lastRow="0" w:firstColumn="1" w:lastColumn="0" w:oddVBand="0" w:evenVBand="0" w:oddHBand="1" w:evenHBand="0" w:firstRowFirstColumn="0" w:firstRowLastColumn="0" w:lastRowFirstColumn="0" w:lastRowLastColumn="0"/>
              <w:rPr>
                <w:ins w:id="3928" w:author="Fan, Qi" w:date="2024-09-06T15:40:00Z"/>
                <w:rFonts w:ascii="Calibri" w:eastAsia="Times New Roman" w:hAnsi="Calibri" w:cs="Calibri"/>
                <w:color w:val="000000"/>
                <w:sz w:val="18"/>
                <w:szCs w:val="18"/>
                <w:rPrChange w:id="3929" w:author="Fan, Qi" w:date="2024-09-06T15:40:00Z">
                  <w:rPr>
                    <w:ins w:id="3930" w:author="Fan, Qi" w:date="2024-09-06T15:40:00Z"/>
                    <w:rFonts w:ascii="Calibri" w:eastAsia="Times New Roman" w:hAnsi="Calibri" w:cs="Calibri"/>
                    <w:color w:val="000000"/>
                  </w:rPr>
                </w:rPrChange>
              </w:rPr>
            </w:pPr>
            <w:ins w:id="3931" w:author="Fan, Qi" w:date="2024-09-06T15:40:00Z">
              <w:r w:rsidRPr="00B278F3">
                <w:rPr>
                  <w:rFonts w:ascii="Calibri" w:eastAsia="Times New Roman" w:hAnsi="Calibri" w:cs="Calibri"/>
                  <w:color w:val="000000"/>
                  <w:sz w:val="18"/>
                  <w:szCs w:val="18"/>
                  <w:rPrChange w:id="3932" w:author="Fan, Qi" w:date="2024-09-06T15:40:00Z">
                    <w:rPr>
                      <w:rFonts w:ascii="Calibri" w:eastAsia="Times New Roman" w:hAnsi="Calibri" w:cs="Calibri"/>
                      <w:color w:val="000000"/>
                    </w:rPr>
                  </w:rPrChange>
                </w:rPr>
                <w:t>CNC 100-CaP</w:t>
              </w:r>
            </w:ins>
          </w:p>
        </w:tc>
        <w:tc>
          <w:tcPr>
            <w:tcW w:w="0" w:type="dxa"/>
            <w:gridSpan w:val="7"/>
            <w:noWrap/>
            <w:vAlign w:val="center"/>
            <w:hideMark/>
            <w:tcPrChange w:id="3933" w:author="Fan, Qi" w:date="2024-09-06T15:43:00Z">
              <w:tcPr>
                <w:tcW w:w="4644" w:type="dxa"/>
                <w:gridSpan w:val="8"/>
                <w:tcBorders>
                  <w:top w:val="nil"/>
                  <w:left w:val="nil"/>
                  <w:bottom w:val="nil"/>
                  <w:right w:val="nil"/>
                </w:tcBorders>
                <w:shd w:val="clear" w:color="auto" w:fill="auto"/>
                <w:noWrap/>
                <w:vAlign w:val="bottom"/>
                <w:hideMark/>
              </w:tcPr>
            </w:tcPrChange>
          </w:tcPr>
          <w:p w14:paraId="66DFD7A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3934" w:author="Fan, Qi" w:date="2024-09-06T15:40:00Z"/>
                <w:rFonts w:ascii="Calibri" w:eastAsia="Times New Roman" w:hAnsi="Calibri" w:cs="Calibri"/>
                <w:color w:val="000000"/>
                <w:sz w:val="18"/>
                <w:szCs w:val="18"/>
                <w:rPrChange w:id="3935" w:author="Fan, Qi" w:date="2024-09-06T15:40:00Z">
                  <w:rPr>
                    <w:ins w:id="3936" w:author="Fan, Qi" w:date="2024-09-06T15:40:00Z"/>
                    <w:rFonts w:ascii="Calibri" w:eastAsia="Times New Roman" w:hAnsi="Calibri" w:cs="Calibri"/>
                    <w:color w:val="000000"/>
                  </w:rPr>
                </w:rPrChange>
              </w:rPr>
            </w:pPr>
            <w:ins w:id="3937" w:author="Fan, Qi" w:date="2024-09-06T15:40:00Z">
              <w:r w:rsidRPr="00B278F3">
                <w:rPr>
                  <w:rFonts w:ascii="Calibri" w:eastAsia="Times New Roman" w:hAnsi="Calibri" w:cs="Calibri"/>
                  <w:color w:val="000000"/>
                  <w:sz w:val="18"/>
                  <w:szCs w:val="18"/>
                  <w:rPrChange w:id="3938" w:author="Fan, Qi" w:date="2024-09-06T15:40:00Z">
                    <w:rPr>
                      <w:rFonts w:ascii="Calibri" w:eastAsia="Times New Roman" w:hAnsi="Calibri" w:cs="Calibri"/>
                      <w:color w:val="000000"/>
                    </w:rPr>
                  </w:rPrChange>
                </w:rPr>
                <w:t>CNC 110-CaP</w:t>
              </w:r>
            </w:ins>
          </w:p>
        </w:tc>
      </w:tr>
      <w:tr w:rsidR="00B278F3" w:rsidRPr="00B278F3" w14:paraId="170F99F3" w14:textId="77777777" w:rsidTr="00B278F3">
        <w:tblPrEx>
          <w:tblPrExChange w:id="3939" w:author="Fan, Qi" w:date="2024-09-06T15:43:00Z">
            <w:tblPrEx>
              <w:tblCellMar>
                <w:left w:w="108" w:type="dxa"/>
                <w:right w:w="108" w:type="dxa"/>
              </w:tblCellMar>
            </w:tblPrEx>
          </w:tblPrExChange>
        </w:tblPrEx>
        <w:trPr>
          <w:trHeight w:val="242"/>
          <w:jc w:val="center"/>
          <w:ins w:id="3940" w:author="Fan, Qi" w:date="2024-09-06T15:40:00Z"/>
          <w:trPrChange w:id="3941"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noWrap/>
            <w:vAlign w:val="center"/>
            <w:hideMark/>
            <w:tcPrChange w:id="3942" w:author="Fan, Qi" w:date="2024-09-06T15:43:00Z">
              <w:tcPr>
                <w:tcW w:w="552" w:type="dxa"/>
                <w:noWrap/>
                <w:hideMark/>
              </w:tcPr>
            </w:tcPrChange>
          </w:tcPr>
          <w:p w14:paraId="0CD8FFA3" w14:textId="77777777" w:rsidR="00B278F3" w:rsidRPr="00B278F3" w:rsidRDefault="00B278F3" w:rsidP="00B278F3">
            <w:pPr>
              <w:rPr>
                <w:ins w:id="3943" w:author="Fan, Qi" w:date="2024-09-06T15:40:00Z"/>
                <w:rFonts w:ascii="Calibri" w:eastAsia="Times New Roman" w:hAnsi="Calibri" w:cs="Calibri"/>
                <w:color w:val="000000"/>
                <w:sz w:val="18"/>
                <w:szCs w:val="18"/>
                <w:rPrChange w:id="3944" w:author="Fan, Qi" w:date="2024-09-06T15:40:00Z">
                  <w:rPr>
                    <w:ins w:id="3945" w:author="Fan, Qi" w:date="2024-09-06T15:40:00Z"/>
                    <w:rFonts w:ascii="Calibri" w:eastAsia="Times New Roman" w:hAnsi="Calibri" w:cs="Calibri"/>
                    <w:color w:val="000000"/>
                  </w:rPr>
                </w:rPrChange>
              </w:rPr>
            </w:pPr>
            <w:ins w:id="3946" w:author="Fan, Qi" w:date="2024-09-06T15:40:00Z">
              <w:r w:rsidRPr="00B278F3">
                <w:rPr>
                  <w:rFonts w:ascii="Calibri" w:eastAsia="Times New Roman" w:hAnsi="Calibri" w:cs="Calibri"/>
                  <w:color w:val="000000"/>
                  <w:sz w:val="18"/>
                  <w:szCs w:val="18"/>
                  <w:rPrChange w:id="3947" w:author="Fan, Qi" w:date="2024-09-06T15:40:00Z">
                    <w:rPr>
                      <w:rFonts w:ascii="Calibri" w:eastAsia="Times New Roman" w:hAnsi="Calibri" w:cs="Calibri"/>
                      <w:color w:val="000000"/>
                    </w:rPr>
                  </w:rPrChange>
                </w:rPr>
                <w:t>target</w:t>
              </w:r>
            </w:ins>
          </w:p>
        </w:tc>
        <w:tc>
          <w:tcPr>
            <w:tcW w:w="0" w:type="dxa"/>
            <w:noWrap/>
            <w:vAlign w:val="center"/>
            <w:hideMark/>
            <w:tcPrChange w:id="3948" w:author="Fan, Qi" w:date="2024-09-06T15:43:00Z">
              <w:tcPr>
                <w:tcW w:w="554" w:type="dxa"/>
                <w:noWrap/>
                <w:hideMark/>
              </w:tcPr>
            </w:tcPrChange>
          </w:tcPr>
          <w:p w14:paraId="7BD3C0FD"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3949" w:author="Fan, Qi" w:date="2024-09-06T15:40:00Z"/>
                <w:rFonts w:ascii="Calibri" w:eastAsia="Times New Roman" w:hAnsi="Calibri" w:cs="Calibri"/>
                <w:b/>
                <w:bCs/>
                <w:color w:val="000000"/>
                <w:sz w:val="18"/>
                <w:szCs w:val="18"/>
                <w:rPrChange w:id="3950" w:author="Fan, Qi" w:date="2024-09-06T15:45:00Z">
                  <w:rPr>
                    <w:ins w:id="3951" w:author="Fan, Qi" w:date="2024-09-06T15:40:00Z"/>
                    <w:rFonts w:ascii="Calibri" w:eastAsia="Times New Roman" w:hAnsi="Calibri" w:cs="Calibri"/>
                    <w:color w:val="000000"/>
                  </w:rPr>
                </w:rPrChange>
              </w:rPr>
            </w:pPr>
            <w:ins w:id="3952" w:author="Fan, Qi" w:date="2024-09-06T15:40:00Z">
              <w:r w:rsidRPr="00B278F3">
                <w:rPr>
                  <w:rFonts w:ascii="Calibri" w:eastAsia="Times New Roman" w:hAnsi="Calibri" w:cs="Calibri"/>
                  <w:b/>
                  <w:bCs/>
                  <w:color w:val="000000"/>
                  <w:sz w:val="18"/>
                  <w:szCs w:val="18"/>
                  <w:rPrChange w:id="3953" w:author="Fan, Qi" w:date="2024-09-06T15:45:00Z">
                    <w:rPr>
                      <w:rFonts w:ascii="Calibri" w:eastAsia="Times New Roman" w:hAnsi="Calibri" w:cs="Calibri"/>
                      <w:color w:val="000000"/>
                    </w:rPr>
                  </w:rPrChange>
                </w:rPr>
                <w:t>actual</w:t>
              </w:r>
            </w:ins>
          </w:p>
        </w:tc>
        <w:tc>
          <w:tcPr>
            <w:tcW w:w="0" w:type="dxa"/>
            <w:noWrap/>
            <w:vAlign w:val="center"/>
            <w:hideMark/>
            <w:tcPrChange w:id="3954" w:author="Fan, Qi" w:date="2024-09-06T15:43:00Z">
              <w:tcPr>
                <w:tcW w:w="703" w:type="dxa"/>
                <w:noWrap/>
                <w:hideMark/>
              </w:tcPr>
            </w:tcPrChange>
          </w:tcPr>
          <w:p w14:paraId="059FB3A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55" w:author="Fan, Qi" w:date="2024-09-06T15:40:00Z"/>
                <w:rFonts w:ascii="Calibri" w:eastAsia="Times New Roman" w:hAnsi="Calibri" w:cs="Calibri"/>
                <w:color w:val="000000"/>
                <w:sz w:val="18"/>
                <w:szCs w:val="18"/>
                <w:rPrChange w:id="3956" w:author="Fan, Qi" w:date="2024-09-06T15:40:00Z">
                  <w:rPr>
                    <w:ins w:id="3957" w:author="Fan, Qi" w:date="2024-09-06T15:40:00Z"/>
                    <w:rFonts w:ascii="Calibri" w:eastAsia="Times New Roman" w:hAnsi="Calibri" w:cs="Calibri"/>
                    <w:color w:val="000000"/>
                  </w:rPr>
                </w:rPrChange>
              </w:rPr>
              <w:pPrChange w:id="3958" w:author="Fan, Qi" w:date="2024-09-06T15:43:00Z">
                <w:pPr>
                  <w:cnfStyle w:val="000000000000" w:firstRow="0" w:lastRow="0" w:firstColumn="0" w:lastColumn="0" w:oddVBand="0" w:evenVBand="0" w:oddHBand="0" w:evenHBand="0" w:firstRowFirstColumn="0" w:firstRowLastColumn="0" w:lastRowFirstColumn="0" w:lastRowLastColumn="0"/>
                </w:pPr>
              </w:pPrChange>
            </w:pPr>
            <w:ins w:id="3959" w:author="Fan, Qi" w:date="2024-09-06T15:40:00Z">
              <w:r w:rsidRPr="00B278F3">
                <w:rPr>
                  <w:rFonts w:ascii="Calibri" w:eastAsia="Times New Roman" w:hAnsi="Calibri" w:cs="Calibri"/>
                  <w:color w:val="000000"/>
                  <w:sz w:val="18"/>
                  <w:szCs w:val="18"/>
                  <w:rPrChange w:id="3960" w:author="Fan, Qi" w:date="2024-09-06T15:40:00Z">
                    <w:rPr>
                      <w:rFonts w:ascii="Calibri" w:eastAsia="Times New Roman" w:hAnsi="Calibri" w:cs="Calibri"/>
                      <w:color w:val="000000"/>
                    </w:rPr>
                  </w:rPrChange>
                </w:rPr>
                <w:t>Element</w:t>
              </w:r>
            </w:ins>
          </w:p>
        </w:tc>
        <w:tc>
          <w:tcPr>
            <w:tcW w:w="0" w:type="dxa"/>
            <w:noWrap/>
            <w:vAlign w:val="center"/>
            <w:hideMark/>
            <w:tcPrChange w:id="3961" w:author="Fan, Qi" w:date="2024-09-06T15:43:00Z">
              <w:tcPr>
                <w:tcW w:w="595" w:type="dxa"/>
                <w:noWrap/>
                <w:hideMark/>
              </w:tcPr>
            </w:tcPrChange>
          </w:tcPr>
          <w:p w14:paraId="5ABAFBE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62" w:author="Fan, Qi" w:date="2024-09-06T15:40:00Z"/>
                <w:rFonts w:ascii="Calibri" w:eastAsia="Times New Roman" w:hAnsi="Calibri" w:cs="Calibri"/>
                <w:color w:val="000000"/>
                <w:sz w:val="18"/>
                <w:szCs w:val="18"/>
                <w:rPrChange w:id="3963" w:author="Fan, Qi" w:date="2024-09-06T15:40:00Z">
                  <w:rPr>
                    <w:ins w:id="3964" w:author="Fan, Qi" w:date="2024-09-06T15:40:00Z"/>
                    <w:rFonts w:ascii="Calibri" w:eastAsia="Times New Roman" w:hAnsi="Calibri" w:cs="Calibri"/>
                    <w:color w:val="000000"/>
                  </w:rPr>
                </w:rPrChange>
              </w:rPr>
              <w:pPrChange w:id="3965" w:author="Fan, Qi" w:date="2024-09-06T15:43:00Z">
                <w:pPr>
                  <w:cnfStyle w:val="000000000000" w:firstRow="0" w:lastRow="0" w:firstColumn="0" w:lastColumn="0" w:oddVBand="0" w:evenVBand="0" w:oddHBand="0" w:evenHBand="0" w:firstRowFirstColumn="0" w:firstRowLastColumn="0" w:lastRowFirstColumn="0" w:lastRowLastColumn="0"/>
                </w:pPr>
              </w:pPrChange>
            </w:pPr>
            <w:ins w:id="3966" w:author="Fan, Qi" w:date="2024-09-06T15:40:00Z">
              <w:r w:rsidRPr="00B278F3">
                <w:rPr>
                  <w:rFonts w:ascii="Calibri" w:eastAsia="Times New Roman" w:hAnsi="Calibri" w:cs="Calibri"/>
                  <w:color w:val="000000"/>
                  <w:sz w:val="18"/>
                  <w:szCs w:val="18"/>
                  <w:rPrChange w:id="3967" w:author="Fan, Qi" w:date="2024-09-06T15:40:00Z">
                    <w:rPr>
                      <w:rFonts w:ascii="Calibri" w:eastAsia="Times New Roman" w:hAnsi="Calibri" w:cs="Calibri"/>
                      <w:color w:val="000000"/>
                    </w:rPr>
                  </w:rPrChange>
                </w:rPr>
                <w:t>Mass [%]</w:t>
              </w:r>
            </w:ins>
          </w:p>
        </w:tc>
        <w:tc>
          <w:tcPr>
            <w:tcW w:w="0" w:type="dxa"/>
            <w:noWrap/>
            <w:vAlign w:val="center"/>
            <w:hideMark/>
            <w:tcPrChange w:id="3968" w:author="Fan, Qi" w:date="2024-09-06T15:43:00Z">
              <w:tcPr>
                <w:tcW w:w="614" w:type="dxa"/>
                <w:noWrap/>
                <w:hideMark/>
              </w:tcPr>
            </w:tcPrChange>
          </w:tcPr>
          <w:p w14:paraId="525FCE8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69" w:author="Fan, Qi" w:date="2024-09-06T15:40:00Z"/>
                <w:rFonts w:ascii="Calibri" w:eastAsia="Times New Roman" w:hAnsi="Calibri" w:cs="Calibri"/>
                <w:color w:val="000000"/>
                <w:sz w:val="18"/>
                <w:szCs w:val="18"/>
                <w:rPrChange w:id="3970" w:author="Fan, Qi" w:date="2024-09-06T15:40:00Z">
                  <w:rPr>
                    <w:ins w:id="3971" w:author="Fan, Qi" w:date="2024-09-06T15:40:00Z"/>
                    <w:rFonts w:ascii="Calibri" w:eastAsia="Times New Roman" w:hAnsi="Calibri" w:cs="Calibri"/>
                    <w:color w:val="000000"/>
                  </w:rPr>
                </w:rPrChange>
              </w:rPr>
              <w:pPrChange w:id="3972" w:author="Fan, Qi" w:date="2024-09-06T15:43:00Z">
                <w:pPr>
                  <w:cnfStyle w:val="000000000000" w:firstRow="0" w:lastRow="0" w:firstColumn="0" w:lastColumn="0" w:oddVBand="0" w:evenVBand="0" w:oddHBand="0" w:evenHBand="0" w:firstRowFirstColumn="0" w:firstRowLastColumn="0" w:lastRowFirstColumn="0" w:lastRowLastColumn="0"/>
                </w:pPr>
              </w:pPrChange>
            </w:pPr>
            <w:ins w:id="3973" w:author="Fan, Qi" w:date="2024-09-06T15:40:00Z">
              <w:r w:rsidRPr="00B278F3">
                <w:rPr>
                  <w:rFonts w:ascii="Calibri" w:eastAsia="Times New Roman" w:hAnsi="Calibri" w:cs="Calibri"/>
                  <w:color w:val="000000"/>
                  <w:sz w:val="18"/>
                  <w:szCs w:val="18"/>
                  <w:rPrChange w:id="3974" w:author="Fan, Qi" w:date="2024-09-06T15:40:00Z">
                    <w:rPr>
                      <w:rFonts w:ascii="Calibri" w:eastAsia="Times New Roman" w:hAnsi="Calibri" w:cs="Calibri"/>
                      <w:color w:val="000000"/>
                    </w:rPr>
                  </w:rPrChange>
                </w:rPr>
                <w:t>Atom [%]</w:t>
              </w:r>
            </w:ins>
          </w:p>
        </w:tc>
        <w:tc>
          <w:tcPr>
            <w:tcW w:w="0" w:type="dxa"/>
            <w:noWrap/>
            <w:vAlign w:val="center"/>
            <w:hideMark/>
            <w:tcPrChange w:id="3975" w:author="Fan, Qi" w:date="2024-09-06T15:43:00Z">
              <w:tcPr>
                <w:tcW w:w="930" w:type="dxa"/>
                <w:noWrap/>
                <w:hideMark/>
              </w:tcPr>
            </w:tcPrChange>
          </w:tcPr>
          <w:p w14:paraId="4081D3B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76" w:author="Fan, Qi" w:date="2024-09-06T15:40:00Z"/>
                <w:rFonts w:ascii="Calibri" w:eastAsia="Times New Roman" w:hAnsi="Calibri" w:cs="Calibri"/>
                <w:color w:val="000000"/>
                <w:sz w:val="18"/>
                <w:szCs w:val="18"/>
                <w:rPrChange w:id="3977" w:author="Fan, Qi" w:date="2024-09-06T15:40:00Z">
                  <w:rPr>
                    <w:ins w:id="3978" w:author="Fan, Qi" w:date="2024-09-06T15:40:00Z"/>
                    <w:rFonts w:ascii="Calibri" w:eastAsia="Times New Roman" w:hAnsi="Calibri" w:cs="Calibri"/>
                    <w:color w:val="000000"/>
                  </w:rPr>
                </w:rPrChange>
              </w:rPr>
              <w:pPrChange w:id="3979" w:author="Fan, Qi" w:date="2024-09-06T15:43:00Z">
                <w:pPr>
                  <w:cnfStyle w:val="000000000000" w:firstRow="0" w:lastRow="0" w:firstColumn="0" w:lastColumn="0" w:oddVBand="0" w:evenVBand="0" w:oddHBand="0" w:evenHBand="0" w:firstRowFirstColumn="0" w:firstRowLastColumn="0" w:lastRowFirstColumn="0" w:lastRowLastColumn="0"/>
                </w:pPr>
              </w:pPrChange>
            </w:pPr>
            <w:ins w:id="3980" w:author="Fan, Qi" w:date="2024-09-06T15:40:00Z">
              <w:r w:rsidRPr="00B278F3">
                <w:rPr>
                  <w:rFonts w:ascii="Calibri" w:eastAsia="Times New Roman" w:hAnsi="Calibri" w:cs="Calibri"/>
                  <w:color w:val="000000"/>
                  <w:sz w:val="18"/>
                  <w:szCs w:val="18"/>
                  <w:rPrChange w:id="3981" w:author="Fan, Qi" w:date="2024-09-06T15:40:00Z">
                    <w:rPr>
                      <w:rFonts w:ascii="Calibri" w:eastAsia="Times New Roman" w:hAnsi="Calibri" w:cs="Calibri"/>
                      <w:color w:val="000000"/>
                    </w:rPr>
                  </w:rPrChange>
                </w:rPr>
                <w:t>abs. Errors [%]</w:t>
              </w:r>
            </w:ins>
          </w:p>
        </w:tc>
        <w:tc>
          <w:tcPr>
            <w:tcW w:w="0" w:type="dxa"/>
            <w:noWrap/>
            <w:vAlign w:val="center"/>
            <w:hideMark/>
            <w:tcPrChange w:id="3982" w:author="Fan, Qi" w:date="2024-09-06T15:43:00Z">
              <w:tcPr>
                <w:tcW w:w="881" w:type="dxa"/>
                <w:gridSpan w:val="2"/>
                <w:noWrap/>
                <w:hideMark/>
              </w:tcPr>
            </w:tcPrChange>
          </w:tcPr>
          <w:p w14:paraId="4FA353A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83" w:author="Fan, Qi" w:date="2024-09-06T15:40:00Z"/>
                <w:rFonts w:ascii="Calibri" w:eastAsia="Times New Roman" w:hAnsi="Calibri" w:cs="Calibri"/>
                <w:color w:val="000000"/>
                <w:sz w:val="18"/>
                <w:szCs w:val="18"/>
                <w:rPrChange w:id="3984" w:author="Fan, Qi" w:date="2024-09-06T15:40:00Z">
                  <w:rPr>
                    <w:ins w:id="3985" w:author="Fan, Qi" w:date="2024-09-06T15:40:00Z"/>
                    <w:rFonts w:ascii="Calibri" w:eastAsia="Times New Roman" w:hAnsi="Calibri" w:cs="Calibri"/>
                    <w:color w:val="000000"/>
                  </w:rPr>
                </w:rPrChange>
              </w:rPr>
              <w:pPrChange w:id="3986" w:author="Fan, Qi" w:date="2024-09-06T15:43:00Z">
                <w:pPr>
                  <w:cnfStyle w:val="000000000000" w:firstRow="0" w:lastRow="0" w:firstColumn="0" w:lastColumn="0" w:oddVBand="0" w:evenVBand="0" w:oddHBand="0" w:evenHBand="0" w:firstRowFirstColumn="0" w:firstRowLastColumn="0" w:lastRowFirstColumn="0" w:lastRowLastColumn="0"/>
                </w:pPr>
              </w:pPrChange>
            </w:pPr>
            <w:ins w:id="3987" w:author="Fan, Qi" w:date="2024-09-06T15:40:00Z">
              <w:r w:rsidRPr="00B278F3">
                <w:rPr>
                  <w:rFonts w:ascii="Calibri" w:eastAsia="Times New Roman" w:hAnsi="Calibri" w:cs="Calibri"/>
                  <w:color w:val="000000"/>
                  <w:sz w:val="18"/>
                  <w:szCs w:val="18"/>
                  <w:rPrChange w:id="3988" w:author="Fan, Qi" w:date="2024-09-06T15:40:00Z">
                    <w:rPr>
                      <w:rFonts w:ascii="Calibri" w:eastAsia="Times New Roman" w:hAnsi="Calibri" w:cs="Calibri"/>
                      <w:color w:val="000000"/>
                    </w:rPr>
                  </w:rPrChange>
                </w:rPr>
                <w:t>rel. Errors [%]</w:t>
              </w:r>
            </w:ins>
          </w:p>
        </w:tc>
        <w:tc>
          <w:tcPr>
            <w:tcW w:w="0" w:type="dxa"/>
            <w:noWrap/>
            <w:vAlign w:val="center"/>
            <w:hideMark/>
            <w:tcPrChange w:id="3989" w:author="Fan, Qi" w:date="2024-09-06T15:43:00Z">
              <w:tcPr>
                <w:tcW w:w="553" w:type="dxa"/>
                <w:noWrap/>
                <w:hideMark/>
              </w:tcPr>
            </w:tcPrChange>
          </w:tcPr>
          <w:p w14:paraId="47CC9DB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90" w:author="Fan, Qi" w:date="2024-09-06T15:40:00Z"/>
                <w:rFonts w:ascii="Calibri" w:eastAsia="Times New Roman" w:hAnsi="Calibri" w:cs="Calibri"/>
                <w:b/>
                <w:bCs/>
                <w:color w:val="000000"/>
                <w:sz w:val="18"/>
                <w:szCs w:val="18"/>
                <w:rPrChange w:id="3991" w:author="Fan, Qi" w:date="2024-09-06T15:45:00Z">
                  <w:rPr>
                    <w:ins w:id="3992" w:author="Fan, Qi" w:date="2024-09-06T15:40:00Z"/>
                    <w:rFonts w:ascii="Calibri" w:eastAsia="Times New Roman" w:hAnsi="Calibri" w:cs="Calibri"/>
                    <w:color w:val="000000"/>
                  </w:rPr>
                </w:rPrChange>
              </w:rPr>
              <w:pPrChange w:id="3993" w:author="Fan, Qi" w:date="2024-09-06T15:43:00Z">
                <w:pPr>
                  <w:cnfStyle w:val="000000000000" w:firstRow="0" w:lastRow="0" w:firstColumn="0" w:lastColumn="0" w:oddVBand="0" w:evenVBand="0" w:oddHBand="0" w:evenHBand="0" w:firstRowFirstColumn="0" w:firstRowLastColumn="0" w:lastRowFirstColumn="0" w:lastRowLastColumn="0"/>
                </w:pPr>
              </w:pPrChange>
            </w:pPr>
            <w:ins w:id="3994" w:author="Fan, Qi" w:date="2024-09-06T15:40:00Z">
              <w:r w:rsidRPr="00B278F3">
                <w:rPr>
                  <w:rFonts w:ascii="Calibri" w:eastAsia="Times New Roman" w:hAnsi="Calibri" w:cs="Calibri"/>
                  <w:b/>
                  <w:bCs/>
                  <w:color w:val="000000"/>
                  <w:sz w:val="18"/>
                  <w:szCs w:val="18"/>
                  <w:rPrChange w:id="3995" w:author="Fan, Qi" w:date="2024-09-06T15:45:00Z">
                    <w:rPr>
                      <w:rFonts w:ascii="Calibri" w:eastAsia="Times New Roman" w:hAnsi="Calibri" w:cs="Calibri"/>
                      <w:color w:val="000000"/>
                    </w:rPr>
                  </w:rPrChange>
                </w:rPr>
                <w:t>target</w:t>
              </w:r>
            </w:ins>
          </w:p>
        </w:tc>
        <w:tc>
          <w:tcPr>
            <w:tcW w:w="0" w:type="dxa"/>
            <w:noWrap/>
            <w:vAlign w:val="center"/>
            <w:hideMark/>
            <w:tcPrChange w:id="3996" w:author="Fan, Qi" w:date="2024-09-06T15:43:00Z">
              <w:tcPr>
                <w:tcW w:w="554" w:type="dxa"/>
                <w:noWrap/>
                <w:hideMark/>
              </w:tcPr>
            </w:tcPrChange>
          </w:tcPr>
          <w:p w14:paraId="0FCB0E8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3997" w:author="Fan, Qi" w:date="2024-09-06T15:40:00Z"/>
                <w:rFonts w:ascii="Calibri" w:eastAsia="Times New Roman" w:hAnsi="Calibri" w:cs="Calibri"/>
                <w:b/>
                <w:bCs/>
                <w:color w:val="000000"/>
                <w:sz w:val="18"/>
                <w:szCs w:val="18"/>
                <w:rPrChange w:id="3998" w:author="Fan, Qi" w:date="2024-09-06T15:45:00Z">
                  <w:rPr>
                    <w:ins w:id="3999" w:author="Fan, Qi" w:date="2024-09-06T15:40:00Z"/>
                    <w:rFonts w:ascii="Calibri" w:eastAsia="Times New Roman" w:hAnsi="Calibri" w:cs="Calibri"/>
                    <w:color w:val="000000"/>
                  </w:rPr>
                </w:rPrChange>
              </w:rPr>
              <w:pPrChange w:id="4000" w:author="Fan, Qi" w:date="2024-09-06T15:43:00Z">
                <w:pPr>
                  <w:cnfStyle w:val="000000000000" w:firstRow="0" w:lastRow="0" w:firstColumn="0" w:lastColumn="0" w:oddVBand="0" w:evenVBand="0" w:oddHBand="0" w:evenHBand="0" w:firstRowFirstColumn="0" w:firstRowLastColumn="0" w:lastRowFirstColumn="0" w:lastRowLastColumn="0"/>
                </w:pPr>
              </w:pPrChange>
            </w:pPr>
            <w:ins w:id="4001" w:author="Fan, Qi" w:date="2024-09-06T15:40:00Z">
              <w:r w:rsidRPr="00B278F3">
                <w:rPr>
                  <w:rFonts w:ascii="Calibri" w:eastAsia="Times New Roman" w:hAnsi="Calibri" w:cs="Calibri"/>
                  <w:b/>
                  <w:bCs/>
                  <w:color w:val="000000"/>
                  <w:sz w:val="18"/>
                  <w:szCs w:val="18"/>
                  <w:rPrChange w:id="4002" w:author="Fan, Qi" w:date="2024-09-06T15:45:00Z">
                    <w:rPr>
                      <w:rFonts w:ascii="Calibri" w:eastAsia="Times New Roman" w:hAnsi="Calibri" w:cs="Calibri"/>
                      <w:color w:val="000000"/>
                    </w:rPr>
                  </w:rPrChange>
                </w:rPr>
                <w:t>actual</w:t>
              </w:r>
            </w:ins>
          </w:p>
        </w:tc>
        <w:tc>
          <w:tcPr>
            <w:tcW w:w="0" w:type="dxa"/>
            <w:noWrap/>
            <w:vAlign w:val="center"/>
            <w:hideMark/>
            <w:tcPrChange w:id="4003" w:author="Fan, Qi" w:date="2024-09-06T15:43:00Z">
              <w:tcPr>
                <w:tcW w:w="703" w:type="dxa"/>
                <w:noWrap/>
                <w:hideMark/>
              </w:tcPr>
            </w:tcPrChange>
          </w:tcPr>
          <w:p w14:paraId="7BF85E5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004" w:author="Fan, Qi" w:date="2024-09-06T15:40:00Z"/>
                <w:rFonts w:ascii="Calibri" w:eastAsia="Times New Roman" w:hAnsi="Calibri" w:cs="Calibri"/>
                <w:color w:val="000000"/>
                <w:sz w:val="18"/>
                <w:szCs w:val="18"/>
                <w:rPrChange w:id="4005" w:author="Fan, Qi" w:date="2024-09-06T15:40:00Z">
                  <w:rPr>
                    <w:ins w:id="4006" w:author="Fan, Qi" w:date="2024-09-06T15:40:00Z"/>
                    <w:rFonts w:ascii="Calibri" w:eastAsia="Times New Roman" w:hAnsi="Calibri" w:cs="Calibri"/>
                    <w:color w:val="000000"/>
                  </w:rPr>
                </w:rPrChange>
              </w:rPr>
              <w:pPrChange w:id="4007" w:author="Fan, Qi" w:date="2024-09-06T15:43:00Z">
                <w:pPr>
                  <w:cnfStyle w:val="000000000000" w:firstRow="0" w:lastRow="0" w:firstColumn="0" w:lastColumn="0" w:oddVBand="0" w:evenVBand="0" w:oddHBand="0" w:evenHBand="0" w:firstRowFirstColumn="0" w:firstRowLastColumn="0" w:lastRowFirstColumn="0" w:lastRowLastColumn="0"/>
                </w:pPr>
              </w:pPrChange>
            </w:pPr>
            <w:ins w:id="4008" w:author="Fan, Qi" w:date="2024-09-06T15:40:00Z">
              <w:r w:rsidRPr="00B278F3">
                <w:rPr>
                  <w:rFonts w:ascii="Calibri" w:eastAsia="Times New Roman" w:hAnsi="Calibri" w:cs="Calibri"/>
                  <w:color w:val="000000"/>
                  <w:sz w:val="18"/>
                  <w:szCs w:val="18"/>
                  <w:rPrChange w:id="4009" w:author="Fan, Qi" w:date="2024-09-06T15:40:00Z">
                    <w:rPr>
                      <w:rFonts w:ascii="Calibri" w:eastAsia="Times New Roman" w:hAnsi="Calibri" w:cs="Calibri"/>
                      <w:color w:val="000000"/>
                    </w:rPr>
                  </w:rPrChange>
                </w:rPr>
                <w:t>Element</w:t>
              </w:r>
            </w:ins>
          </w:p>
        </w:tc>
        <w:tc>
          <w:tcPr>
            <w:tcW w:w="0" w:type="dxa"/>
            <w:noWrap/>
            <w:vAlign w:val="center"/>
            <w:hideMark/>
            <w:tcPrChange w:id="4010" w:author="Fan, Qi" w:date="2024-09-06T15:43:00Z">
              <w:tcPr>
                <w:tcW w:w="558" w:type="dxa"/>
                <w:noWrap/>
                <w:hideMark/>
              </w:tcPr>
            </w:tcPrChange>
          </w:tcPr>
          <w:p w14:paraId="024792D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011" w:author="Fan, Qi" w:date="2024-09-06T15:40:00Z"/>
                <w:rFonts w:ascii="Calibri" w:eastAsia="Times New Roman" w:hAnsi="Calibri" w:cs="Calibri"/>
                <w:color w:val="000000"/>
                <w:sz w:val="18"/>
                <w:szCs w:val="18"/>
                <w:rPrChange w:id="4012" w:author="Fan, Qi" w:date="2024-09-06T15:40:00Z">
                  <w:rPr>
                    <w:ins w:id="4013" w:author="Fan, Qi" w:date="2024-09-06T15:40:00Z"/>
                    <w:rFonts w:ascii="Calibri" w:eastAsia="Times New Roman" w:hAnsi="Calibri" w:cs="Calibri"/>
                    <w:color w:val="000000"/>
                  </w:rPr>
                </w:rPrChange>
              </w:rPr>
              <w:pPrChange w:id="4014" w:author="Fan, Qi" w:date="2024-09-06T15:43:00Z">
                <w:pPr>
                  <w:cnfStyle w:val="000000000000" w:firstRow="0" w:lastRow="0" w:firstColumn="0" w:lastColumn="0" w:oddVBand="0" w:evenVBand="0" w:oddHBand="0" w:evenHBand="0" w:firstRowFirstColumn="0" w:firstRowLastColumn="0" w:lastRowFirstColumn="0" w:lastRowLastColumn="0"/>
                </w:pPr>
              </w:pPrChange>
            </w:pPr>
            <w:ins w:id="4015" w:author="Fan, Qi" w:date="2024-09-06T15:40:00Z">
              <w:r w:rsidRPr="00B278F3">
                <w:rPr>
                  <w:rFonts w:ascii="Calibri" w:eastAsia="Times New Roman" w:hAnsi="Calibri" w:cs="Calibri"/>
                  <w:color w:val="000000"/>
                  <w:sz w:val="18"/>
                  <w:szCs w:val="18"/>
                  <w:rPrChange w:id="4016" w:author="Fan, Qi" w:date="2024-09-06T15:40:00Z">
                    <w:rPr>
                      <w:rFonts w:ascii="Calibri" w:eastAsia="Times New Roman" w:hAnsi="Calibri" w:cs="Calibri"/>
                      <w:color w:val="000000"/>
                    </w:rPr>
                  </w:rPrChange>
                </w:rPr>
                <w:t>Mass [%]</w:t>
              </w:r>
            </w:ins>
          </w:p>
        </w:tc>
        <w:tc>
          <w:tcPr>
            <w:tcW w:w="0" w:type="dxa"/>
            <w:noWrap/>
            <w:vAlign w:val="center"/>
            <w:hideMark/>
            <w:tcPrChange w:id="4017" w:author="Fan, Qi" w:date="2024-09-06T15:43:00Z">
              <w:tcPr>
                <w:tcW w:w="576" w:type="dxa"/>
                <w:noWrap/>
                <w:hideMark/>
              </w:tcPr>
            </w:tcPrChange>
          </w:tcPr>
          <w:p w14:paraId="0ED8D8D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018" w:author="Fan, Qi" w:date="2024-09-06T15:40:00Z"/>
                <w:rFonts w:ascii="Calibri" w:eastAsia="Times New Roman" w:hAnsi="Calibri" w:cs="Calibri"/>
                <w:color w:val="000000"/>
                <w:sz w:val="18"/>
                <w:szCs w:val="18"/>
                <w:rPrChange w:id="4019" w:author="Fan, Qi" w:date="2024-09-06T15:40:00Z">
                  <w:rPr>
                    <w:ins w:id="4020" w:author="Fan, Qi" w:date="2024-09-06T15:40:00Z"/>
                    <w:rFonts w:ascii="Calibri" w:eastAsia="Times New Roman" w:hAnsi="Calibri" w:cs="Calibri"/>
                    <w:color w:val="000000"/>
                  </w:rPr>
                </w:rPrChange>
              </w:rPr>
              <w:pPrChange w:id="4021" w:author="Fan, Qi" w:date="2024-09-06T15:43:00Z">
                <w:pPr>
                  <w:cnfStyle w:val="000000000000" w:firstRow="0" w:lastRow="0" w:firstColumn="0" w:lastColumn="0" w:oddVBand="0" w:evenVBand="0" w:oddHBand="0" w:evenHBand="0" w:firstRowFirstColumn="0" w:firstRowLastColumn="0" w:lastRowFirstColumn="0" w:lastRowLastColumn="0"/>
                </w:pPr>
              </w:pPrChange>
            </w:pPr>
            <w:ins w:id="4022" w:author="Fan, Qi" w:date="2024-09-06T15:40:00Z">
              <w:r w:rsidRPr="00B278F3">
                <w:rPr>
                  <w:rFonts w:ascii="Calibri" w:eastAsia="Times New Roman" w:hAnsi="Calibri" w:cs="Calibri"/>
                  <w:color w:val="000000"/>
                  <w:sz w:val="18"/>
                  <w:szCs w:val="18"/>
                  <w:rPrChange w:id="4023" w:author="Fan, Qi" w:date="2024-09-06T15:40:00Z">
                    <w:rPr>
                      <w:rFonts w:ascii="Calibri" w:eastAsia="Times New Roman" w:hAnsi="Calibri" w:cs="Calibri"/>
                      <w:color w:val="000000"/>
                    </w:rPr>
                  </w:rPrChange>
                </w:rPr>
                <w:t>Atom [%]</w:t>
              </w:r>
            </w:ins>
          </w:p>
        </w:tc>
        <w:tc>
          <w:tcPr>
            <w:tcW w:w="0" w:type="dxa"/>
            <w:noWrap/>
            <w:vAlign w:val="center"/>
            <w:hideMark/>
            <w:tcPrChange w:id="4024" w:author="Fan, Qi" w:date="2024-09-06T15:43:00Z">
              <w:tcPr>
                <w:tcW w:w="871" w:type="dxa"/>
                <w:noWrap/>
                <w:hideMark/>
              </w:tcPr>
            </w:tcPrChange>
          </w:tcPr>
          <w:p w14:paraId="3002587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025" w:author="Fan, Qi" w:date="2024-09-06T15:40:00Z"/>
                <w:rFonts w:ascii="Calibri" w:eastAsia="Times New Roman" w:hAnsi="Calibri" w:cs="Calibri"/>
                <w:color w:val="000000"/>
                <w:sz w:val="18"/>
                <w:szCs w:val="18"/>
                <w:rPrChange w:id="4026" w:author="Fan, Qi" w:date="2024-09-06T15:40:00Z">
                  <w:rPr>
                    <w:ins w:id="4027" w:author="Fan, Qi" w:date="2024-09-06T15:40:00Z"/>
                    <w:rFonts w:ascii="Calibri" w:eastAsia="Times New Roman" w:hAnsi="Calibri" w:cs="Calibri"/>
                    <w:color w:val="000000"/>
                  </w:rPr>
                </w:rPrChange>
              </w:rPr>
              <w:pPrChange w:id="4028" w:author="Fan, Qi" w:date="2024-09-06T15:43:00Z">
                <w:pPr>
                  <w:cnfStyle w:val="000000000000" w:firstRow="0" w:lastRow="0" w:firstColumn="0" w:lastColumn="0" w:oddVBand="0" w:evenVBand="0" w:oddHBand="0" w:evenHBand="0" w:firstRowFirstColumn="0" w:firstRowLastColumn="0" w:lastRowFirstColumn="0" w:lastRowLastColumn="0"/>
                </w:pPr>
              </w:pPrChange>
            </w:pPr>
            <w:ins w:id="4029" w:author="Fan, Qi" w:date="2024-09-06T15:40:00Z">
              <w:r w:rsidRPr="00B278F3">
                <w:rPr>
                  <w:rFonts w:ascii="Calibri" w:eastAsia="Times New Roman" w:hAnsi="Calibri" w:cs="Calibri"/>
                  <w:color w:val="000000"/>
                  <w:sz w:val="18"/>
                  <w:szCs w:val="18"/>
                  <w:rPrChange w:id="4030" w:author="Fan, Qi" w:date="2024-09-06T15:40:00Z">
                    <w:rPr>
                      <w:rFonts w:ascii="Calibri" w:eastAsia="Times New Roman" w:hAnsi="Calibri" w:cs="Calibri"/>
                      <w:color w:val="000000"/>
                    </w:rPr>
                  </w:rPrChange>
                </w:rPr>
                <w:t>abs. Errors [%]</w:t>
              </w:r>
            </w:ins>
          </w:p>
        </w:tc>
        <w:tc>
          <w:tcPr>
            <w:tcW w:w="0" w:type="dxa"/>
            <w:noWrap/>
            <w:vAlign w:val="center"/>
            <w:hideMark/>
            <w:tcPrChange w:id="4031" w:author="Fan, Qi" w:date="2024-09-06T15:43:00Z">
              <w:tcPr>
                <w:tcW w:w="826" w:type="dxa"/>
                <w:gridSpan w:val="2"/>
                <w:noWrap/>
                <w:hideMark/>
              </w:tcPr>
            </w:tcPrChange>
          </w:tcPr>
          <w:p w14:paraId="6508A0D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032" w:author="Fan, Qi" w:date="2024-09-06T15:40:00Z"/>
                <w:rFonts w:ascii="Calibri" w:eastAsia="Times New Roman" w:hAnsi="Calibri" w:cs="Calibri"/>
                <w:color w:val="000000"/>
                <w:sz w:val="18"/>
                <w:szCs w:val="18"/>
                <w:rPrChange w:id="4033" w:author="Fan, Qi" w:date="2024-09-06T15:40:00Z">
                  <w:rPr>
                    <w:ins w:id="4034" w:author="Fan, Qi" w:date="2024-09-06T15:40:00Z"/>
                    <w:rFonts w:ascii="Calibri" w:eastAsia="Times New Roman" w:hAnsi="Calibri" w:cs="Calibri"/>
                    <w:color w:val="000000"/>
                  </w:rPr>
                </w:rPrChange>
              </w:rPr>
              <w:pPrChange w:id="4035" w:author="Fan, Qi" w:date="2024-09-06T15:43:00Z">
                <w:pPr>
                  <w:cnfStyle w:val="000000000000" w:firstRow="0" w:lastRow="0" w:firstColumn="0" w:lastColumn="0" w:oddVBand="0" w:evenVBand="0" w:oddHBand="0" w:evenHBand="0" w:firstRowFirstColumn="0" w:firstRowLastColumn="0" w:lastRowFirstColumn="0" w:lastRowLastColumn="0"/>
                </w:pPr>
              </w:pPrChange>
            </w:pPr>
            <w:ins w:id="4036" w:author="Fan, Qi" w:date="2024-09-06T15:40:00Z">
              <w:r w:rsidRPr="00B278F3">
                <w:rPr>
                  <w:rFonts w:ascii="Calibri" w:eastAsia="Times New Roman" w:hAnsi="Calibri" w:cs="Calibri"/>
                  <w:color w:val="000000"/>
                  <w:sz w:val="18"/>
                  <w:szCs w:val="18"/>
                  <w:rPrChange w:id="4037" w:author="Fan, Qi" w:date="2024-09-06T15:40:00Z">
                    <w:rPr>
                      <w:rFonts w:ascii="Calibri" w:eastAsia="Times New Roman" w:hAnsi="Calibri" w:cs="Calibri"/>
                      <w:color w:val="000000"/>
                    </w:rPr>
                  </w:rPrChange>
                </w:rPr>
                <w:t>rel. Errors [%]</w:t>
              </w:r>
            </w:ins>
          </w:p>
        </w:tc>
      </w:tr>
      <w:tr w:rsidR="00B278F3" w:rsidRPr="00B278F3" w14:paraId="11A6047A" w14:textId="77777777" w:rsidTr="00B278F3">
        <w:tblPrEx>
          <w:tblPrExChange w:id="4038"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4039" w:author="Fan, Qi" w:date="2024-09-06T15:40:00Z"/>
          <w:trPrChange w:id="4040"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4041" w:author="Fan, Qi" w:date="2024-09-06T15:43:00Z">
              <w:tcPr>
                <w:tcW w:w="552" w:type="dxa"/>
                <w:vMerge w:val="restart"/>
                <w:noWrap/>
                <w:hideMark/>
              </w:tcPr>
            </w:tcPrChange>
          </w:tcPr>
          <w:p w14:paraId="4C91AF15" w14:textId="77777777" w:rsidR="00B278F3" w:rsidRPr="00B278F3" w:rsidRDefault="00B278F3" w:rsidP="00B278F3">
            <w:pPr>
              <w:jc w:val="center"/>
              <w:cnfStyle w:val="001000100000" w:firstRow="0" w:lastRow="0" w:firstColumn="1" w:lastColumn="0" w:oddVBand="0" w:evenVBand="0" w:oddHBand="1" w:evenHBand="0" w:firstRowFirstColumn="0" w:firstRowLastColumn="0" w:lastRowFirstColumn="0" w:lastRowLastColumn="0"/>
              <w:rPr>
                <w:ins w:id="4042" w:author="Fan, Qi" w:date="2024-09-06T15:40:00Z"/>
                <w:rFonts w:ascii="Calibri" w:eastAsia="Times New Roman" w:hAnsi="Calibri" w:cs="Calibri"/>
                <w:color w:val="000000"/>
                <w:sz w:val="18"/>
                <w:szCs w:val="18"/>
                <w:rPrChange w:id="4043" w:author="Fan, Qi" w:date="2024-09-06T15:40:00Z">
                  <w:rPr>
                    <w:ins w:id="4044" w:author="Fan, Qi" w:date="2024-09-06T15:40:00Z"/>
                    <w:rFonts w:ascii="Calibri" w:eastAsia="Times New Roman" w:hAnsi="Calibri" w:cs="Calibri"/>
                    <w:color w:val="000000"/>
                  </w:rPr>
                </w:rPrChange>
              </w:rPr>
            </w:pPr>
            <w:ins w:id="4045" w:author="Fan, Qi" w:date="2024-09-06T15:40:00Z">
              <w:r w:rsidRPr="00B278F3">
                <w:rPr>
                  <w:rFonts w:ascii="Calibri" w:eastAsia="Times New Roman" w:hAnsi="Calibri" w:cs="Calibri"/>
                  <w:color w:val="000000"/>
                  <w:sz w:val="18"/>
                  <w:szCs w:val="18"/>
                  <w:rPrChange w:id="4046" w:author="Fan, Qi" w:date="2024-09-06T15:40:00Z">
                    <w:rPr>
                      <w:rFonts w:ascii="Calibri" w:eastAsia="Times New Roman" w:hAnsi="Calibri" w:cs="Calibri"/>
                      <w:color w:val="000000"/>
                    </w:rPr>
                  </w:rPrChange>
                </w:rPr>
                <w:t>20</w:t>
              </w:r>
            </w:ins>
          </w:p>
        </w:tc>
        <w:tc>
          <w:tcPr>
            <w:tcW w:w="0" w:type="dxa"/>
            <w:vMerge w:val="restart"/>
            <w:noWrap/>
            <w:vAlign w:val="center"/>
            <w:hideMark/>
            <w:tcPrChange w:id="4047" w:author="Fan, Qi" w:date="2024-09-06T15:43:00Z">
              <w:tcPr>
                <w:tcW w:w="554" w:type="dxa"/>
                <w:vMerge w:val="restart"/>
                <w:noWrap/>
                <w:hideMark/>
              </w:tcPr>
            </w:tcPrChange>
          </w:tcPr>
          <w:p w14:paraId="0BF68E20" w14:textId="77777777" w:rsidR="00B278F3" w:rsidRPr="00B278F3" w:rsidRDefault="00B278F3" w:rsidP="00B278F3">
            <w:pPr>
              <w:jc w:val="center"/>
              <w:cnfStyle w:val="000000100000" w:firstRow="0" w:lastRow="0" w:firstColumn="0" w:lastColumn="0" w:oddVBand="0" w:evenVBand="0" w:oddHBand="1" w:evenHBand="0" w:firstRowFirstColumn="0" w:firstRowLastColumn="0" w:lastRowFirstColumn="0" w:lastRowLastColumn="0"/>
              <w:rPr>
                <w:ins w:id="4048" w:author="Fan, Qi" w:date="2024-09-06T15:40:00Z"/>
                <w:rFonts w:ascii="Calibri" w:eastAsia="Times New Roman" w:hAnsi="Calibri" w:cs="Calibri"/>
                <w:b/>
                <w:bCs/>
                <w:color w:val="000000"/>
                <w:sz w:val="18"/>
                <w:szCs w:val="18"/>
                <w:rPrChange w:id="4049" w:author="Fan, Qi" w:date="2024-09-06T15:42:00Z">
                  <w:rPr>
                    <w:ins w:id="4050" w:author="Fan, Qi" w:date="2024-09-06T15:40:00Z"/>
                    <w:rFonts w:ascii="Calibri" w:eastAsia="Times New Roman" w:hAnsi="Calibri" w:cs="Calibri"/>
                    <w:color w:val="000000"/>
                  </w:rPr>
                </w:rPrChange>
              </w:rPr>
            </w:pPr>
            <w:ins w:id="4051" w:author="Fan, Qi" w:date="2024-09-06T15:40:00Z">
              <w:r w:rsidRPr="00B278F3">
                <w:rPr>
                  <w:rFonts w:ascii="Calibri" w:eastAsia="Times New Roman" w:hAnsi="Calibri" w:cs="Calibri"/>
                  <w:b/>
                  <w:bCs/>
                  <w:color w:val="000000"/>
                  <w:sz w:val="18"/>
                  <w:szCs w:val="18"/>
                  <w:rPrChange w:id="4052" w:author="Fan, Qi" w:date="2024-09-06T15:42:00Z">
                    <w:rPr>
                      <w:rFonts w:ascii="Calibri" w:eastAsia="Times New Roman" w:hAnsi="Calibri" w:cs="Calibri"/>
                      <w:color w:val="000000"/>
                    </w:rPr>
                  </w:rPrChange>
                </w:rPr>
                <w:t>24.8</w:t>
              </w:r>
            </w:ins>
          </w:p>
        </w:tc>
        <w:tc>
          <w:tcPr>
            <w:tcW w:w="0" w:type="dxa"/>
            <w:noWrap/>
            <w:vAlign w:val="center"/>
            <w:hideMark/>
            <w:tcPrChange w:id="4053" w:author="Fan, Qi" w:date="2024-09-06T15:43:00Z">
              <w:tcPr>
                <w:tcW w:w="703" w:type="dxa"/>
                <w:noWrap/>
                <w:hideMark/>
              </w:tcPr>
            </w:tcPrChange>
          </w:tcPr>
          <w:p w14:paraId="0CB71EC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054" w:author="Fan, Qi" w:date="2024-09-06T15:40:00Z"/>
                <w:rFonts w:ascii="Calibri" w:eastAsia="Times New Roman" w:hAnsi="Calibri" w:cs="Calibri"/>
                <w:color w:val="000000"/>
                <w:sz w:val="18"/>
                <w:szCs w:val="18"/>
                <w:rPrChange w:id="4055" w:author="Fan, Qi" w:date="2024-09-06T15:40:00Z">
                  <w:rPr>
                    <w:ins w:id="4056" w:author="Fan, Qi" w:date="2024-09-06T15:40:00Z"/>
                    <w:rFonts w:ascii="Calibri" w:eastAsia="Times New Roman" w:hAnsi="Calibri" w:cs="Calibri"/>
                    <w:color w:val="000000"/>
                  </w:rPr>
                </w:rPrChange>
              </w:rPr>
              <w:pPrChange w:id="4057" w:author="Fan, Qi" w:date="2024-09-06T15:43:00Z">
                <w:pPr>
                  <w:cnfStyle w:val="000000100000" w:firstRow="0" w:lastRow="0" w:firstColumn="0" w:lastColumn="0" w:oddVBand="0" w:evenVBand="0" w:oddHBand="1" w:evenHBand="0" w:firstRowFirstColumn="0" w:firstRowLastColumn="0" w:lastRowFirstColumn="0" w:lastRowLastColumn="0"/>
                </w:pPr>
              </w:pPrChange>
            </w:pPr>
            <w:ins w:id="4058" w:author="Fan, Qi" w:date="2024-09-06T15:40:00Z">
              <w:r w:rsidRPr="00B278F3">
                <w:rPr>
                  <w:rFonts w:ascii="Calibri" w:eastAsia="Times New Roman" w:hAnsi="Calibri" w:cs="Calibri"/>
                  <w:color w:val="000000"/>
                  <w:sz w:val="18"/>
                  <w:szCs w:val="18"/>
                  <w:rPrChange w:id="4059" w:author="Fan, Qi" w:date="2024-09-06T15:40:00Z">
                    <w:rPr>
                      <w:rFonts w:ascii="Calibri" w:eastAsia="Times New Roman" w:hAnsi="Calibri" w:cs="Calibri"/>
                      <w:color w:val="000000"/>
                    </w:rPr>
                  </w:rPrChange>
                </w:rPr>
                <w:t>C</w:t>
              </w:r>
            </w:ins>
          </w:p>
        </w:tc>
        <w:tc>
          <w:tcPr>
            <w:tcW w:w="0" w:type="dxa"/>
            <w:noWrap/>
            <w:vAlign w:val="center"/>
            <w:hideMark/>
            <w:tcPrChange w:id="4060" w:author="Fan, Qi" w:date="2024-09-06T15:43:00Z">
              <w:tcPr>
                <w:tcW w:w="595" w:type="dxa"/>
                <w:noWrap/>
                <w:hideMark/>
              </w:tcPr>
            </w:tcPrChange>
          </w:tcPr>
          <w:p w14:paraId="6824276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061" w:author="Fan, Qi" w:date="2024-09-06T15:40:00Z"/>
                <w:rFonts w:ascii="Calibri" w:eastAsia="Times New Roman" w:hAnsi="Calibri" w:cs="Calibri"/>
                <w:color w:val="000000"/>
                <w:sz w:val="18"/>
                <w:szCs w:val="18"/>
                <w:rPrChange w:id="4062" w:author="Fan, Qi" w:date="2024-09-06T15:40:00Z">
                  <w:rPr>
                    <w:ins w:id="4063" w:author="Fan, Qi" w:date="2024-09-06T15:40:00Z"/>
                    <w:rFonts w:ascii="Calibri" w:eastAsia="Times New Roman" w:hAnsi="Calibri" w:cs="Calibri"/>
                    <w:color w:val="000000"/>
                  </w:rPr>
                </w:rPrChange>
              </w:rPr>
              <w:pPrChange w:id="406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065" w:author="Fan, Qi" w:date="2024-09-06T15:40:00Z">
              <w:r w:rsidRPr="00B278F3">
                <w:rPr>
                  <w:rFonts w:ascii="Calibri" w:eastAsia="Times New Roman" w:hAnsi="Calibri" w:cs="Calibri"/>
                  <w:color w:val="000000"/>
                  <w:sz w:val="18"/>
                  <w:szCs w:val="18"/>
                  <w:rPrChange w:id="4066" w:author="Fan, Qi" w:date="2024-09-06T15:40:00Z">
                    <w:rPr>
                      <w:rFonts w:ascii="Calibri" w:eastAsia="Times New Roman" w:hAnsi="Calibri" w:cs="Calibri"/>
                      <w:color w:val="000000"/>
                    </w:rPr>
                  </w:rPrChange>
                </w:rPr>
                <w:t>46.7</w:t>
              </w:r>
            </w:ins>
          </w:p>
        </w:tc>
        <w:tc>
          <w:tcPr>
            <w:tcW w:w="0" w:type="dxa"/>
            <w:noWrap/>
            <w:vAlign w:val="center"/>
            <w:hideMark/>
            <w:tcPrChange w:id="4067" w:author="Fan, Qi" w:date="2024-09-06T15:43:00Z">
              <w:tcPr>
                <w:tcW w:w="614" w:type="dxa"/>
                <w:noWrap/>
                <w:hideMark/>
              </w:tcPr>
            </w:tcPrChange>
          </w:tcPr>
          <w:p w14:paraId="4E09AC2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068" w:author="Fan, Qi" w:date="2024-09-06T15:40:00Z"/>
                <w:rFonts w:ascii="Calibri" w:eastAsia="Times New Roman" w:hAnsi="Calibri" w:cs="Calibri"/>
                <w:color w:val="000000"/>
                <w:sz w:val="18"/>
                <w:szCs w:val="18"/>
                <w:rPrChange w:id="4069" w:author="Fan, Qi" w:date="2024-09-06T15:40:00Z">
                  <w:rPr>
                    <w:ins w:id="4070" w:author="Fan, Qi" w:date="2024-09-06T15:40:00Z"/>
                    <w:rFonts w:ascii="Calibri" w:eastAsia="Times New Roman" w:hAnsi="Calibri" w:cs="Calibri"/>
                    <w:color w:val="000000"/>
                  </w:rPr>
                </w:rPrChange>
              </w:rPr>
              <w:pPrChange w:id="4071"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072" w:author="Fan, Qi" w:date="2024-09-06T15:40:00Z">
              <w:r w:rsidRPr="00B278F3">
                <w:rPr>
                  <w:rFonts w:ascii="Calibri" w:eastAsia="Times New Roman" w:hAnsi="Calibri" w:cs="Calibri"/>
                  <w:color w:val="000000"/>
                  <w:sz w:val="18"/>
                  <w:szCs w:val="18"/>
                  <w:rPrChange w:id="4073" w:author="Fan, Qi" w:date="2024-09-06T15:40:00Z">
                    <w:rPr>
                      <w:rFonts w:ascii="Calibri" w:eastAsia="Times New Roman" w:hAnsi="Calibri" w:cs="Calibri"/>
                      <w:color w:val="000000"/>
                    </w:rPr>
                  </w:rPrChange>
                </w:rPr>
                <w:t>58.02</w:t>
              </w:r>
            </w:ins>
          </w:p>
        </w:tc>
        <w:tc>
          <w:tcPr>
            <w:tcW w:w="0" w:type="dxa"/>
            <w:noWrap/>
            <w:vAlign w:val="center"/>
            <w:hideMark/>
            <w:tcPrChange w:id="4074" w:author="Fan, Qi" w:date="2024-09-06T15:43:00Z">
              <w:tcPr>
                <w:tcW w:w="930" w:type="dxa"/>
                <w:noWrap/>
                <w:hideMark/>
              </w:tcPr>
            </w:tcPrChange>
          </w:tcPr>
          <w:p w14:paraId="641F5F4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075" w:author="Fan, Qi" w:date="2024-09-06T15:40:00Z"/>
                <w:rFonts w:ascii="Calibri" w:eastAsia="Times New Roman" w:hAnsi="Calibri" w:cs="Calibri"/>
                <w:color w:val="000000"/>
                <w:sz w:val="18"/>
                <w:szCs w:val="18"/>
                <w:rPrChange w:id="4076" w:author="Fan, Qi" w:date="2024-09-06T15:40:00Z">
                  <w:rPr>
                    <w:ins w:id="4077" w:author="Fan, Qi" w:date="2024-09-06T15:40:00Z"/>
                    <w:rFonts w:ascii="Calibri" w:eastAsia="Times New Roman" w:hAnsi="Calibri" w:cs="Calibri"/>
                    <w:color w:val="000000"/>
                  </w:rPr>
                </w:rPrChange>
              </w:rPr>
              <w:pPrChange w:id="4078"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079" w:author="Fan, Qi" w:date="2024-09-06T15:40:00Z">
              <w:r w:rsidRPr="00B278F3">
                <w:rPr>
                  <w:rFonts w:ascii="Calibri" w:eastAsia="Times New Roman" w:hAnsi="Calibri" w:cs="Calibri"/>
                  <w:color w:val="000000"/>
                  <w:sz w:val="18"/>
                  <w:szCs w:val="18"/>
                  <w:rPrChange w:id="4080" w:author="Fan, Qi" w:date="2024-09-06T15:40:00Z">
                    <w:rPr>
                      <w:rFonts w:ascii="Calibri" w:eastAsia="Times New Roman" w:hAnsi="Calibri" w:cs="Calibri"/>
                      <w:color w:val="000000"/>
                    </w:rPr>
                  </w:rPrChange>
                </w:rPr>
                <w:t>8.42</w:t>
              </w:r>
            </w:ins>
          </w:p>
        </w:tc>
        <w:tc>
          <w:tcPr>
            <w:tcW w:w="0" w:type="dxa"/>
            <w:noWrap/>
            <w:vAlign w:val="center"/>
            <w:hideMark/>
            <w:tcPrChange w:id="4081" w:author="Fan, Qi" w:date="2024-09-06T15:43:00Z">
              <w:tcPr>
                <w:tcW w:w="881" w:type="dxa"/>
                <w:gridSpan w:val="2"/>
                <w:noWrap/>
                <w:hideMark/>
              </w:tcPr>
            </w:tcPrChange>
          </w:tcPr>
          <w:p w14:paraId="2296858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082" w:author="Fan, Qi" w:date="2024-09-06T15:40:00Z"/>
                <w:rFonts w:ascii="Calibri" w:eastAsia="Times New Roman" w:hAnsi="Calibri" w:cs="Calibri"/>
                <w:color w:val="000000"/>
                <w:sz w:val="18"/>
                <w:szCs w:val="18"/>
                <w:rPrChange w:id="4083" w:author="Fan, Qi" w:date="2024-09-06T15:40:00Z">
                  <w:rPr>
                    <w:ins w:id="4084" w:author="Fan, Qi" w:date="2024-09-06T15:40:00Z"/>
                    <w:rFonts w:ascii="Calibri" w:eastAsia="Times New Roman" w:hAnsi="Calibri" w:cs="Calibri"/>
                    <w:color w:val="000000"/>
                  </w:rPr>
                </w:rPrChange>
              </w:rPr>
              <w:pPrChange w:id="408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086" w:author="Fan, Qi" w:date="2024-09-06T15:40:00Z">
              <w:r w:rsidRPr="00B278F3">
                <w:rPr>
                  <w:rFonts w:ascii="Calibri" w:eastAsia="Times New Roman" w:hAnsi="Calibri" w:cs="Calibri"/>
                  <w:color w:val="000000"/>
                  <w:sz w:val="18"/>
                  <w:szCs w:val="18"/>
                  <w:rPrChange w:id="4087" w:author="Fan, Qi" w:date="2024-09-06T15:40:00Z">
                    <w:rPr>
                      <w:rFonts w:ascii="Calibri" w:eastAsia="Times New Roman" w:hAnsi="Calibri" w:cs="Calibri"/>
                      <w:color w:val="000000"/>
                    </w:rPr>
                  </w:rPrChange>
                </w:rPr>
                <w:t>15.45</w:t>
              </w:r>
            </w:ins>
          </w:p>
        </w:tc>
        <w:tc>
          <w:tcPr>
            <w:tcW w:w="0" w:type="dxa"/>
            <w:vMerge w:val="restart"/>
            <w:noWrap/>
            <w:vAlign w:val="center"/>
            <w:hideMark/>
            <w:tcPrChange w:id="4088" w:author="Fan, Qi" w:date="2024-09-06T15:43:00Z">
              <w:tcPr>
                <w:tcW w:w="553" w:type="dxa"/>
                <w:vMerge w:val="restart"/>
                <w:noWrap/>
                <w:hideMark/>
              </w:tcPr>
            </w:tcPrChange>
          </w:tcPr>
          <w:p w14:paraId="038D4D0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089" w:author="Fan, Qi" w:date="2024-09-06T15:40:00Z"/>
                <w:rFonts w:ascii="Calibri" w:eastAsia="Times New Roman" w:hAnsi="Calibri" w:cs="Calibri"/>
                <w:b/>
                <w:bCs/>
                <w:color w:val="000000"/>
                <w:sz w:val="18"/>
                <w:szCs w:val="18"/>
                <w:rPrChange w:id="4090" w:author="Fan, Qi" w:date="2024-09-06T15:43:00Z">
                  <w:rPr>
                    <w:ins w:id="4091" w:author="Fan, Qi" w:date="2024-09-06T15:40:00Z"/>
                    <w:rFonts w:ascii="Calibri" w:eastAsia="Times New Roman" w:hAnsi="Calibri" w:cs="Calibri"/>
                    <w:color w:val="000000"/>
                  </w:rPr>
                </w:rPrChange>
              </w:rPr>
            </w:pPr>
            <w:ins w:id="4092" w:author="Fan, Qi" w:date="2024-09-06T15:40:00Z">
              <w:r w:rsidRPr="00B278F3">
                <w:rPr>
                  <w:rFonts w:ascii="Calibri" w:eastAsia="Times New Roman" w:hAnsi="Calibri" w:cs="Calibri"/>
                  <w:b/>
                  <w:bCs/>
                  <w:color w:val="000000"/>
                  <w:sz w:val="18"/>
                  <w:szCs w:val="18"/>
                  <w:rPrChange w:id="4093" w:author="Fan, Qi" w:date="2024-09-06T15:43:00Z">
                    <w:rPr>
                      <w:rFonts w:ascii="Calibri" w:eastAsia="Times New Roman" w:hAnsi="Calibri" w:cs="Calibri"/>
                      <w:color w:val="000000"/>
                    </w:rPr>
                  </w:rPrChange>
                </w:rPr>
                <w:t>20</w:t>
              </w:r>
            </w:ins>
          </w:p>
        </w:tc>
        <w:tc>
          <w:tcPr>
            <w:tcW w:w="0" w:type="dxa"/>
            <w:vMerge w:val="restart"/>
            <w:noWrap/>
            <w:vAlign w:val="center"/>
            <w:hideMark/>
            <w:tcPrChange w:id="4094" w:author="Fan, Qi" w:date="2024-09-06T15:43:00Z">
              <w:tcPr>
                <w:tcW w:w="554" w:type="dxa"/>
                <w:vMerge w:val="restart"/>
                <w:noWrap/>
                <w:hideMark/>
              </w:tcPr>
            </w:tcPrChange>
          </w:tcPr>
          <w:p w14:paraId="5ED00BB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095" w:author="Fan, Qi" w:date="2024-09-06T15:40:00Z"/>
                <w:rFonts w:ascii="Calibri" w:eastAsia="Times New Roman" w:hAnsi="Calibri" w:cs="Calibri"/>
                <w:b/>
                <w:bCs/>
                <w:color w:val="000000"/>
                <w:sz w:val="18"/>
                <w:szCs w:val="18"/>
                <w:rPrChange w:id="4096" w:author="Fan, Qi" w:date="2024-09-06T15:43:00Z">
                  <w:rPr>
                    <w:ins w:id="4097" w:author="Fan, Qi" w:date="2024-09-06T15:40:00Z"/>
                    <w:rFonts w:ascii="Calibri" w:eastAsia="Times New Roman" w:hAnsi="Calibri" w:cs="Calibri"/>
                    <w:color w:val="000000"/>
                  </w:rPr>
                </w:rPrChange>
              </w:rPr>
            </w:pPr>
            <w:ins w:id="4098" w:author="Fan, Qi" w:date="2024-09-06T15:40:00Z">
              <w:r w:rsidRPr="00B278F3">
                <w:rPr>
                  <w:rFonts w:ascii="Calibri" w:eastAsia="Times New Roman" w:hAnsi="Calibri" w:cs="Calibri"/>
                  <w:b/>
                  <w:bCs/>
                  <w:color w:val="000000"/>
                  <w:sz w:val="18"/>
                  <w:szCs w:val="18"/>
                  <w:rPrChange w:id="4099" w:author="Fan, Qi" w:date="2024-09-06T15:43:00Z">
                    <w:rPr>
                      <w:rFonts w:ascii="Calibri" w:eastAsia="Times New Roman" w:hAnsi="Calibri" w:cs="Calibri"/>
                      <w:color w:val="000000"/>
                    </w:rPr>
                  </w:rPrChange>
                </w:rPr>
                <w:t>21.5</w:t>
              </w:r>
            </w:ins>
          </w:p>
        </w:tc>
        <w:tc>
          <w:tcPr>
            <w:tcW w:w="0" w:type="dxa"/>
            <w:noWrap/>
            <w:vAlign w:val="center"/>
            <w:hideMark/>
            <w:tcPrChange w:id="4100" w:author="Fan, Qi" w:date="2024-09-06T15:43:00Z">
              <w:tcPr>
                <w:tcW w:w="703" w:type="dxa"/>
                <w:noWrap/>
                <w:hideMark/>
              </w:tcPr>
            </w:tcPrChange>
          </w:tcPr>
          <w:p w14:paraId="6E5E119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101" w:author="Fan, Qi" w:date="2024-09-06T15:40:00Z"/>
                <w:rFonts w:ascii="Calibri" w:eastAsia="Times New Roman" w:hAnsi="Calibri" w:cs="Calibri"/>
                <w:color w:val="000000"/>
                <w:sz w:val="18"/>
                <w:szCs w:val="18"/>
                <w:rPrChange w:id="4102" w:author="Fan, Qi" w:date="2024-09-06T15:40:00Z">
                  <w:rPr>
                    <w:ins w:id="4103" w:author="Fan, Qi" w:date="2024-09-06T15:40:00Z"/>
                    <w:rFonts w:ascii="Calibri" w:eastAsia="Times New Roman" w:hAnsi="Calibri" w:cs="Calibri"/>
                    <w:color w:val="000000"/>
                  </w:rPr>
                </w:rPrChange>
              </w:rPr>
              <w:pPrChange w:id="4104" w:author="Fan, Qi" w:date="2024-09-06T15:43:00Z">
                <w:pPr>
                  <w:cnfStyle w:val="000000100000" w:firstRow="0" w:lastRow="0" w:firstColumn="0" w:lastColumn="0" w:oddVBand="0" w:evenVBand="0" w:oddHBand="1" w:evenHBand="0" w:firstRowFirstColumn="0" w:firstRowLastColumn="0" w:lastRowFirstColumn="0" w:lastRowLastColumn="0"/>
                </w:pPr>
              </w:pPrChange>
            </w:pPr>
            <w:ins w:id="4105" w:author="Fan, Qi" w:date="2024-09-06T15:40:00Z">
              <w:r w:rsidRPr="00B278F3">
                <w:rPr>
                  <w:rFonts w:ascii="Calibri" w:eastAsia="Times New Roman" w:hAnsi="Calibri" w:cs="Calibri"/>
                  <w:color w:val="000000"/>
                  <w:sz w:val="18"/>
                  <w:szCs w:val="18"/>
                  <w:rPrChange w:id="4106" w:author="Fan, Qi" w:date="2024-09-06T15:40:00Z">
                    <w:rPr>
                      <w:rFonts w:ascii="Calibri" w:eastAsia="Times New Roman" w:hAnsi="Calibri" w:cs="Calibri"/>
                      <w:color w:val="000000"/>
                    </w:rPr>
                  </w:rPrChange>
                </w:rPr>
                <w:t>C</w:t>
              </w:r>
            </w:ins>
          </w:p>
        </w:tc>
        <w:tc>
          <w:tcPr>
            <w:tcW w:w="0" w:type="dxa"/>
            <w:noWrap/>
            <w:vAlign w:val="center"/>
            <w:hideMark/>
            <w:tcPrChange w:id="4107" w:author="Fan, Qi" w:date="2024-09-06T15:43:00Z">
              <w:tcPr>
                <w:tcW w:w="558" w:type="dxa"/>
                <w:noWrap/>
                <w:hideMark/>
              </w:tcPr>
            </w:tcPrChange>
          </w:tcPr>
          <w:p w14:paraId="29D6C5B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108" w:author="Fan, Qi" w:date="2024-09-06T15:40:00Z"/>
                <w:rFonts w:ascii="Calibri" w:eastAsia="Times New Roman" w:hAnsi="Calibri" w:cs="Calibri"/>
                <w:color w:val="000000"/>
                <w:sz w:val="18"/>
                <w:szCs w:val="18"/>
                <w:rPrChange w:id="4109" w:author="Fan, Qi" w:date="2024-09-06T15:40:00Z">
                  <w:rPr>
                    <w:ins w:id="4110" w:author="Fan, Qi" w:date="2024-09-06T15:40:00Z"/>
                    <w:rFonts w:ascii="Calibri" w:eastAsia="Times New Roman" w:hAnsi="Calibri" w:cs="Calibri"/>
                    <w:color w:val="000000"/>
                  </w:rPr>
                </w:rPrChange>
              </w:rPr>
              <w:pPrChange w:id="4111"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112" w:author="Fan, Qi" w:date="2024-09-06T15:40:00Z">
              <w:r w:rsidRPr="00B278F3">
                <w:rPr>
                  <w:rFonts w:ascii="Calibri" w:eastAsia="Times New Roman" w:hAnsi="Calibri" w:cs="Calibri"/>
                  <w:color w:val="000000"/>
                  <w:sz w:val="18"/>
                  <w:szCs w:val="18"/>
                  <w:rPrChange w:id="4113" w:author="Fan, Qi" w:date="2024-09-06T15:40:00Z">
                    <w:rPr>
                      <w:rFonts w:ascii="Calibri" w:eastAsia="Times New Roman" w:hAnsi="Calibri" w:cs="Calibri"/>
                      <w:color w:val="000000"/>
                    </w:rPr>
                  </w:rPrChange>
                </w:rPr>
                <w:t>49.74</w:t>
              </w:r>
            </w:ins>
          </w:p>
        </w:tc>
        <w:tc>
          <w:tcPr>
            <w:tcW w:w="0" w:type="dxa"/>
            <w:noWrap/>
            <w:vAlign w:val="center"/>
            <w:hideMark/>
            <w:tcPrChange w:id="4114" w:author="Fan, Qi" w:date="2024-09-06T15:43:00Z">
              <w:tcPr>
                <w:tcW w:w="576" w:type="dxa"/>
                <w:noWrap/>
                <w:hideMark/>
              </w:tcPr>
            </w:tcPrChange>
          </w:tcPr>
          <w:p w14:paraId="2F6B1BB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115" w:author="Fan, Qi" w:date="2024-09-06T15:40:00Z"/>
                <w:rFonts w:ascii="Calibri" w:eastAsia="Times New Roman" w:hAnsi="Calibri" w:cs="Calibri"/>
                <w:color w:val="000000"/>
                <w:sz w:val="18"/>
                <w:szCs w:val="18"/>
                <w:rPrChange w:id="4116" w:author="Fan, Qi" w:date="2024-09-06T15:40:00Z">
                  <w:rPr>
                    <w:ins w:id="4117" w:author="Fan, Qi" w:date="2024-09-06T15:40:00Z"/>
                    <w:rFonts w:ascii="Calibri" w:eastAsia="Times New Roman" w:hAnsi="Calibri" w:cs="Calibri"/>
                    <w:color w:val="000000"/>
                  </w:rPr>
                </w:rPrChange>
              </w:rPr>
              <w:pPrChange w:id="4118"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119" w:author="Fan, Qi" w:date="2024-09-06T15:40:00Z">
              <w:r w:rsidRPr="00B278F3">
                <w:rPr>
                  <w:rFonts w:ascii="Calibri" w:eastAsia="Times New Roman" w:hAnsi="Calibri" w:cs="Calibri"/>
                  <w:color w:val="000000"/>
                  <w:sz w:val="18"/>
                  <w:szCs w:val="18"/>
                  <w:rPrChange w:id="4120" w:author="Fan, Qi" w:date="2024-09-06T15:40:00Z">
                    <w:rPr>
                      <w:rFonts w:ascii="Calibri" w:eastAsia="Times New Roman" w:hAnsi="Calibri" w:cs="Calibri"/>
                      <w:color w:val="000000"/>
                    </w:rPr>
                  </w:rPrChange>
                </w:rPr>
                <w:t>60.54</w:t>
              </w:r>
            </w:ins>
          </w:p>
        </w:tc>
        <w:tc>
          <w:tcPr>
            <w:tcW w:w="0" w:type="dxa"/>
            <w:noWrap/>
            <w:vAlign w:val="center"/>
            <w:hideMark/>
            <w:tcPrChange w:id="4121" w:author="Fan, Qi" w:date="2024-09-06T15:43:00Z">
              <w:tcPr>
                <w:tcW w:w="871" w:type="dxa"/>
                <w:noWrap/>
                <w:hideMark/>
              </w:tcPr>
            </w:tcPrChange>
          </w:tcPr>
          <w:p w14:paraId="3B127A4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122" w:author="Fan, Qi" w:date="2024-09-06T15:40:00Z"/>
                <w:rFonts w:ascii="Calibri" w:eastAsia="Times New Roman" w:hAnsi="Calibri" w:cs="Calibri"/>
                <w:color w:val="000000"/>
                <w:sz w:val="18"/>
                <w:szCs w:val="18"/>
                <w:rPrChange w:id="4123" w:author="Fan, Qi" w:date="2024-09-06T15:40:00Z">
                  <w:rPr>
                    <w:ins w:id="4124" w:author="Fan, Qi" w:date="2024-09-06T15:40:00Z"/>
                    <w:rFonts w:ascii="Calibri" w:eastAsia="Times New Roman" w:hAnsi="Calibri" w:cs="Calibri"/>
                    <w:color w:val="000000"/>
                  </w:rPr>
                </w:rPrChange>
              </w:rPr>
              <w:pPrChange w:id="412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126" w:author="Fan, Qi" w:date="2024-09-06T15:40:00Z">
              <w:r w:rsidRPr="00B278F3">
                <w:rPr>
                  <w:rFonts w:ascii="Calibri" w:eastAsia="Times New Roman" w:hAnsi="Calibri" w:cs="Calibri"/>
                  <w:color w:val="000000"/>
                  <w:sz w:val="18"/>
                  <w:szCs w:val="18"/>
                  <w:rPrChange w:id="4127" w:author="Fan, Qi" w:date="2024-09-06T15:40:00Z">
                    <w:rPr>
                      <w:rFonts w:ascii="Calibri" w:eastAsia="Times New Roman" w:hAnsi="Calibri" w:cs="Calibri"/>
                      <w:color w:val="000000"/>
                    </w:rPr>
                  </w:rPrChange>
                </w:rPr>
                <w:t>8.95</w:t>
              </w:r>
            </w:ins>
          </w:p>
        </w:tc>
        <w:tc>
          <w:tcPr>
            <w:tcW w:w="0" w:type="dxa"/>
            <w:noWrap/>
            <w:vAlign w:val="center"/>
            <w:hideMark/>
            <w:tcPrChange w:id="4128" w:author="Fan, Qi" w:date="2024-09-06T15:43:00Z">
              <w:tcPr>
                <w:tcW w:w="826" w:type="dxa"/>
                <w:gridSpan w:val="2"/>
                <w:noWrap/>
                <w:hideMark/>
              </w:tcPr>
            </w:tcPrChange>
          </w:tcPr>
          <w:p w14:paraId="4EEA680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129" w:author="Fan, Qi" w:date="2024-09-06T15:40:00Z"/>
                <w:rFonts w:ascii="Calibri" w:eastAsia="Times New Roman" w:hAnsi="Calibri" w:cs="Calibri"/>
                <w:color w:val="000000"/>
                <w:sz w:val="18"/>
                <w:szCs w:val="18"/>
                <w:rPrChange w:id="4130" w:author="Fan, Qi" w:date="2024-09-06T15:40:00Z">
                  <w:rPr>
                    <w:ins w:id="4131" w:author="Fan, Qi" w:date="2024-09-06T15:40:00Z"/>
                    <w:rFonts w:ascii="Calibri" w:eastAsia="Times New Roman" w:hAnsi="Calibri" w:cs="Calibri"/>
                    <w:color w:val="000000"/>
                  </w:rPr>
                </w:rPrChange>
              </w:rPr>
              <w:pPrChange w:id="413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133" w:author="Fan, Qi" w:date="2024-09-06T15:40:00Z">
              <w:r w:rsidRPr="00B278F3">
                <w:rPr>
                  <w:rFonts w:ascii="Calibri" w:eastAsia="Times New Roman" w:hAnsi="Calibri" w:cs="Calibri"/>
                  <w:color w:val="000000"/>
                  <w:sz w:val="18"/>
                  <w:szCs w:val="18"/>
                  <w:rPrChange w:id="4134" w:author="Fan, Qi" w:date="2024-09-06T15:40:00Z">
                    <w:rPr>
                      <w:rFonts w:ascii="Calibri" w:eastAsia="Times New Roman" w:hAnsi="Calibri" w:cs="Calibri"/>
                      <w:color w:val="000000"/>
                    </w:rPr>
                  </w:rPrChange>
                </w:rPr>
                <w:t>11.81</w:t>
              </w:r>
            </w:ins>
          </w:p>
        </w:tc>
      </w:tr>
      <w:tr w:rsidR="00B278F3" w:rsidRPr="00B278F3" w14:paraId="2CE2976E" w14:textId="77777777" w:rsidTr="00B278F3">
        <w:tblPrEx>
          <w:tblPrExChange w:id="4135" w:author="Fan, Qi" w:date="2024-09-06T15:43:00Z">
            <w:tblPrEx>
              <w:tblCellMar>
                <w:left w:w="108" w:type="dxa"/>
                <w:right w:w="108" w:type="dxa"/>
              </w:tblCellMar>
            </w:tblPrEx>
          </w:tblPrExChange>
        </w:tblPrEx>
        <w:trPr>
          <w:trHeight w:val="242"/>
          <w:jc w:val="center"/>
          <w:ins w:id="4136" w:author="Fan, Qi" w:date="2024-09-06T15:40:00Z"/>
          <w:trPrChange w:id="4137"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4138" w:author="Fan, Qi" w:date="2024-09-06T15:43:00Z">
              <w:tcPr>
                <w:tcW w:w="552" w:type="dxa"/>
                <w:vMerge/>
                <w:hideMark/>
              </w:tcPr>
            </w:tcPrChange>
          </w:tcPr>
          <w:p w14:paraId="290682AE" w14:textId="77777777" w:rsidR="00B278F3" w:rsidRPr="00B278F3" w:rsidRDefault="00B278F3" w:rsidP="00B278F3">
            <w:pPr>
              <w:rPr>
                <w:ins w:id="4139" w:author="Fan, Qi" w:date="2024-09-06T15:40:00Z"/>
                <w:rFonts w:ascii="Calibri" w:eastAsia="Times New Roman" w:hAnsi="Calibri" w:cs="Calibri"/>
                <w:color w:val="000000"/>
                <w:sz w:val="18"/>
                <w:szCs w:val="18"/>
                <w:rPrChange w:id="4140" w:author="Fan, Qi" w:date="2024-09-06T15:40:00Z">
                  <w:rPr>
                    <w:ins w:id="4141" w:author="Fan, Qi" w:date="2024-09-06T15:40:00Z"/>
                    <w:rFonts w:ascii="Calibri" w:eastAsia="Times New Roman" w:hAnsi="Calibri" w:cs="Calibri"/>
                    <w:color w:val="000000"/>
                  </w:rPr>
                </w:rPrChange>
              </w:rPr>
            </w:pPr>
          </w:p>
        </w:tc>
        <w:tc>
          <w:tcPr>
            <w:tcW w:w="0" w:type="dxa"/>
            <w:vMerge/>
            <w:vAlign w:val="center"/>
            <w:hideMark/>
            <w:tcPrChange w:id="4142" w:author="Fan, Qi" w:date="2024-09-06T15:43:00Z">
              <w:tcPr>
                <w:tcW w:w="554" w:type="dxa"/>
                <w:vMerge/>
                <w:hideMark/>
              </w:tcPr>
            </w:tcPrChange>
          </w:tcPr>
          <w:p w14:paraId="79D01630"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4143" w:author="Fan, Qi" w:date="2024-09-06T15:40:00Z"/>
                <w:rFonts w:ascii="Calibri" w:eastAsia="Times New Roman" w:hAnsi="Calibri" w:cs="Calibri"/>
                <w:color w:val="000000"/>
                <w:sz w:val="18"/>
                <w:szCs w:val="18"/>
                <w:rPrChange w:id="4144" w:author="Fan, Qi" w:date="2024-09-06T15:40:00Z">
                  <w:rPr>
                    <w:ins w:id="4145" w:author="Fan, Qi" w:date="2024-09-06T15:40:00Z"/>
                    <w:rFonts w:ascii="Calibri" w:eastAsia="Times New Roman" w:hAnsi="Calibri" w:cs="Calibri"/>
                    <w:color w:val="000000"/>
                  </w:rPr>
                </w:rPrChange>
              </w:rPr>
            </w:pPr>
          </w:p>
        </w:tc>
        <w:tc>
          <w:tcPr>
            <w:tcW w:w="0" w:type="dxa"/>
            <w:noWrap/>
            <w:vAlign w:val="center"/>
            <w:hideMark/>
            <w:tcPrChange w:id="4146" w:author="Fan, Qi" w:date="2024-09-06T15:43:00Z">
              <w:tcPr>
                <w:tcW w:w="703" w:type="dxa"/>
                <w:noWrap/>
                <w:hideMark/>
              </w:tcPr>
            </w:tcPrChange>
          </w:tcPr>
          <w:p w14:paraId="3EF02C7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147" w:author="Fan, Qi" w:date="2024-09-06T15:40:00Z"/>
                <w:rFonts w:ascii="Calibri" w:eastAsia="Times New Roman" w:hAnsi="Calibri" w:cs="Calibri"/>
                <w:color w:val="000000"/>
                <w:sz w:val="18"/>
                <w:szCs w:val="18"/>
                <w:rPrChange w:id="4148" w:author="Fan, Qi" w:date="2024-09-06T15:40:00Z">
                  <w:rPr>
                    <w:ins w:id="4149" w:author="Fan, Qi" w:date="2024-09-06T15:40:00Z"/>
                    <w:rFonts w:ascii="Calibri" w:eastAsia="Times New Roman" w:hAnsi="Calibri" w:cs="Calibri"/>
                    <w:color w:val="000000"/>
                  </w:rPr>
                </w:rPrChange>
              </w:rPr>
              <w:pPrChange w:id="4150" w:author="Fan, Qi" w:date="2024-09-06T15:43:00Z">
                <w:pPr>
                  <w:cnfStyle w:val="000000000000" w:firstRow="0" w:lastRow="0" w:firstColumn="0" w:lastColumn="0" w:oddVBand="0" w:evenVBand="0" w:oddHBand="0" w:evenHBand="0" w:firstRowFirstColumn="0" w:firstRowLastColumn="0" w:lastRowFirstColumn="0" w:lastRowLastColumn="0"/>
                </w:pPr>
              </w:pPrChange>
            </w:pPr>
            <w:ins w:id="4151" w:author="Fan, Qi" w:date="2024-09-06T15:40:00Z">
              <w:r w:rsidRPr="00B278F3">
                <w:rPr>
                  <w:rFonts w:ascii="Calibri" w:eastAsia="Times New Roman" w:hAnsi="Calibri" w:cs="Calibri"/>
                  <w:color w:val="000000"/>
                  <w:sz w:val="18"/>
                  <w:szCs w:val="18"/>
                  <w:rPrChange w:id="4152" w:author="Fan, Qi" w:date="2024-09-06T15:40:00Z">
                    <w:rPr>
                      <w:rFonts w:ascii="Calibri" w:eastAsia="Times New Roman" w:hAnsi="Calibri" w:cs="Calibri"/>
                      <w:color w:val="000000"/>
                    </w:rPr>
                  </w:rPrChange>
                </w:rPr>
                <w:t>O</w:t>
              </w:r>
            </w:ins>
          </w:p>
        </w:tc>
        <w:tc>
          <w:tcPr>
            <w:tcW w:w="0" w:type="dxa"/>
            <w:noWrap/>
            <w:vAlign w:val="center"/>
            <w:hideMark/>
            <w:tcPrChange w:id="4153" w:author="Fan, Qi" w:date="2024-09-06T15:43:00Z">
              <w:tcPr>
                <w:tcW w:w="595" w:type="dxa"/>
                <w:noWrap/>
                <w:hideMark/>
              </w:tcPr>
            </w:tcPrChange>
          </w:tcPr>
          <w:p w14:paraId="1EE7BDC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154" w:author="Fan, Qi" w:date="2024-09-06T15:40:00Z"/>
                <w:rFonts w:ascii="Calibri" w:eastAsia="Times New Roman" w:hAnsi="Calibri" w:cs="Calibri"/>
                <w:color w:val="000000"/>
                <w:sz w:val="18"/>
                <w:szCs w:val="18"/>
                <w:rPrChange w:id="4155" w:author="Fan, Qi" w:date="2024-09-06T15:40:00Z">
                  <w:rPr>
                    <w:ins w:id="4156" w:author="Fan, Qi" w:date="2024-09-06T15:40:00Z"/>
                    <w:rFonts w:ascii="Calibri" w:eastAsia="Times New Roman" w:hAnsi="Calibri" w:cs="Calibri"/>
                    <w:color w:val="000000"/>
                  </w:rPr>
                </w:rPrChange>
              </w:rPr>
              <w:pPrChange w:id="4157"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158" w:author="Fan, Qi" w:date="2024-09-06T15:40:00Z">
              <w:r w:rsidRPr="00B278F3">
                <w:rPr>
                  <w:rFonts w:ascii="Calibri" w:eastAsia="Times New Roman" w:hAnsi="Calibri" w:cs="Calibri"/>
                  <w:color w:val="000000"/>
                  <w:sz w:val="18"/>
                  <w:szCs w:val="18"/>
                  <w:rPrChange w:id="4159" w:author="Fan, Qi" w:date="2024-09-06T15:40:00Z">
                    <w:rPr>
                      <w:rFonts w:ascii="Calibri" w:eastAsia="Times New Roman" w:hAnsi="Calibri" w:cs="Calibri"/>
                      <w:color w:val="000000"/>
                    </w:rPr>
                  </w:rPrChange>
                </w:rPr>
                <w:t>38.57</w:t>
              </w:r>
            </w:ins>
          </w:p>
        </w:tc>
        <w:tc>
          <w:tcPr>
            <w:tcW w:w="0" w:type="dxa"/>
            <w:noWrap/>
            <w:vAlign w:val="center"/>
            <w:hideMark/>
            <w:tcPrChange w:id="4160" w:author="Fan, Qi" w:date="2024-09-06T15:43:00Z">
              <w:tcPr>
                <w:tcW w:w="614" w:type="dxa"/>
                <w:noWrap/>
                <w:hideMark/>
              </w:tcPr>
            </w:tcPrChange>
          </w:tcPr>
          <w:p w14:paraId="3B67891A"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161" w:author="Fan, Qi" w:date="2024-09-06T15:40:00Z"/>
                <w:rFonts w:ascii="Calibri" w:eastAsia="Times New Roman" w:hAnsi="Calibri" w:cs="Calibri"/>
                <w:color w:val="000000"/>
                <w:sz w:val="18"/>
                <w:szCs w:val="18"/>
                <w:rPrChange w:id="4162" w:author="Fan, Qi" w:date="2024-09-06T15:40:00Z">
                  <w:rPr>
                    <w:ins w:id="4163" w:author="Fan, Qi" w:date="2024-09-06T15:40:00Z"/>
                    <w:rFonts w:ascii="Calibri" w:eastAsia="Times New Roman" w:hAnsi="Calibri" w:cs="Calibri"/>
                    <w:color w:val="000000"/>
                  </w:rPr>
                </w:rPrChange>
              </w:rPr>
              <w:pPrChange w:id="416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165" w:author="Fan, Qi" w:date="2024-09-06T15:40:00Z">
              <w:r w:rsidRPr="00B278F3">
                <w:rPr>
                  <w:rFonts w:ascii="Calibri" w:eastAsia="Times New Roman" w:hAnsi="Calibri" w:cs="Calibri"/>
                  <w:color w:val="000000"/>
                  <w:sz w:val="18"/>
                  <w:szCs w:val="18"/>
                  <w:rPrChange w:id="4166" w:author="Fan, Qi" w:date="2024-09-06T15:40:00Z">
                    <w:rPr>
                      <w:rFonts w:ascii="Calibri" w:eastAsia="Times New Roman" w:hAnsi="Calibri" w:cs="Calibri"/>
                      <w:color w:val="000000"/>
                    </w:rPr>
                  </w:rPrChange>
                </w:rPr>
                <w:t>35.97</w:t>
              </w:r>
            </w:ins>
          </w:p>
        </w:tc>
        <w:tc>
          <w:tcPr>
            <w:tcW w:w="0" w:type="dxa"/>
            <w:noWrap/>
            <w:vAlign w:val="center"/>
            <w:hideMark/>
            <w:tcPrChange w:id="4167" w:author="Fan, Qi" w:date="2024-09-06T15:43:00Z">
              <w:tcPr>
                <w:tcW w:w="930" w:type="dxa"/>
                <w:noWrap/>
                <w:hideMark/>
              </w:tcPr>
            </w:tcPrChange>
          </w:tcPr>
          <w:p w14:paraId="0E038B2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168" w:author="Fan, Qi" w:date="2024-09-06T15:40:00Z"/>
                <w:rFonts w:ascii="Calibri" w:eastAsia="Times New Roman" w:hAnsi="Calibri" w:cs="Calibri"/>
                <w:color w:val="000000"/>
                <w:sz w:val="18"/>
                <w:szCs w:val="18"/>
                <w:rPrChange w:id="4169" w:author="Fan, Qi" w:date="2024-09-06T15:40:00Z">
                  <w:rPr>
                    <w:ins w:id="4170" w:author="Fan, Qi" w:date="2024-09-06T15:40:00Z"/>
                    <w:rFonts w:ascii="Calibri" w:eastAsia="Times New Roman" w:hAnsi="Calibri" w:cs="Calibri"/>
                    <w:color w:val="000000"/>
                  </w:rPr>
                </w:rPrChange>
              </w:rPr>
              <w:pPrChange w:id="417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172" w:author="Fan, Qi" w:date="2024-09-06T15:40:00Z">
              <w:r w:rsidRPr="00B278F3">
                <w:rPr>
                  <w:rFonts w:ascii="Calibri" w:eastAsia="Times New Roman" w:hAnsi="Calibri" w:cs="Calibri"/>
                  <w:color w:val="000000"/>
                  <w:sz w:val="18"/>
                  <w:szCs w:val="18"/>
                  <w:rPrChange w:id="4173" w:author="Fan, Qi" w:date="2024-09-06T15:40:00Z">
                    <w:rPr>
                      <w:rFonts w:ascii="Calibri" w:eastAsia="Times New Roman" w:hAnsi="Calibri" w:cs="Calibri"/>
                      <w:color w:val="000000"/>
                    </w:rPr>
                  </w:rPrChange>
                </w:rPr>
                <w:t>7.66</w:t>
              </w:r>
            </w:ins>
          </w:p>
        </w:tc>
        <w:tc>
          <w:tcPr>
            <w:tcW w:w="0" w:type="dxa"/>
            <w:noWrap/>
            <w:vAlign w:val="center"/>
            <w:hideMark/>
            <w:tcPrChange w:id="4174" w:author="Fan, Qi" w:date="2024-09-06T15:43:00Z">
              <w:tcPr>
                <w:tcW w:w="881" w:type="dxa"/>
                <w:gridSpan w:val="2"/>
                <w:noWrap/>
                <w:hideMark/>
              </w:tcPr>
            </w:tcPrChange>
          </w:tcPr>
          <w:p w14:paraId="38FF2A4B"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175" w:author="Fan, Qi" w:date="2024-09-06T15:40:00Z"/>
                <w:rFonts w:ascii="Calibri" w:eastAsia="Times New Roman" w:hAnsi="Calibri" w:cs="Calibri"/>
                <w:color w:val="000000"/>
                <w:sz w:val="18"/>
                <w:szCs w:val="18"/>
                <w:rPrChange w:id="4176" w:author="Fan, Qi" w:date="2024-09-06T15:40:00Z">
                  <w:rPr>
                    <w:ins w:id="4177" w:author="Fan, Qi" w:date="2024-09-06T15:40:00Z"/>
                    <w:rFonts w:ascii="Calibri" w:eastAsia="Times New Roman" w:hAnsi="Calibri" w:cs="Calibri"/>
                    <w:color w:val="000000"/>
                  </w:rPr>
                </w:rPrChange>
              </w:rPr>
              <w:pPrChange w:id="417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179" w:author="Fan, Qi" w:date="2024-09-06T15:40:00Z">
              <w:r w:rsidRPr="00B278F3">
                <w:rPr>
                  <w:rFonts w:ascii="Calibri" w:eastAsia="Times New Roman" w:hAnsi="Calibri" w:cs="Calibri"/>
                  <w:color w:val="000000"/>
                  <w:sz w:val="18"/>
                  <w:szCs w:val="18"/>
                  <w:rPrChange w:id="4180" w:author="Fan, Qi" w:date="2024-09-06T15:40:00Z">
                    <w:rPr>
                      <w:rFonts w:ascii="Calibri" w:eastAsia="Times New Roman" w:hAnsi="Calibri" w:cs="Calibri"/>
                      <w:color w:val="000000"/>
                    </w:rPr>
                  </w:rPrChange>
                </w:rPr>
                <w:t>17.02</w:t>
              </w:r>
            </w:ins>
          </w:p>
        </w:tc>
        <w:tc>
          <w:tcPr>
            <w:tcW w:w="0" w:type="dxa"/>
            <w:vMerge/>
            <w:vAlign w:val="center"/>
            <w:hideMark/>
            <w:tcPrChange w:id="4181" w:author="Fan, Qi" w:date="2024-09-06T15:43:00Z">
              <w:tcPr>
                <w:tcW w:w="553" w:type="dxa"/>
                <w:vMerge/>
                <w:hideMark/>
              </w:tcPr>
            </w:tcPrChange>
          </w:tcPr>
          <w:p w14:paraId="30065D2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182" w:author="Fan, Qi" w:date="2024-09-06T15:40:00Z"/>
                <w:rFonts w:ascii="Calibri" w:eastAsia="Times New Roman" w:hAnsi="Calibri" w:cs="Calibri"/>
                <w:color w:val="000000"/>
                <w:sz w:val="18"/>
                <w:szCs w:val="18"/>
                <w:rPrChange w:id="4183" w:author="Fan, Qi" w:date="2024-09-06T15:40:00Z">
                  <w:rPr>
                    <w:ins w:id="4184" w:author="Fan, Qi" w:date="2024-09-06T15:40:00Z"/>
                    <w:rFonts w:ascii="Calibri" w:eastAsia="Times New Roman" w:hAnsi="Calibri" w:cs="Calibri"/>
                    <w:color w:val="000000"/>
                  </w:rPr>
                </w:rPrChange>
              </w:rPr>
              <w:pPrChange w:id="4185"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4186" w:author="Fan, Qi" w:date="2024-09-06T15:43:00Z">
              <w:tcPr>
                <w:tcW w:w="554" w:type="dxa"/>
                <w:vMerge/>
                <w:hideMark/>
              </w:tcPr>
            </w:tcPrChange>
          </w:tcPr>
          <w:p w14:paraId="7F2FABAD"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187" w:author="Fan, Qi" w:date="2024-09-06T15:40:00Z"/>
                <w:rFonts w:ascii="Calibri" w:eastAsia="Times New Roman" w:hAnsi="Calibri" w:cs="Calibri"/>
                <w:color w:val="000000"/>
                <w:sz w:val="18"/>
                <w:szCs w:val="18"/>
                <w:rPrChange w:id="4188" w:author="Fan, Qi" w:date="2024-09-06T15:40:00Z">
                  <w:rPr>
                    <w:ins w:id="4189" w:author="Fan, Qi" w:date="2024-09-06T15:40:00Z"/>
                    <w:rFonts w:ascii="Calibri" w:eastAsia="Times New Roman" w:hAnsi="Calibri" w:cs="Calibri"/>
                    <w:color w:val="000000"/>
                  </w:rPr>
                </w:rPrChange>
              </w:rPr>
              <w:pPrChange w:id="4190"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4191" w:author="Fan, Qi" w:date="2024-09-06T15:43:00Z">
              <w:tcPr>
                <w:tcW w:w="703" w:type="dxa"/>
                <w:noWrap/>
                <w:hideMark/>
              </w:tcPr>
            </w:tcPrChange>
          </w:tcPr>
          <w:p w14:paraId="62DA133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192" w:author="Fan, Qi" w:date="2024-09-06T15:40:00Z"/>
                <w:rFonts w:ascii="Calibri" w:eastAsia="Times New Roman" w:hAnsi="Calibri" w:cs="Calibri"/>
                <w:color w:val="000000"/>
                <w:sz w:val="18"/>
                <w:szCs w:val="18"/>
                <w:rPrChange w:id="4193" w:author="Fan, Qi" w:date="2024-09-06T15:40:00Z">
                  <w:rPr>
                    <w:ins w:id="4194" w:author="Fan, Qi" w:date="2024-09-06T15:40:00Z"/>
                    <w:rFonts w:ascii="Calibri" w:eastAsia="Times New Roman" w:hAnsi="Calibri" w:cs="Calibri"/>
                    <w:color w:val="000000"/>
                  </w:rPr>
                </w:rPrChange>
              </w:rPr>
              <w:pPrChange w:id="4195" w:author="Fan, Qi" w:date="2024-09-06T15:43:00Z">
                <w:pPr>
                  <w:cnfStyle w:val="000000000000" w:firstRow="0" w:lastRow="0" w:firstColumn="0" w:lastColumn="0" w:oddVBand="0" w:evenVBand="0" w:oddHBand="0" w:evenHBand="0" w:firstRowFirstColumn="0" w:firstRowLastColumn="0" w:lastRowFirstColumn="0" w:lastRowLastColumn="0"/>
                </w:pPr>
              </w:pPrChange>
            </w:pPr>
            <w:ins w:id="4196" w:author="Fan, Qi" w:date="2024-09-06T15:40:00Z">
              <w:r w:rsidRPr="00B278F3">
                <w:rPr>
                  <w:rFonts w:ascii="Calibri" w:eastAsia="Times New Roman" w:hAnsi="Calibri" w:cs="Calibri"/>
                  <w:color w:val="000000"/>
                  <w:sz w:val="18"/>
                  <w:szCs w:val="18"/>
                  <w:rPrChange w:id="4197" w:author="Fan, Qi" w:date="2024-09-06T15:40:00Z">
                    <w:rPr>
                      <w:rFonts w:ascii="Calibri" w:eastAsia="Times New Roman" w:hAnsi="Calibri" w:cs="Calibri"/>
                      <w:color w:val="000000"/>
                    </w:rPr>
                  </w:rPrChange>
                </w:rPr>
                <w:t>O</w:t>
              </w:r>
            </w:ins>
          </w:p>
        </w:tc>
        <w:tc>
          <w:tcPr>
            <w:tcW w:w="0" w:type="dxa"/>
            <w:noWrap/>
            <w:vAlign w:val="center"/>
            <w:hideMark/>
            <w:tcPrChange w:id="4198" w:author="Fan, Qi" w:date="2024-09-06T15:43:00Z">
              <w:tcPr>
                <w:tcW w:w="558" w:type="dxa"/>
                <w:noWrap/>
                <w:hideMark/>
              </w:tcPr>
            </w:tcPrChange>
          </w:tcPr>
          <w:p w14:paraId="6321140D"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199" w:author="Fan, Qi" w:date="2024-09-06T15:40:00Z"/>
                <w:rFonts w:ascii="Calibri" w:eastAsia="Times New Roman" w:hAnsi="Calibri" w:cs="Calibri"/>
                <w:color w:val="000000"/>
                <w:sz w:val="18"/>
                <w:szCs w:val="18"/>
                <w:rPrChange w:id="4200" w:author="Fan, Qi" w:date="2024-09-06T15:40:00Z">
                  <w:rPr>
                    <w:ins w:id="4201" w:author="Fan, Qi" w:date="2024-09-06T15:40:00Z"/>
                    <w:rFonts w:ascii="Calibri" w:eastAsia="Times New Roman" w:hAnsi="Calibri" w:cs="Calibri"/>
                    <w:color w:val="000000"/>
                  </w:rPr>
                </w:rPrChange>
              </w:rPr>
              <w:pPrChange w:id="420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203" w:author="Fan, Qi" w:date="2024-09-06T15:40:00Z">
              <w:r w:rsidRPr="00B278F3">
                <w:rPr>
                  <w:rFonts w:ascii="Calibri" w:eastAsia="Times New Roman" w:hAnsi="Calibri" w:cs="Calibri"/>
                  <w:color w:val="000000"/>
                  <w:sz w:val="18"/>
                  <w:szCs w:val="18"/>
                  <w:rPrChange w:id="4204" w:author="Fan, Qi" w:date="2024-09-06T15:40:00Z">
                    <w:rPr>
                      <w:rFonts w:ascii="Calibri" w:eastAsia="Times New Roman" w:hAnsi="Calibri" w:cs="Calibri"/>
                      <w:color w:val="000000"/>
                    </w:rPr>
                  </w:rPrChange>
                </w:rPr>
                <w:t>37.65</w:t>
              </w:r>
            </w:ins>
          </w:p>
        </w:tc>
        <w:tc>
          <w:tcPr>
            <w:tcW w:w="0" w:type="dxa"/>
            <w:noWrap/>
            <w:vAlign w:val="center"/>
            <w:hideMark/>
            <w:tcPrChange w:id="4205" w:author="Fan, Qi" w:date="2024-09-06T15:43:00Z">
              <w:tcPr>
                <w:tcW w:w="576" w:type="dxa"/>
                <w:noWrap/>
                <w:hideMark/>
              </w:tcPr>
            </w:tcPrChange>
          </w:tcPr>
          <w:p w14:paraId="070B317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206" w:author="Fan, Qi" w:date="2024-09-06T15:40:00Z"/>
                <w:rFonts w:ascii="Calibri" w:eastAsia="Times New Roman" w:hAnsi="Calibri" w:cs="Calibri"/>
                <w:color w:val="000000"/>
                <w:sz w:val="18"/>
                <w:szCs w:val="18"/>
                <w:rPrChange w:id="4207" w:author="Fan, Qi" w:date="2024-09-06T15:40:00Z">
                  <w:rPr>
                    <w:ins w:id="4208" w:author="Fan, Qi" w:date="2024-09-06T15:40:00Z"/>
                    <w:rFonts w:ascii="Calibri" w:eastAsia="Times New Roman" w:hAnsi="Calibri" w:cs="Calibri"/>
                    <w:color w:val="000000"/>
                  </w:rPr>
                </w:rPrChange>
              </w:rPr>
              <w:pPrChange w:id="420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210" w:author="Fan, Qi" w:date="2024-09-06T15:40:00Z">
              <w:r w:rsidRPr="00B278F3">
                <w:rPr>
                  <w:rFonts w:ascii="Calibri" w:eastAsia="Times New Roman" w:hAnsi="Calibri" w:cs="Calibri"/>
                  <w:color w:val="000000"/>
                  <w:sz w:val="18"/>
                  <w:szCs w:val="18"/>
                  <w:rPrChange w:id="4211" w:author="Fan, Qi" w:date="2024-09-06T15:40:00Z">
                    <w:rPr>
                      <w:rFonts w:ascii="Calibri" w:eastAsia="Times New Roman" w:hAnsi="Calibri" w:cs="Calibri"/>
                      <w:color w:val="000000"/>
                    </w:rPr>
                  </w:rPrChange>
                </w:rPr>
                <w:t>34.41</w:t>
              </w:r>
            </w:ins>
          </w:p>
        </w:tc>
        <w:tc>
          <w:tcPr>
            <w:tcW w:w="0" w:type="dxa"/>
            <w:noWrap/>
            <w:vAlign w:val="center"/>
            <w:hideMark/>
            <w:tcPrChange w:id="4212" w:author="Fan, Qi" w:date="2024-09-06T15:43:00Z">
              <w:tcPr>
                <w:tcW w:w="871" w:type="dxa"/>
                <w:noWrap/>
                <w:hideMark/>
              </w:tcPr>
            </w:tcPrChange>
          </w:tcPr>
          <w:p w14:paraId="53751D3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213" w:author="Fan, Qi" w:date="2024-09-06T15:40:00Z"/>
                <w:rFonts w:ascii="Calibri" w:eastAsia="Times New Roman" w:hAnsi="Calibri" w:cs="Calibri"/>
                <w:color w:val="000000"/>
                <w:sz w:val="18"/>
                <w:szCs w:val="18"/>
                <w:rPrChange w:id="4214" w:author="Fan, Qi" w:date="2024-09-06T15:40:00Z">
                  <w:rPr>
                    <w:ins w:id="4215" w:author="Fan, Qi" w:date="2024-09-06T15:40:00Z"/>
                    <w:rFonts w:ascii="Calibri" w:eastAsia="Times New Roman" w:hAnsi="Calibri" w:cs="Calibri"/>
                    <w:color w:val="000000"/>
                  </w:rPr>
                </w:rPrChange>
              </w:rPr>
              <w:pPrChange w:id="421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217" w:author="Fan, Qi" w:date="2024-09-06T15:40:00Z">
              <w:r w:rsidRPr="00B278F3">
                <w:rPr>
                  <w:rFonts w:ascii="Calibri" w:eastAsia="Times New Roman" w:hAnsi="Calibri" w:cs="Calibri"/>
                  <w:color w:val="000000"/>
                  <w:sz w:val="18"/>
                  <w:szCs w:val="18"/>
                  <w:rPrChange w:id="4218" w:author="Fan, Qi" w:date="2024-09-06T15:40:00Z">
                    <w:rPr>
                      <w:rFonts w:ascii="Calibri" w:eastAsia="Times New Roman" w:hAnsi="Calibri" w:cs="Calibri"/>
                      <w:color w:val="000000"/>
                    </w:rPr>
                  </w:rPrChange>
                </w:rPr>
                <w:t>7.17</w:t>
              </w:r>
            </w:ins>
          </w:p>
        </w:tc>
        <w:tc>
          <w:tcPr>
            <w:tcW w:w="0" w:type="dxa"/>
            <w:noWrap/>
            <w:vAlign w:val="center"/>
            <w:hideMark/>
            <w:tcPrChange w:id="4219" w:author="Fan, Qi" w:date="2024-09-06T15:43:00Z">
              <w:tcPr>
                <w:tcW w:w="826" w:type="dxa"/>
                <w:gridSpan w:val="2"/>
                <w:noWrap/>
                <w:hideMark/>
              </w:tcPr>
            </w:tcPrChange>
          </w:tcPr>
          <w:p w14:paraId="4EEE73F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220" w:author="Fan, Qi" w:date="2024-09-06T15:40:00Z"/>
                <w:rFonts w:ascii="Calibri" w:eastAsia="Times New Roman" w:hAnsi="Calibri" w:cs="Calibri"/>
                <w:color w:val="000000"/>
                <w:sz w:val="18"/>
                <w:szCs w:val="18"/>
                <w:rPrChange w:id="4221" w:author="Fan, Qi" w:date="2024-09-06T15:40:00Z">
                  <w:rPr>
                    <w:ins w:id="4222" w:author="Fan, Qi" w:date="2024-09-06T15:40:00Z"/>
                    <w:rFonts w:ascii="Calibri" w:eastAsia="Times New Roman" w:hAnsi="Calibri" w:cs="Calibri"/>
                    <w:color w:val="000000"/>
                  </w:rPr>
                </w:rPrChange>
              </w:rPr>
              <w:pPrChange w:id="422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224" w:author="Fan, Qi" w:date="2024-09-06T15:40:00Z">
              <w:r w:rsidRPr="00B278F3">
                <w:rPr>
                  <w:rFonts w:ascii="Calibri" w:eastAsia="Times New Roman" w:hAnsi="Calibri" w:cs="Calibri"/>
                  <w:color w:val="000000"/>
                  <w:sz w:val="18"/>
                  <w:szCs w:val="18"/>
                  <w:rPrChange w:id="4225" w:author="Fan, Qi" w:date="2024-09-06T15:40:00Z">
                    <w:rPr>
                      <w:rFonts w:ascii="Calibri" w:eastAsia="Times New Roman" w:hAnsi="Calibri" w:cs="Calibri"/>
                      <w:color w:val="000000"/>
                    </w:rPr>
                  </w:rPrChange>
                </w:rPr>
                <w:t>12.5</w:t>
              </w:r>
            </w:ins>
          </w:p>
        </w:tc>
      </w:tr>
      <w:tr w:rsidR="00B278F3" w:rsidRPr="00B278F3" w14:paraId="624D7CDF" w14:textId="77777777" w:rsidTr="00B278F3">
        <w:tblPrEx>
          <w:tblPrExChange w:id="4226"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4227" w:author="Fan, Qi" w:date="2024-09-06T15:40:00Z"/>
          <w:trPrChange w:id="4228"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4229" w:author="Fan, Qi" w:date="2024-09-06T15:43:00Z">
              <w:tcPr>
                <w:tcW w:w="552" w:type="dxa"/>
                <w:vMerge/>
                <w:hideMark/>
              </w:tcPr>
            </w:tcPrChange>
          </w:tcPr>
          <w:p w14:paraId="0BD81741"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4230" w:author="Fan, Qi" w:date="2024-09-06T15:40:00Z"/>
                <w:rFonts w:ascii="Calibri" w:eastAsia="Times New Roman" w:hAnsi="Calibri" w:cs="Calibri"/>
                <w:color w:val="000000"/>
                <w:sz w:val="18"/>
                <w:szCs w:val="18"/>
                <w:rPrChange w:id="4231" w:author="Fan, Qi" w:date="2024-09-06T15:40:00Z">
                  <w:rPr>
                    <w:ins w:id="4232" w:author="Fan, Qi" w:date="2024-09-06T15:40:00Z"/>
                    <w:rFonts w:ascii="Calibri" w:eastAsia="Times New Roman" w:hAnsi="Calibri" w:cs="Calibri"/>
                    <w:color w:val="000000"/>
                  </w:rPr>
                </w:rPrChange>
              </w:rPr>
            </w:pPr>
          </w:p>
        </w:tc>
        <w:tc>
          <w:tcPr>
            <w:tcW w:w="0" w:type="dxa"/>
            <w:vMerge/>
            <w:vAlign w:val="center"/>
            <w:hideMark/>
            <w:tcPrChange w:id="4233" w:author="Fan, Qi" w:date="2024-09-06T15:43:00Z">
              <w:tcPr>
                <w:tcW w:w="554" w:type="dxa"/>
                <w:vMerge/>
                <w:hideMark/>
              </w:tcPr>
            </w:tcPrChange>
          </w:tcPr>
          <w:p w14:paraId="7C00C63E"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4234" w:author="Fan, Qi" w:date="2024-09-06T15:40:00Z"/>
                <w:rFonts w:ascii="Calibri" w:eastAsia="Times New Roman" w:hAnsi="Calibri" w:cs="Calibri"/>
                <w:color w:val="000000"/>
                <w:sz w:val="18"/>
                <w:szCs w:val="18"/>
                <w:rPrChange w:id="4235" w:author="Fan, Qi" w:date="2024-09-06T15:40:00Z">
                  <w:rPr>
                    <w:ins w:id="4236" w:author="Fan, Qi" w:date="2024-09-06T15:40:00Z"/>
                    <w:rFonts w:ascii="Calibri" w:eastAsia="Times New Roman" w:hAnsi="Calibri" w:cs="Calibri"/>
                    <w:color w:val="000000"/>
                  </w:rPr>
                </w:rPrChange>
              </w:rPr>
            </w:pPr>
          </w:p>
        </w:tc>
        <w:tc>
          <w:tcPr>
            <w:tcW w:w="0" w:type="dxa"/>
            <w:noWrap/>
            <w:vAlign w:val="center"/>
            <w:hideMark/>
            <w:tcPrChange w:id="4237" w:author="Fan, Qi" w:date="2024-09-06T15:43:00Z">
              <w:tcPr>
                <w:tcW w:w="703" w:type="dxa"/>
                <w:noWrap/>
                <w:hideMark/>
              </w:tcPr>
            </w:tcPrChange>
          </w:tcPr>
          <w:p w14:paraId="44C22A1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38" w:author="Fan, Qi" w:date="2024-09-06T15:40:00Z"/>
                <w:rFonts w:ascii="Calibri" w:eastAsia="Times New Roman" w:hAnsi="Calibri" w:cs="Calibri"/>
                <w:color w:val="000000"/>
                <w:sz w:val="18"/>
                <w:szCs w:val="18"/>
                <w:rPrChange w:id="4239" w:author="Fan, Qi" w:date="2024-09-06T15:40:00Z">
                  <w:rPr>
                    <w:ins w:id="4240" w:author="Fan, Qi" w:date="2024-09-06T15:40:00Z"/>
                    <w:rFonts w:ascii="Calibri" w:eastAsia="Times New Roman" w:hAnsi="Calibri" w:cs="Calibri"/>
                    <w:color w:val="000000"/>
                  </w:rPr>
                </w:rPrChange>
              </w:rPr>
              <w:pPrChange w:id="4241" w:author="Fan, Qi" w:date="2024-09-06T15:43:00Z">
                <w:pPr>
                  <w:cnfStyle w:val="000000100000" w:firstRow="0" w:lastRow="0" w:firstColumn="0" w:lastColumn="0" w:oddVBand="0" w:evenVBand="0" w:oddHBand="1" w:evenHBand="0" w:firstRowFirstColumn="0" w:firstRowLastColumn="0" w:lastRowFirstColumn="0" w:lastRowLastColumn="0"/>
                </w:pPr>
              </w:pPrChange>
            </w:pPr>
            <w:ins w:id="4242" w:author="Fan, Qi" w:date="2024-09-06T15:40:00Z">
              <w:r w:rsidRPr="00B278F3">
                <w:rPr>
                  <w:rFonts w:ascii="Calibri" w:eastAsia="Times New Roman" w:hAnsi="Calibri" w:cs="Calibri"/>
                  <w:color w:val="000000"/>
                  <w:sz w:val="18"/>
                  <w:szCs w:val="18"/>
                  <w:rPrChange w:id="4243" w:author="Fan, Qi" w:date="2024-09-06T15:40:00Z">
                    <w:rPr>
                      <w:rFonts w:ascii="Calibri" w:eastAsia="Times New Roman" w:hAnsi="Calibri" w:cs="Calibri"/>
                      <w:color w:val="000000"/>
                    </w:rPr>
                  </w:rPrChange>
                </w:rPr>
                <w:t>P</w:t>
              </w:r>
            </w:ins>
          </w:p>
        </w:tc>
        <w:tc>
          <w:tcPr>
            <w:tcW w:w="0" w:type="dxa"/>
            <w:noWrap/>
            <w:vAlign w:val="center"/>
            <w:hideMark/>
            <w:tcPrChange w:id="4244" w:author="Fan, Qi" w:date="2024-09-06T15:43:00Z">
              <w:tcPr>
                <w:tcW w:w="595" w:type="dxa"/>
                <w:noWrap/>
                <w:hideMark/>
              </w:tcPr>
            </w:tcPrChange>
          </w:tcPr>
          <w:p w14:paraId="67D6827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45" w:author="Fan, Qi" w:date="2024-09-06T15:40:00Z"/>
                <w:rFonts w:ascii="Calibri" w:eastAsia="Times New Roman" w:hAnsi="Calibri" w:cs="Calibri"/>
                <w:color w:val="000000"/>
                <w:sz w:val="18"/>
                <w:szCs w:val="18"/>
                <w:rPrChange w:id="4246" w:author="Fan, Qi" w:date="2024-09-06T15:40:00Z">
                  <w:rPr>
                    <w:ins w:id="4247" w:author="Fan, Qi" w:date="2024-09-06T15:40:00Z"/>
                    <w:rFonts w:ascii="Calibri" w:eastAsia="Times New Roman" w:hAnsi="Calibri" w:cs="Calibri"/>
                    <w:color w:val="000000"/>
                  </w:rPr>
                </w:rPrChange>
              </w:rPr>
              <w:pPrChange w:id="4248"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249" w:author="Fan, Qi" w:date="2024-09-06T15:40:00Z">
              <w:r w:rsidRPr="00B278F3">
                <w:rPr>
                  <w:rFonts w:ascii="Calibri" w:eastAsia="Times New Roman" w:hAnsi="Calibri" w:cs="Calibri"/>
                  <w:color w:val="000000"/>
                  <w:sz w:val="18"/>
                  <w:szCs w:val="18"/>
                  <w:rPrChange w:id="4250" w:author="Fan, Qi" w:date="2024-09-06T15:40:00Z">
                    <w:rPr>
                      <w:rFonts w:ascii="Calibri" w:eastAsia="Times New Roman" w:hAnsi="Calibri" w:cs="Calibri"/>
                      <w:color w:val="000000"/>
                    </w:rPr>
                  </w:rPrChange>
                </w:rPr>
                <w:t>4.35</w:t>
              </w:r>
            </w:ins>
          </w:p>
        </w:tc>
        <w:tc>
          <w:tcPr>
            <w:tcW w:w="0" w:type="dxa"/>
            <w:noWrap/>
            <w:vAlign w:val="center"/>
            <w:hideMark/>
            <w:tcPrChange w:id="4251" w:author="Fan, Qi" w:date="2024-09-06T15:43:00Z">
              <w:tcPr>
                <w:tcW w:w="614" w:type="dxa"/>
                <w:noWrap/>
                <w:hideMark/>
              </w:tcPr>
            </w:tcPrChange>
          </w:tcPr>
          <w:p w14:paraId="2B57C03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52" w:author="Fan, Qi" w:date="2024-09-06T15:40:00Z"/>
                <w:rFonts w:ascii="Calibri" w:eastAsia="Times New Roman" w:hAnsi="Calibri" w:cs="Calibri"/>
                <w:color w:val="000000"/>
                <w:sz w:val="18"/>
                <w:szCs w:val="18"/>
                <w:rPrChange w:id="4253" w:author="Fan, Qi" w:date="2024-09-06T15:40:00Z">
                  <w:rPr>
                    <w:ins w:id="4254" w:author="Fan, Qi" w:date="2024-09-06T15:40:00Z"/>
                    <w:rFonts w:ascii="Calibri" w:eastAsia="Times New Roman" w:hAnsi="Calibri" w:cs="Calibri"/>
                    <w:color w:val="000000"/>
                  </w:rPr>
                </w:rPrChange>
              </w:rPr>
              <w:pPrChange w:id="425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256" w:author="Fan, Qi" w:date="2024-09-06T15:40:00Z">
              <w:r w:rsidRPr="00B278F3">
                <w:rPr>
                  <w:rFonts w:ascii="Calibri" w:eastAsia="Times New Roman" w:hAnsi="Calibri" w:cs="Calibri"/>
                  <w:color w:val="000000"/>
                  <w:sz w:val="18"/>
                  <w:szCs w:val="18"/>
                  <w:rPrChange w:id="4257" w:author="Fan, Qi" w:date="2024-09-06T15:40:00Z">
                    <w:rPr>
                      <w:rFonts w:ascii="Calibri" w:eastAsia="Times New Roman" w:hAnsi="Calibri" w:cs="Calibri"/>
                      <w:color w:val="000000"/>
                    </w:rPr>
                  </w:rPrChange>
                </w:rPr>
                <w:t>2.1</w:t>
              </w:r>
            </w:ins>
          </w:p>
        </w:tc>
        <w:tc>
          <w:tcPr>
            <w:tcW w:w="0" w:type="dxa"/>
            <w:noWrap/>
            <w:vAlign w:val="center"/>
            <w:hideMark/>
            <w:tcPrChange w:id="4258" w:author="Fan, Qi" w:date="2024-09-06T15:43:00Z">
              <w:tcPr>
                <w:tcW w:w="930" w:type="dxa"/>
                <w:noWrap/>
                <w:hideMark/>
              </w:tcPr>
            </w:tcPrChange>
          </w:tcPr>
          <w:p w14:paraId="60768FB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59" w:author="Fan, Qi" w:date="2024-09-06T15:40:00Z"/>
                <w:rFonts w:ascii="Calibri" w:eastAsia="Times New Roman" w:hAnsi="Calibri" w:cs="Calibri"/>
                <w:color w:val="000000"/>
                <w:sz w:val="18"/>
                <w:szCs w:val="18"/>
                <w:rPrChange w:id="4260" w:author="Fan, Qi" w:date="2024-09-06T15:40:00Z">
                  <w:rPr>
                    <w:ins w:id="4261" w:author="Fan, Qi" w:date="2024-09-06T15:40:00Z"/>
                    <w:rFonts w:ascii="Calibri" w:eastAsia="Times New Roman" w:hAnsi="Calibri" w:cs="Calibri"/>
                    <w:color w:val="000000"/>
                  </w:rPr>
                </w:rPrChange>
              </w:rPr>
              <w:pPrChange w:id="426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263" w:author="Fan, Qi" w:date="2024-09-06T15:40:00Z">
              <w:r w:rsidRPr="00B278F3">
                <w:rPr>
                  <w:rFonts w:ascii="Calibri" w:eastAsia="Times New Roman" w:hAnsi="Calibri" w:cs="Calibri"/>
                  <w:color w:val="000000"/>
                  <w:sz w:val="18"/>
                  <w:szCs w:val="18"/>
                  <w:rPrChange w:id="4264" w:author="Fan, Qi" w:date="2024-09-06T15:40:00Z">
                    <w:rPr>
                      <w:rFonts w:ascii="Calibri" w:eastAsia="Times New Roman" w:hAnsi="Calibri" w:cs="Calibri"/>
                      <w:color w:val="000000"/>
                    </w:rPr>
                  </w:rPrChange>
                </w:rPr>
                <w:t>0.25</w:t>
              </w:r>
            </w:ins>
          </w:p>
        </w:tc>
        <w:tc>
          <w:tcPr>
            <w:tcW w:w="0" w:type="dxa"/>
            <w:noWrap/>
            <w:vAlign w:val="center"/>
            <w:hideMark/>
            <w:tcPrChange w:id="4265" w:author="Fan, Qi" w:date="2024-09-06T15:43:00Z">
              <w:tcPr>
                <w:tcW w:w="881" w:type="dxa"/>
                <w:gridSpan w:val="2"/>
                <w:noWrap/>
                <w:hideMark/>
              </w:tcPr>
            </w:tcPrChange>
          </w:tcPr>
          <w:p w14:paraId="3F736798"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66" w:author="Fan, Qi" w:date="2024-09-06T15:40:00Z"/>
                <w:rFonts w:ascii="Calibri" w:eastAsia="Times New Roman" w:hAnsi="Calibri" w:cs="Calibri"/>
                <w:color w:val="000000"/>
                <w:sz w:val="18"/>
                <w:szCs w:val="18"/>
                <w:rPrChange w:id="4267" w:author="Fan, Qi" w:date="2024-09-06T15:40:00Z">
                  <w:rPr>
                    <w:ins w:id="4268" w:author="Fan, Qi" w:date="2024-09-06T15:40:00Z"/>
                    <w:rFonts w:ascii="Calibri" w:eastAsia="Times New Roman" w:hAnsi="Calibri" w:cs="Calibri"/>
                    <w:color w:val="000000"/>
                  </w:rPr>
                </w:rPrChange>
              </w:rPr>
              <w:pPrChange w:id="426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270" w:author="Fan, Qi" w:date="2024-09-06T15:40:00Z">
              <w:r w:rsidRPr="00B278F3">
                <w:rPr>
                  <w:rFonts w:ascii="Calibri" w:eastAsia="Times New Roman" w:hAnsi="Calibri" w:cs="Calibri"/>
                  <w:color w:val="000000"/>
                  <w:sz w:val="18"/>
                  <w:szCs w:val="18"/>
                  <w:rPrChange w:id="4271" w:author="Fan, Qi" w:date="2024-09-06T15:40:00Z">
                    <w:rPr>
                      <w:rFonts w:ascii="Calibri" w:eastAsia="Times New Roman" w:hAnsi="Calibri" w:cs="Calibri"/>
                      <w:color w:val="000000"/>
                    </w:rPr>
                  </w:rPrChange>
                </w:rPr>
                <w:t>4.85</w:t>
              </w:r>
            </w:ins>
          </w:p>
        </w:tc>
        <w:tc>
          <w:tcPr>
            <w:tcW w:w="0" w:type="dxa"/>
            <w:vMerge/>
            <w:vAlign w:val="center"/>
            <w:hideMark/>
            <w:tcPrChange w:id="4272" w:author="Fan, Qi" w:date="2024-09-06T15:43:00Z">
              <w:tcPr>
                <w:tcW w:w="553" w:type="dxa"/>
                <w:vMerge/>
                <w:hideMark/>
              </w:tcPr>
            </w:tcPrChange>
          </w:tcPr>
          <w:p w14:paraId="495A1A72"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73" w:author="Fan, Qi" w:date="2024-09-06T15:40:00Z"/>
                <w:rFonts w:ascii="Calibri" w:eastAsia="Times New Roman" w:hAnsi="Calibri" w:cs="Calibri"/>
                <w:color w:val="000000"/>
                <w:sz w:val="18"/>
                <w:szCs w:val="18"/>
                <w:rPrChange w:id="4274" w:author="Fan, Qi" w:date="2024-09-06T15:40:00Z">
                  <w:rPr>
                    <w:ins w:id="4275" w:author="Fan, Qi" w:date="2024-09-06T15:40:00Z"/>
                    <w:rFonts w:ascii="Calibri" w:eastAsia="Times New Roman" w:hAnsi="Calibri" w:cs="Calibri"/>
                    <w:color w:val="000000"/>
                  </w:rPr>
                </w:rPrChange>
              </w:rPr>
              <w:pPrChange w:id="4276"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4277" w:author="Fan, Qi" w:date="2024-09-06T15:43:00Z">
              <w:tcPr>
                <w:tcW w:w="554" w:type="dxa"/>
                <w:vMerge/>
                <w:hideMark/>
              </w:tcPr>
            </w:tcPrChange>
          </w:tcPr>
          <w:p w14:paraId="20B5544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78" w:author="Fan, Qi" w:date="2024-09-06T15:40:00Z"/>
                <w:rFonts w:ascii="Calibri" w:eastAsia="Times New Roman" w:hAnsi="Calibri" w:cs="Calibri"/>
                <w:color w:val="000000"/>
                <w:sz w:val="18"/>
                <w:szCs w:val="18"/>
                <w:rPrChange w:id="4279" w:author="Fan, Qi" w:date="2024-09-06T15:40:00Z">
                  <w:rPr>
                    <w:ins w:id="4280" w:author="Fan, Qi" w:date="2024-09-06T15:40:00Z"/>
                    <w:rFonts w:ascii="Calibri" w:eastAsia="Times New Roman" w:hAnsi="Calibri" w:cs="Calibri"/>
                    <w:color w:val="000000"/>
                  </w:rPr>
                </w:rPrChange>
              </w:rPr>
              <w:pPrChange w:id="4281"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4282" w:author="Fan, Qi" w:date="2024-09-06T15:43:00Z">
              <w:tcPr>
                <w:tcW w:w="703" w:type="dxa"/>
                <w:noWrap/>
                <w:hideMark/>
              </w:tcPr>
            </w:tcPrChange>
          </w:tcPr>
          <w:p w14:paraId="676F82A8"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83" w:author="Fan, Qi" w:date="2024-09-06T15:40:00Z"/>
                <w:rFonts w:ascii="Calibri" w:eastAsia="Times New Roman" w:hAnsi="Calibri" w:cs="Calibri"/>
                <w:color w:val="000000"/>
                <w:sz w:val="18"/>
                <w:szCs w:val="18"/>
                <w:rPrChange w:id="4284" w:author="Fan, Qi" w:date="2024-09-06T15:40:00Z">
                  <w:rPr>
                    <w:ins w:id="4285" w:author="Fan, Qi" w:date="2024-09-06T15:40:00Z"/>
                    <w:rFonts w:ascii="Calibri" w:eastAsia="Times New Roman" w:hAnsi="Calibri" w:cs="Calibri"/>
                    <w:color w:val="000000"/>
                  </w:rPr>
                </w:rPrChange>
              </w:rPr>
              <w:pPrChange w:id="4286" w:author="Fan, Qi" w:date="2024-09-06T15:43:00Z">
                <w:pPr>
                  <w:cnfStyle w:val="000000100000" w:firstRow="0" w:lastRow="0" w:firstColumn="0" w:lastColumn="0" w:oddVBand="0" w:evenVBand="0" w:oddHBand="1" w:evenHBand="0" w:firstRowFirstColumn="0" w:firstRowLastColumn="0" w:lastRowFirstColumn="0" w:lastRowLastColumn="0"/>
                </w:pPr>
              </w:pPrChange>
            </w:pPr>
            <w:ins w:id="4287" w:author="Fan, Qi" w:date="2024-09-06T15:40:00Z">
              <w:r w:rsidRPr="00B278F3">
                <w:rPr>
                  <w:rFonts w:ascii="Calibri" w:eastAsia="Times New Roman" w:hAnsi="Calibri" w:cs="Calibri"/>
                  <w:color w:val="000000"/>
                  <w:sz w:val="18"/>
                  <w:szCs w:val="18"/>
                  <w:rPrChange w:id="4288" w:author="Fan, Qi" w:date="2024-09-06T15:40:00Z">
                    <w:rPr>
                      <w:rFonts w:ascii="Calibri" w:eastAsia="Times New Roman" w:hAnsi="Calibri" w:cs="Calibri"/>
                      <w:color w:val="000000"/>
                    </w:rPr>
                  </w:rPrChange>
                </w:rPr>
                <w:t>P</w:t>
              </w:r>
            </w:ins>
          </w:p>
        </w:tc>
        <w:tc>
          <w:tcPr>
            <w:tcW w:w="0" w:type="dxa"/>
            <w:noWrap/>
            <w:vAlign w:val="center"/>
            <w:hideMark/>
            <w:tcPrChange w:id="4289" w:author="Fan, Qi" w:date="2024-09-06T15:43:00Z">
              <w:tcPr>
                <w:tcW w:w="558" w:type="dxa"/>
                <w:noWrap/>
                <w:hideMark/>
              </w:tcPr>
            </w:tcPrChange>
          </w:tcPr>
          <w:p w14:paraId="3BF456D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90" w:author="Fan, Qi" w:date="2024-09-06T15:40:00Z"/>
                <w:rFonts w:ascii="Calibri" w:eastAsia="Times New Roman" w:hAnsi="Calibri" w:cs="Calibri"/>
                <w:color w:val="000000"/>
                <w:sz w:val="18"/>
                <w:szCs w:val="18"/>
                <w:rPrChange w:id="4291" w:author="Fan, Qi" w:date="2024-09-06T15:40:00Z">
                  <w:rPr>
                    <w:ins w:id="4292" w:author="Fan, Qi" w:date="2024-09-06T15:40:00Z"/>
                    <w:rFonts w:ascii="Calibri" w:eastAsia="Times New Roman" w:hAnsi="Calibri" w:cs="Calibri"/>
                    <w:color w:val="000000"/>
                  </w:rPr>
                </w:rPrChange>
              </w:rPr>
              <w:pPrChange w:id="429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294" w:author="Fan, Qi" w:date="2024-09-06T15:40:00Z">
              <w:r w:rsidRPr="00B278F3">
                <w:rPr>
                  <w:rFonts w:ascii="Calibri" w:eastAsia="Times New Roman" w:hAnsi="Calibri" w:cs="Calibri"/>
                  <w:color w:val="000000"/>
                  <w:sz w:val="18"/>
                  <w:szCs w:val="18"/>
                  <w:rPrChange w:id="4295" w:author="Fan, Qi" w:date="2024-09-06T15:40:00Z">
                    <w:rPr>
                      <w:rFonts w:ascii="Calibri" w:eastAsia="Times New Roman" w:hAnsi="Calibri" w:cs="Calibri"/>
                      <w:color w:val="000000"/>
                    </w:rPr>
                  </w:rPrChange>
                </w:rPr>
                <w:t>3.73</w:t>
              </w:r>
            </w:ins>
          </w:p>
        </w:tc>
        <w:tc>
          <w:tcPr>
            <w:tcW w:w="0" w:type="dxa"/>
            <w:noWrap/>
            <w:vAlign w:val="center"/>
            <w:hideMark/>
            <w:tcPrChange w:id="4296" w:author="Fan, Qi" w:date="2024-09-06T15:43:00Z">
              <w:tcPr>
                <w:tcW w:w="576" w:type="dxa"/>
                <w:noWrap/>
                <w:hideMark/>
              </w:tcPr>
            </w:tcPrChange>
          </w:tcPr>
          <w:p w14:paraId="27B3B6C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297" w:author="Fan, Qi" w:date="2024-09-06T15:40:00Z"/>
                <w:rFonts w:ascii="Calibri" w:eastAsia="Times New Roman" w:hAnsi="Calibri" w:cs="Calibri"/>
                <w:color w:val="000000"/>
                <w:sz w:val="18"/>
                <w:szCs w:val="18"/>
                <w:rPrChange w:id="4298" w:author="Fan, Qi" w:date="2024-09-06T15:40:00Z">
                  <w:rPr>
                    <w:ins w:id="4299" w:author="Fan, Qi" w:date="2024-09-06T15:40:00Z"/>
                    <w:rFonts w:ascii="Calibri" w:eastAsia="Times New Roman" w:hAnsi="Calibri" w:cs="Calibri"/>
                    <w:color w:val="000000"/>
                  </w:rPr>
                </w:rPrChange>
              </w:rPr>
              <w:pPrChange w:id="430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301" w:author="Fan, Qi" w:date="2024-09-06T15:40:00Z">
              <w:r w:rsidRPr="00B278F3">
                <w:rPr>
                  <w:rFonts w:ascii="Calibri" w:eastAsia="Times New Roman" w:hAnsi="Calibri" w:cs="Calibri"/>
                  <w:color w:val="000000"/>
                  <w:sz w:val="18"/>
                  <w:szCs w:val="18"/>
                  <w:rPrChange w:id="4302" w:author="Fan, Qi" w:date="2024-09-06T15:40:00Z">
                    <w:rPr>
                      <w:rFonts w:ascii="Calibri" w:eastAsia="Times New Roman" w:hAnsi="Calibri" w:cs="Calibri"/>
                      <w:color w:val="000000"/>
                    </w:rPr>
                  </w:rPrChange>
                </w:rPr>
                <w:t>1.76</w:t>
              </w:r>
            </w:ins>
          </w:p>
        </w:tc>
        <w:tc>
          <w:tcPr>
            <w:tcW w:w="0" w:type="dxa"/>
            <w:noWrap/>
            <w:vAlign w:val="center"/>
            <w:hideMark/>
            <w:tcPrChange w:id="4303" w:author="Fan, Qi" w:date="2024-09-06T15:43:00Z">
              <w:tcPr>
                <w:tcW w:w="871" w:type="dxa"/>
                <w:noWrap/>
                <w:hideMark/>
              </w:tcPr>
            </w:tcPrChange>
          </w:tcPr>
          <w:p w14:paraId="347850E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304" w:author="Fan, Qi" w:date="2024-09-06T15:40:00Z"/>
                <w:rFonts w:ascii="Calibri" w:eastAsia="Times New Roman" w:hAnsi="Calibri" w:cs="Calibri"/>
                <w:color w:val="000000"/>
                <w:sz w:val="18"/>
                <w:szCs w:val="18"/>
                <w:rPrChange w:id="4305" w:author="Fan, Qi" w:date="2024-09-06T15:40:00Z">
                  <w:rPr>
                    <w:ins w:id="4306" w:author="Fan, Qi" w:date="2024-09-06T15:40:00Z"/>
                    <w:rFonts w:ascii="Calibri" w:eastAsia="Times New Roman" w:hAnsi="Calibri" w:cs="Calibri"/>
                    <w:color w:val="000000"/>
                  </w:rPr>
                </w:rPrChange>
              </w:rPr>
              <w:pPrChange w:id="430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308" w:author="Fan, Qi" w:date="2024-09-06T15:40:00Z">
              <w:r w:rsidRPr="00B278F3">
                <w:rPr>
                  <w:rFonts w:ascii="Calibri" w:eastAsia="Times New Roman" w:hAnsi="Calibri" w:cs="Calibri"/>
                  <w:color w:val="000000"/>
                  <w:sz w:val="18"/>
                  <w:szCs w:val="18"/>
                  <w:rPrChange w:id="4309" w:author="Fan, Qi" w:date="2024-09-06T15:40:00Z">
                    <w:rPr>
                      <w:rFonts w:ascii="Calibri" w:eastAsia="Times New Roman" w:hAnsi="Calibri" w:cs="Calibri"/>
                      <w:color w:val="000000"/>
                    </w:rPr>
                  </w:rPrChange>
                </w:rPr>
                <w:t>0.25</w:t>
              </w:r>
            </w:ins>
          </w:p>
        </w:tc>
        <w:tc>
          <w:tcPr>
            <w:tcW w:w="0" w:type="dxa"/>
            <w:noWrap/>
            <w:vAlign w:val="center"/>
            <w:hideMark/>
            <w:tcPrChange w:id="4310" w:author="Fan, Qi" w:date="2024-09-06T15:43:00Z">
              <w:tcPr>
                <w:tcW w:w="826" w:type="dxa"/>
                <w:gridSpan w:val="2"/>
                <w:noWrap/>
                <w:hideMark/>
              </w:tcPr>
            </w:tcPrChange>
          </w:tcPr>
          <w:p w14:paraId="06C5835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311" w:author="Fan, Qi" w:date="2024-09-06T15:40:00Z"/>
                <w:rFonts w:ascii="Calibri" w:eastAsia="Times New Roman" w:hAnsi="Calibri" w:cs="Calibri"/>
                <w:color w:val="000000"/>
                <w:sz w:val="18"/>
                <w:szCs w:val="18"/>
                <w:rPrChange w:id="4312" w:author="Fan, Qi" w:date="2024-09-06T15:40:00Z">
                  <w:rPr>
                    <w:ins w:id="4313" w:author="Fan, Qi" w:date="2024-09-06T15:40:00Z"/>
                    <w:rFonts w:ascii="Calibri" w:eastAsia="Times New Roman" w:hAnsi="Calibri" w:cs="Calibri"/>
                    <w:color w:val="000000"/>
                  </w:rPr>
                </w:rPrChange>
              </w:rPr>
              <w:pPrChange w:id="431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315" w:author="Fan, Qi" w:date="2024-09-06T15:40:00Z">
              <w:r w:rsidRPr="00B278F3">
                <w:rPr>
                  <w:rFonts w:ascii="Calibri" w:eastAsia="Times New Roman" w:hAnsi="Calibri" w:cs="Calibri"/>
                  <w:color w:val="000000"/>
                  <w:sz w:val="18"/>
                  <w:szCs w:val="18"/>
                  <w:rPrChange w:id="4316" w:author="Fan, Qi" w:date="2024-09-06T15:40:00Z">
                    <w:rPr>
                      <w:rFonts w:ascii="Calibri" w:eastAsia="Times New Roman" w:hAnsi="Calibri" w:cs="Calibri"/>
                      <w:color w:val="000000"/>
                    </w:rPr>
                  </w:rPrChange>
                </w:rPr>
                <w:t>4.38</w:t>
              </w:r>
            </w:ins>
          </w:p>
        </w:tc>
      </w:tr>
      <w:tr w:rsidR="00B278F3" w:rsidRPr="00B278F3" w14:paraId="34E56967" w14:textId="77777777" w:rsidTr="00B278F3">
        <w:tblPrEx>
          <w:tblPrExChange w:id="4317" w:author="Fan, Qi" w:date="2024-09-06T15:43:00Z">
            <w:tblPrEx>
              <w:tblCellMar>
                <w:left w:w="108" w:type="dxa"/>
                <w:right w:w="108" w:type="dxa"/>
              </w:tblCellMar>
            </w:tblPrEx>
          </w:tblPrExChange>
        </w:tblPrEx>
        <w:trPr>
          <w:trHeight w:val="242"/>
          <w:jc w:val="center"/>
          <w:ins w:id="4318" w:author="Fan, Qi" w:date="2024-09-06T15:40:00Z"/>
          <w:trPrChange w:id="4319"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4320" w:author="Fan, Qi" w:date="2024-09-06T15:43:00Z">
              <w:tcPr>
                <w:tcW w:w="552" w:type="dxa"/>
                <w:vMerge/>
                <w:hideMark/>
              </w:tcPr>
            </w:tcPrChange>
          </w:tcPr>
          <w:p w14:paraId="51BC5B0A" w14:textId="77777777" w:rsidR="00B278F3" w:rsidRPr="00B278F3" w:rsidRDefault="00B278F3" w:rsidP="00B278F3">
            <w:pPr>
              <w:rPr>
                <w:ins w:id="4321" w:author="Fan, Qi" w:date="2024-09-06T15:40:00Z"/>
                <w:rFonts w:ascii="Calibri" w:eastAsia="Times New Roman" w:hAnsi="Calibri" w:cs="Calibri"/>
                <w:color w:val="000000"/>
                <w:sz w:val="18"/>
                <w:szCs w:val="18"/>
                <w:rPrChange w:id="4322" w:author="Fan, Qi" w:date="2024-09-06T15:40:00Z">
                  <w:rPr>
                    <w:ins w:id="4323" w:author="Fan, Qi" w:date="2024-09-06T15:40:00Z"/>
                    <w:rFonts w:ascii="Calibri" w:eastAsia="Times New Roman" w:hAnsi="Calibri" w:cs="Calibri"/>
                    <w:color w:val="000000"/>
                  </w:rPr>
                </w:rPrChange>
              </w:rPr>
            </w:pPr>
          </w:p>
        </w:tc>
        <w:tc>
          <w:tcPr>
            <w:tcW w:w="0" w:type="dxa"/>
            <w:vMerge/>
            <w:vAlign w:val="center"/>
            <w:hideMark/>
            <w:tcPrChange w:id="4324" w:author="Fan, Qi" w:date="2024-09-06T15:43:00Z">
              <w:tcPr>
                <w:tcW w:w="554" w:type="dxa"/>
                <w:vMerge/>
                <w:hideMark/>
              </w:tcPr>
            </w:tcPrChange>
          </w:tcPr>
          <w:p w14:paraId="41FD7B47"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4325" w:author="Fan, Qi" w:date="2024-09-06T15:40:00Z"/>
                <w:rFonts w:ascii="Calibri" w:eastAsia="Times New Roman" w:hAnsi="Calibri" w:cs="Calibri"/>
                <w:color w:val="000000"/>
                <w:sz w:val="18"/>
                <w:szCs w:val="18"/>
                <w:rPrChange w:id="4326" w:author="Fan, Qi" w:date="2024-09-06T15:40:00Z">
                  <w:rPr>
                    <w:ins w:id="4327" w:author="Fan, Qi" w:date="2024-09-06T15:40:00Z"/>
                    <w:rFonts w:ascii="Calibri" w:eastAsia="Times New Roman" w:hAnsi="Calibri" w:cs="Calibri"/>
                    <w:color w:val="000000"/>
                  </w:rPr>
                </w:rPrChange>
              </w:rPr>
            </w:pPr>
          </w:p>
        </w:tc>
        <w:tc>
          <w:tcPr>
            <w:tcW w:w="0" w:type="dxa"/>
            <w:noWrap/>
            <w:vAlign w:val="center"/>
            <w:hideMark/>
            <w:tcPrChange w:id="4328" w:author="Fan, Qi" w:date="2024-09-06T15:43:00Z">
              <w:tcPr>
                <w:tcW w:w="703" w:type="dxa"/>
                <w:noWrap/>
                <w:hideMark/>
              </w:tcPr>
            </w:tcPrChange>
          </w:tcPr>
          <w:p w14:paraId="346F3B2B"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29" w:author="Fan, Qi" w:date="2024-09-06T15:40:00Z"/>
                <w:rFonts w:ascii="Calibri" w:eastAsia="Times New Roman" w:hAnsi="Calibri" w:cs="Calibri"/>
                <w:color w:val="000000"/>
                <w:sz w:val="18"/>
                <w:szCs w:val="18"/>
                <w:rPrChange w:id="4330" w:author="Fan, Qi" w:date="2024-09-06T15:40:00Z">
                  <w:rPr>
                    <w:ins w:id="4331" w:author="Fan, Qi" w:date="2024-09-06T15:40:00Z"/>
                    <w:rFonts w:ascii="Calibri" w:eastAsia="Times New Roman" w:hAnsi="Calibri" w:cs="Calibri"/>
                    <w:color w:val="000000"/>
                  </w:rPr>
                </w:rPrChange>
              </w:rPr>
              <w:pPrChange w:id="4332" w:author="Fan, Qi" w:date="2024-09-06T15:43:00Z">
                <w:pPr>
                  <w:cnfStyle w:val="000000000000" w:firstRow="0" w:lastRow="0" w:firstColumn="0" w:lastColumn="0" w:oddVBand="0" w:evenVBand="0" w:oddHBand="0" w:evenHBand="0" w:firstRowFirstColumn="0" w:firstRowLastColumn="0" w:lastRowFirstColumn="0" w:lastRowLastColumn="0"/>
                </w:pPr>
              </w:pPrChange>
            </w:pPr>
            <w:ins w:id="4333" w:author="Fan, Qi" w:date="2024-09-06T15:40:00Z">
              <w:r w:rsidRPr="00B278F3">
                <w:rPr>
                  <w:rFonts w:ascii="Calibri" w:eastAsia="Times New Roman" w:hAnsi="Calibri" w:cs="Calibri"/>
                  <w:color w:val="000000"/>
                  <w:sz w:val="18"/>
                  <w:szCs w:val="18"/>
                  <w:rPrChange w:id="4334" w:author="Fan, Qi" w:date="2024-09-06T15:40:00Z">
                    <w:rPr>
                      <w:rFonts w:ascii="Calibri" w:eastAsia="Times New Roman" w:hAnsi="Calibri" w:cs="Calibri"/>
                      <w:color w:val="000000"/>
                    </w:rPr>
                  </w:rPrChange>
                </w:rPr>
                <w:t>S</w:t>
              </w:r>
            </w:ins>
          </w:p>
        </w:tc>
        <w:tc>
          <w:tcPr>
            <w:tcW w:w="0" w:type="dxa"/>
            <w:noWrap/>
            <w:vAlign w:val="center"/>
            <w:hideMark/>
            <w:tcPrChange w:id="4335" w:author="Fan, Qi" w:date="2024-09-06T15:43:00Z">
              <w:tcPr>
                <w:tcW w:w="595" w:type="dxa"/>
                <w:noWrap/>
                <w:hideMark/>
              </w:tcPr>
            </w:tcPrChange>
          </w:tcPr>
          <w:p w14:paraId="2A3DBB7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36" w:author="Fan, Qi" w:date="2024-09-06T15:40:00Z"/>
                <w:rFonts w:ascii="Calibri" w:eastAsia="Times New Roman" w:hAnsi="Calibri" w:cs="Calibri"/>
                <w:color w:val="000000"/>
                <w:sz w:val="18"/>
                <w:szCs w:val="18"/>
                <w:rPrChange w:id="4337" w:author="Fan, Qi" w:date="2024-09-06T15:40:00Z">
                  <w:rPr>
                    <w:ins w:id="4338" w:author="Fan, Qi" w:date="2024-09-06T15:40:00Z"/>
                    <w:rFonts w:ascii="Calibri" w:eastAsia="Times New Roman" w:hAnsi="Calibri" w:cs="Calibri"/>
                    <w:color w:val="000000"/>
                  </w:rPr>
                </w:rPrChange>
              </w:rPr>
              <w:pPrChange w:id="433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340" w:author="Fan, Qi" w:date="2024-09-06T15:40:00Z">
              <w:r w:rsidRPr="00B278F3">
                <w:rPr>
                  <w:rFonts w:ascii="Calibri" w:eastAsia="Times New Roman" w:hAnsi="Calibri" w:cs="Calibri"/>
                  <w:color w:val="000000"/>
                  <w:sz w:val="18"/>
                  <w:szCs w:val="18"/>
                  <w:rPrChange w:id="4341" w:author="Fan, Qi" w:date="2024-09-06T15:40:00Z">
                    <w:rPr>
                      <w:rFonts w:ascii="Calibri" w:eastAsia="Times New Roman" w:hAnsi="Calibri" w:cs="Calibri"/>
                      <w:color w:val="000000"/>
                    </w:rPr>
                  </w:rPrChange>
                </w:rPr>
                <w:t>0.48</w:t>
              </w:r>
            </w:ins>
          </w:p>
        </w:tc>
        <w:tc>
          <w:tcPr>
            <w:tcW w:w="0" w:type="dxa"/>
            <w:noWrap/>
            <w:vAlign w:val="center"/>
            <w:hideMark/>
            <w:tcPrChange w:id="4342" w:author="Fan, Qi" w:date="2024-09-06T15:43:00Z">
              <w:tcPr>
                <w:tcW w:w="614" w:type="dxa"/>
                <w:noWrap/>
                <w:hideMark/>
              </w:tcPr>
            </w:tcPrChange>
          </w:tcPr>
          <w:p w14:paraId="1D4C70DC"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43" w:author="Fan, Qi" w:date="2024-09-06T15:40:00Z"/>
                <w:rFonts w:ascii="Calibri" w:eastAsia="Times New Roman" w:hAnsi="Calibri" w:cs="Calibri"/>
                <w:color w:val="000000"/>
                <w:sz w:val="18"/>
                <w:szCs w:val="18"/>
                <w:rPrChange w:id="4344" w:author="Fan, Qi" w:date="2024-09-06T15:40:00Z">
                  <w:rPr>
                    <w:ins w:id="4345" w:author="Fan, Qi" w:date="2024-09-06T15:40:00Z"/>
                    <w:rFonts w:ascii="Calibri" w:eastAsia="Times New Roman" w:hAnsi="Calibri" w:cs="Calibri"/>
                    <w:color w:val="000000"/>
                  </w:rPr>
                </w:rPrChange>
              </w:rPr>
              <w:pPrChange w:id="434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347" w:author="Fan, Qi" w:date="2024-09-06T15:40:00Z">
              <w:r w:rsidRPr="00B278F3">
                <w:rPr>
                  <w:rFonts w:ascii="Calibri" w:eastAsia="Times New Roman" w:hAnsi="Calibri" w:cs="Calibri"/>
                  <w:color w:val="000000"/>
                  <w:sz w:val="18"/>
                  <w:szCs w:val="18"/>
                  <w:rPrChange w:id="4348" w:author="Fan, Qi" w:date="2024-09-06T15:40:00Z">
                    <w:rPr>
                      <w:rFonts w:ascii="Calibri" w:eastAsia="Times New Roman" w:hAnsi="Calibri" w:cs="Calibri"/>
                      <w:color w:val="000000"/>
                    </w:rPr>
                  </w:rPrChange>
                </w:rPr>
                <w:t>0.22</w:t>
              </w:r>
            </w:ins>
          </w:p>
        </w:tc>
        <w:tc>
          <w:tcPr>
            <w:tcW w:w="0" w:type="dxa"/>
            <w:noWrap/>
            <w:vAlign w:val="center"/>
            <w:hideMark/>
            <w:tcPrChange w:id="4349" w:author="Fan, Qi" w:date="2024-09-06T15:43:00Z">
              <w:tcPr>
                <w:tcW w:w="930" w:type="dxa"/>
                <w:noWrap/>
                <w:hideMark/>
              </w:tcPr>
            </w:tcPrChange>
          </w:tcPr>
          <w:p w14:paraId="1892721B"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50" w:author="Fan, Qi" w:date="2024-09-06T15:40:00Z"/>
                <w:rFonts w:ascii="Calibri" w:eastAsia="Times New Roman" w:hAnsi="Calibri" w:cs="Calibri"/>
                <w:color w:val="000000"/>
                <w:sz w:val="18"/>
                <w:szCs w:val="18"/>
                <w:rPrChange w:id="4351" w:author="Fan, Qi" w:date="2024-09-06T15:40:00Z">
                  <w:rPr>
                    <w:ins w:id="4352" w:author="Fan, Qi" w:date="2024-09-06T15:40:00Z"/>
                    <w:rFonts w:ascii="Calibri" w:eastAsia="Times New Roman" w:hAnsi="Calibri" w:cs="Calibri"/>
                    <w:color w:val="000000"/>
                  </w:rPr>
                </w:rPrChange>
              </w:rPr>
              <w:pPrChange w:id="435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354" w:author="Fan, Qi" w:date="2024-09-06T15:40:00Z">
              <w:r w:rsidRPr="00B278F3">
                <w:rPr>
                  <w:rFonts w:ascii="Calibri" w:eastAsia="Times New Roman" w:hAnsi="Calibri" w:cs="Calibri"/>
                  <w:color w:val="000000"/>
                  <w:sz w:val="18"/>
                  <w:szCs w:val="18"/>
                  <w:rPrChange w:id="4355" w:author="Fan, Qi" w:date="2024-09-06T15:40:00Z">
                    <w:rPr>
                      <w:rFonts w:ascii="Calibri" w:eastAsia="Times New Roman" w:hAnsi="Calibri" w:cs="Calibri"/>
                      <w:color w:val="000000"/>
                    </w:rPr>
                  </w:rPrChange>
                </w:rPr>
                <w:t>0.06</w:t>
              </w:r>
            </w:ins>
          </w:p>
        </w:tc>
        <w:tc>
          <w:tcPr>
            <w:tcW w:w="0" w:type="dxa"/>
            <w:noWrap/>
            <w:vAlign w:val="center"/>
            <w:hideMark/>
            <w:tcPrChange w:id="4356" w:author="Fan, Qi" w:date="2024-09-06T15:43:00Z">
              <w:tcPr>
                <w:tcW w:w="881" w:type="dxa"/>
                <w:gridSpan w:val="2"/>
                <w:noWrap/>
                <w:hideMark/>
              </w:tcPr>
            </w:tcPrChange>
          </w:tcPr>
          <w:p w14:paraId="4530228A"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57" w:author="Fan, Qi" w:date="2024-09-06T15:40:00Z"/>
                <w:rFonts w:ascii="Calibri" w:eastAsia="Times New Roman" w:hAnsi="Calibri" w:cs="Calibri"/>
                <w:color w:val="000000"/>
                <w:sz w:val="18"/>
                <w:szCs w:val="18"/>
                <w:rPrChange w:id="4358" w:author="Fan, Qi" w:date="2024-09-06T15:40:00Z">
                  <w:rPr>
                    <w:ins w:id="4359" w:author="Fan, Qi" w:date="2024-09-06T15:40:00Z"/>
                    <w:rFonts w:ascii="Calibri" w:eastAsia="Times New Roman" w:hAnsi="Calibri" w:cs="Calibri"/>
                    <w:color w:val="000000"/>
                  </w:rPr>
                </w:rPrChange>
              </w:rPr>
              <w:pPrChange w:id="436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361" w:author="Fan, Qi" w:date="2024-09-06T15:40:00Z">
              <w:r w:rsidRPr="00B278F3">
                <w:rPr>
                  <w:rFonts w:ascii="Calibri" w:eastAsia="Times New Roman" w:hAnsi="Calibri" w:cs="Calibri"/>
                  <w:color w:val="000000"/>
                  <w:sz w:val="18"/>
                  <w:szCs w:val="18"/>
                  <w:rPrChange w:id="4362" w:author="Fan, Qi" w:date="2024-09-06T15:40:00Z">
                    <w:rPr>
                      <w:rFonts w:ascii="Calibri" w:eastAsia="Times New Roman" w:hAnsi="Calibri" w:cs="Calibri"/>
                      <w:color w:val="000000"/>
                    </w:rPr>
                  </w:rPrChange>
                </w:rPr>
                <w:t>11.12</w:t>
              </w:r>
            </w:ins>
          </w:p>
        </w:tc>
        <w:tc>
          <w:tcPr>
            <w:tcW w:w="0" w:type="dxa"/>
            <w:vMerge/>
            <w:vAlign w:val="center"/>
            <w:hideMark/>
            <w:tcPrChange w:id="4363" w:author="Fan, Qi" w:date="2024-09-06T15:43:00Z">
              <w:tcPr>
                <w:tcW w:w="553" w:type="dxa"/>
                <w:vMerge/>
                <w:hideMark/>
              </w:tcPr>
            </w:tcPrChange>
          </w:tcPr>
          <w:p w14:paraId="62A9F2D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64" w:author="Fan, Qi" w:date="2024-09-06T15:40:00Z"/>
                <w:rFonts w:ascii="Calibri" w:eastAsia="Times New Roman" w:hAnsi="Calibri" w:cs="Calibri"/>
                <w:color w:val="000000"/>
                <w:sz w:val="18"/>
                <w:szCs w:val="18"/>
                <w:rPrChange w:id="4365" w:author="Fan, Qi" w:date="2024-09-06T15:40:00Z">
                  <w:rPr>
                    <w:ins w:id="4366" w:author="Fan, Qi" w:date="2024-09-06T15:40:00Z"/>
                    <w:rFonts w:ascii="Calibri" w:eastAsia="Times New Roman" w:hAnsi="Calibri" w:cs="Calibri"/>
                    <w:color w:val="000000"/>
                  </w:rPr>
                </w:rPrChange>
              </w:rPr>
              <w:pPrChange w:id="4367"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4368" w:author="Fan, Qi" w:date="2024-09-06T15:43:00Z">
              <w:tcPr>
                <w:tcW w:w="554" w:type="dxa"/>
                <w:vMerge/>
                <w:hideMark/>
              </w:tcPr>
            </w:tcPrChange>
          </w:tcPr>
          <w:p w14:paraId="2CD5A20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69" w:author="Fan, Qi" w:date="2024-09-06T15:40:00Z"/>
                <w:rFonts w:ascii="Calibri" w:eastAsia="Times New Roman" w:hAnsi="Calibri" w:cs="Calibri"/>
                <w:color w:val="000000"/>
                <w:sz w:val="18"/>
                <w:szCs w:val="18"/>
                <w:rPrChange w:id="4370" w:author="Fan, Qi" w:date="2024-09-06T15:40:00Z">
                  <w:rPr>
                    <w:ins w:id="4371" w:author="Fan, Qi" w:date="2024-09-06T15:40:00Z"/>
                    <w:rFonts w:ascii="Calibri" w:eastAsia="Times New Roman" w:hAnsi="Calibri" w:cs="Calibri"/>
                    <w:color w:val="000000"/>
                  </w:rPr>
                </w:rPrChange>
              </w:rPr>
              <w:pPrChange w:id="4372"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4373" w:author="Fan, Qi" w:date="2024-09-06T15:43:00Z">
              <w:tcPr>
                <w:tcW w:w="703" w:type="dxa"/>
                <w:noWrap/>
                <w:hideMark/>
              </w:tcPr>
            </w:tcPrChange>
          </w:tcPr>
          <w:p w14:paraId="1AB5DFC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74" w:author="Fan, Qi" w:date="2024-09-06T15:40:00Z"/>
                <w:rFonts w:ascii="Calibri" w:eastAsia="Times New Roman" w:hAnsi="Calibri" w:cs="Calibri"/>
                <w:color w:val="000000"/>
                <w:sz w:val="18"/>
                <w:szCs w:val="18"/>
                <w:rPrChange w:id="4375" w:author="Fan, Qi" w:date="2024-09-06T15:40:00Z">
                  <w:rPr>
                    <w:ins w:id="4376" w:author="Fan, Qi" w:date="2024-09-06T15:40:00Z"/>
                    <w:rFonts w:ascii="Calibri" w:eastAsia="Times New Roman" w:hAnsi="Calibri" w:cs="Calibri"/>
                    <w:color w:val="000000"/>
                  </w:rPr>
                </w:rPrChange>
              </w:rPr>
              <w:pPrChange w:id="4377" w:author="Fan, Qi" w:date="2024-09-06T15:43:00Z">
                <w:pPr>
                  <w:cnfStyle w:val="000000000000" w:firstRow="0" w:lastRow="0" w:firstColumn="0" w:lastColumn="0" w:oddVBand="0" w:evenVBand="0" w:oddHBand="0" w:evenHBand="0" w:firstRowFirstColumn="0" w:firstRowLastColumn="0" w:lastRowFirstColumn="0" w:lastRowLastColumn="0"/>
                </w:pPr>
              </w:pPrChange>
            </w:pPr>
            <w:ins w:id="4378" w:author="Fan, Qi" w:date="2024-09-06T15:40:00Z">
              <w:r w:rsidRPr="00B278F3">
                <w:rPr>
                  <w:rFonts w:ascii="Calibri" w:eastAsia="Times New Roman" w:hAnsi="Calibri" w:cs="Calibri"/>
                  <w:color w:val="000000"/>
                  <w:sz w:val="18"/>
                  <w:szCs w:val="18"/>
                  <w:rPrChange w:id="4379" w:author="Fan, Qi" w:date="2024-09-06T15:40:00Z">
                    <w:rPr>
                      <w:rFonts w:ascii="Calibri" w:eastAsia="Times New Roman" w:hAnsi="Calibri" w:cs="Calibri"/>
                      <w:color w:val="000000"/>
                    </w:rPr>
                  </w:rPrChange>
                </w:rPr>
                <w:t>S</w:t>
              </w:r>
            </w:ins>
          </w:p>
        </w:tc>
        <w:tc>
          <w:tcPr>
            <w:tcW w:w="0" w:type="dxa"/>
            <w:noWrap/>
            <w:vAlign w:val="center"/>
            <w:hideMark/>
            <w:tcPrChange w:id="4380" w:author="Fan, Qi" w:date="2024-09-06T15:43:00Z">
              <w:tcPr>
                <w:tcW w:w="558" w:type="dxa"/>
                <w:noWrap/>
                <w:hideMark/>
              </w:tcPr>
            </w:tcPrChange>
          </w:tcPr>
          <w:p w14:paraId="4E56AB1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81" w:author="Fan, Qi" w:date="2024-09-06T15:40:00Z"/>
                <w:rFonts w:ascii="Calibri" w:eastAsia="Times New Roman" w:hAnsi="Calibri" w:cs="Calibri"/>
                <w:color w:val="000000"/>
                <w:sz w:val="18"/>
                <w:szCs w:val="18"/>
                <w:rPrChange w:id="4382" w:author="Fan, Qi" w:date="2024-09-06T15:40:00Z">
                  <w:rPr>
                    <w:ins w:id="4383" w:author="Fan, Qi" w:date="2024-09-06T15:40:00Z"/>
                    <w:rFonts w:ascii="Calibri" w:eastAsia="Times New Roman" w:hAnsi="Calibri" w:cs="Calibri"/>
                    <w:color w:val="000000"/>
                  </w:rPr>
                </w:rPrChange>
              </w:rPr>
              <w:pPrChange w:id="438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385" w:author="Fan, Qi" w:date="2024-09-06T15:40:00Z">
              <w:r w:rsidRPr="00B278F3">
                <w:rPr>
                  <w:rFonts w:ascii="Calibri" w:eastAsia="Times New Roman" w:hAnsi="Calibri" w:cs="Calibri"/>
                  <w:color w:val="000000"/>
                  <w:sz w:val="18"/>
                  <w:szCs w:val="18"/>
                  <w:rPrChange w:id="4386" w:author="Fan, Qi" w:date="2024-09-06T15:40:00Z">
                    <w:rPr>
                      <w:rFonts w:ascii="Calibri" w:eastAsia="Times New Roman" w:hAnsi="Calibri" w:cs="Calibri"/>
                      <w:color w:val="000000"/>
                    </w:rPr>
                  </w:rPrChange>
                </w:rPr>
                <w:t>0.52</w:t>
              </w:r>
            </w:ins>
          </w:p>
        </w:tc>
        <w:tc>
          <w:tcPr>
            <w:tcW w:w="0" w:type="dxa"/>
            <w:noWrap/>
            <w:vAlign w:val="center"/>
            <w:hideMark/>
            <w:tcPrChange w:id="4387" w:author="Fan, Qi" w:date="2024-09-06T15:43:00Z">
              <w:tcPr>
                <w:tcW w:w="576" w:type="dxa"/>
                <w:noWrap/>
                <w:hideMark/>
              </w:tcPr>
            </w:tcPrChange>
          </w:tcPr>
          <w:p w14:paraId="6DEE440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88" w:author="Fan, Qi" w:date="2024-09-06T15:40:00Z"/>
                <w:rFonts w:ascii="Calibri" w:eastAsia="Times New Roman" w:hAnsi="Calibri" w:cs="Calibri"/>
                <w:color w:val="000000"/>
                <w:sz w:val="18"/>
                <w:szCs w:val="18"/>
                <w:rPrChange w:id="4389" w:author="Fan, Qi" w:date="2024-09-06T15:40:00Z">
                  <w:rPr>
                    <w:ins w:id="4390" w:author="Fan, Qi" w:date="2024-09-06T15:40:00Z"/>
                    <w:rFonts w:ascii="Calibri" w:eastAsia="Times New Roman" w:hAnsi="Calibri" w:cs="Calibri"/>
                    <w:color w:val="000000"/>
                  </w:rPr>
                </w:rPrChange>
              </w:rPr>
              <w:pPrChange w:id="439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392" w:author="Fan, Qi" w:date="2024-09-06T15:40:00Z">
              <w:r w:rsidRPr="00B278F3">
                <w:rPr>
                  <w:rFonts w:ascii="Calibri" w:eastAsia="Times New Roman" w:hAnsi="Calibri" w:cs="Calibri"/>
                  <w:color w:val="000000"/>
                  <w:sz w:val="18"/>
                  <w:szCs w:val="18"/>
                  <w:rPrChange w:id="4393" w:author="Fan, Qi" w:date="2024-09-06T15:40:00Z">
                    <w:rPr>
                      <w:rFonts w:ascii="Calibri" w:eastAsia="Times New Roman" w:hAnsi="Calibri" w:cs="Calibri"/>
                      <w:color w:val="000000"/>
                    </w:rPr>
                  </w:rPrChange>
                </w:rPr>
                <w:t>0.24</w:t>
              </w:r>
            </w:ins>
          </w:p>
        </w:tc>
        <w:tc>
          <w:tcPr>
            <w:tcW w:w="0" w:type="dxa"/>
            <w:noWrap/>
            <w:vAlign w:val="center"/>
            <w:hideMark/>
            <w:tcPrChange w:id="4394" w:author="Fan, Qi" w:date="2024-09-06T15:43:00Z">
              <w:tcPr>
                <w:tcW w:w="871" w:type="dxa"/>
                <w:noWrap/>
                <w:hideMark/>
              </w:tcPr>
            </w:tcPrChange>
          </w:tcPr>
          <w:p w14:paraId="68B3D27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395" w:author="Fan, Qi" w:date="2024-09-06T15:40:00Z"/>
                <w:rFonts w:ascii="Calibri" w:eastAsia="Times New Roman" w:hAnsi="Calibri" w:cs="Calibri"/>
                <w:color w:val="000000"/>
                <w:sz w:val="18"/>
                <w:szCs w:val="18"/>
                <w:rPrChange w:id="4396" w:author="Fan, Qi" w:date="2024-09-06T15:40:00Z">
                  <w:rPr>
                    <w:ins w:id="4397" w:author="Fan, Qi" w:date="2024-09-06T15:40:00Z"/>
                    <w:rFonts w:ascii="Calibri" w:eastAsia="Times New Roman" w:hAnsi="Calibri" w:cs="Calibri"/>
                    <w:color w:val="000000"/>
                  </w:rPr>
                </w:rPrChange>
              </w:rPr>
              <w:pPrChange w:id="439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399" w:author="Fan, Qi" w:date="2024-09-06T15:40:00Z">
              <w:r w:rsidRPr="00B278F3">
                <w:rPr>
                  <w:rFonts w:ascii="Calibri" w:eastAsia="Times New Roman" w:hAnsi="Calibri" w:cs="Calibri"/>
                  <w:color w:val="000000"/>
                  <w:sz w:val="18"/>
                  <w:szCs w:val="18"/>
                  <w:rPrChange w:id="4400" w:author="Fan, Qi" w:date="2024-09-06T15:40:00Z">
                    <w:rPr>
                      <w:rFonts w:ascii="Calibri" w:eastAsia="Times New Roman" w:hAnsi="Calibri" w:cs="Calibri"/>
                      <w:color w:val="000000"/>
                    </w:rPr>
                  </w:rPrChange>
                </w:rPr>
                <w:t>0.06</w:t>
              </w:r>
            </w:ins>
          </w:p>
        </w:tc>
        <w:tc>
          <w:tcPr>
            <w:tcW w:w="0" w:type="dxa"/>
            <w:noWrap/>
            <w:vAlign w:val="center"/>
            <w:hideMark/>
            <w:tcPrChange w:id="4401" w:author="Fan, Qi" w:date="2024-09-06T15:43:00Z">
              <w:tcPr>
                <w:tcW w:w="826" w:type="dxa"/>
                <w:gridSpan w:val="2"/>
                <w:noWrap/>
                <w:hideMark/>
              </w:tcPr>
            </w:tcPrChange>
          </w:tcPr>
          <w:p w14:paraId="559E4C6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402" w:author="Fan, Qi" w:date="2024-09-06T15:40:00Z"/>
                <w:rFonts w:ascii="Calibri" w:eastAsia="Times New Roman" w:hAnsi="Calibri" w:cs="Calibri"/>
                <w:color w:val="000000"/>
                <w:sz w:val="18"/>
                <w:szCs w:val="18"/>
                <w:rPrChange w:id="4403" w:author="Fan, Qi" w:date="2024-09-06T15:40:00Z">
                  <w:rPr>
                    <w:ins w:id="4404" w:author="Fan, Qi" w:date="2024-09-06T15:40:00Z"/>
                    <w:rFonts w:ascii="Calibri" w:eastAsia="Times New Roman" w:hAnsi="Calibri" w:cs="Calibri"/>
                    <w:color w:val="000000"/>
                  </w:rPr>
                </w:rPrChange>
              </w:rPr>
              <w:pPrChange w:id="440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406" w:author="Fan, Qi" w:date="2024-09-06T15:40:00Z">
              <w:r w:rsidRPr="00B278F3">
                <w:rPr>
                  <w:rFonts w:ascii="Calibri" w:eastAsia="Times New Roman" w:hAnsi="Calibri" w:cs="Calibri"/>
                  <w:color w:val="000000"/>
                  <w:sz w:val="18"/>
                  <w:szCs w:val="18"/>
                  <w:rPrChange w:id="4407" w:author="Fan, Qi" w:date="2024-09-06T15:40:00Z">
                    <w:rPr>
                      <w:rFonts w:ascii="Calibri" w:eastAsia="Times New Roman" w:hAnsi="Calibri" w:cs="Calibri"/>
                      <w:color w:val="000000"/>
                    </w:rPr>
                  </w:rPrChange>
                </w:rPr>
                <w:t>7.27</w:t>
              </w:r>
            </w:ins>
          </w:p>
        </w:tc>
      </w:tr>
      <w:tr w:rsidR="00B278F3" w:rsidRPr="00B278F3" w14:paraId="18919E68" w14:textId="77777777" w:rsidTr="00B278F3">
        <w:tblPrEx>
          <w:tblPrExChange w:id="4408"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4409" w:author="Fan, Qi" w:date="2024-09-06T15:40:00Z"/>
          <w:trPrChange w:id="4410"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4411" w:author="Fan, Qi" w:date="2024-09-06T15:43:00Z">
              <w:tcPr>
                <w:tcW w:w="552" w:type="dxa"/>
                <w:vMerge/>
                <w:hideMark/>
              </w:tcPr>
            </w:tcPrChange>
          </w:tcPr>
          <w:p w14:paraId="60095C6C"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4412" w:author="Fan, Qi" w:date="2024-09-06T15:40:00Z"/>
                <w:rFonts w:ascii="Calibri" w:eastAsia="Times New Roman" w:hAnsi="Calibri" w:cs="Calibri"/>
                <w:color w:val="000000"/>
                <w:sz w:val="18"/>
                <w:szCs w:val="18"/>
                <w:rPrChange w:id="4413" w:author="Fan, Qi" w:date="2024-09-06T15:40:00Z">
                  <w:rPr>
                    <w:ins w:id="4414" w:author="Fan, Qi" w:date="2024-09-06T15:40:00Z"/>
                    <w:rFonts w:ascii="Calibri" w:eastAsia="Times New Roman" w:hAnsi="Calibri" w:cs="Calibri"/>
                    <w:color w:val="000000"/>
                  </w:rPr>
                </w:rPrChange>
              </w:rPr>
            </w:pPr>
          </w:p>
        </w:tc>
        <w:tc>
          <w:tcPr>
            <w:tcW w:w="0" w:type="dxa"/>
            <w:vMerge/>
            <w:vAlign w:val="center"/>
            <w:hideMark/>
            <w:tcPrChange w:id="4415" w:author="Fan, Qi" w:date="2024-09-06T15:43:00Z">
              <w:tcPr>
                <w:tcW w:w="554" w:type="dxa"/>
                <w:vMerge/>
                <w:hideMark/>
              </w:tcPr>
            </w:tcPrChange>
          </w:tcPr>
          <w:p w14:paraId="622B8A6D"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4416" w:author="Fan, Qi" w:date="2024-09-06T15:40:00Z"/>
                <w:rFonts w:ascii="Calibri" w:eastAsia="Times New Roman" w:hAnsi="Calibri" w:cs="Calibri"/>
                <w:color w:val="000000"/>
                <w:sz w:val="18"/>
                <w:szCs w:val="18"/>
                <w:rPrChange w:id="4417" w:author="Fan, Qi" w:date="2024-09-06T15:40:00Z">
                  <w:rPr>
                    <w:ins w:id="4418" w:author="Fan, Qi" w:date="2024-09-06T15:40:00Z"/>
                    <w:rFonts w:ascii="Calibri" w:eastAsia="Times New Roman" w:hAnsi="Calibri" w:cs="Calibri"/>
                    <w:color w:val="000000"/>
                  </w:rPr>
                </w:rPrChange>
              </w:rPr>
            </w:pPr>
          </w:p>
        </w:tc>
        <w:tc>
          <w:tcPr>
            <w:tcW w:w="0" w:type="dxa"/>
            <w:noWrap/>
            <w:vAlign w:val="center"/>
            <w:hideMark/>
            <w:tcPrChange w:id="4419" w:author="Fan, Qi" w:date="2024-09-06T15:43:00Z">
              <w:tcPr>
                <w:tcW w:w="703" w:type="dxa"/>
                <w:noWrap/>
                <w:hideMark/>
              </w:tcPr>
            </w:tcPrChange>
          </w:tcPr>
          <w:p w14:paraId="3B6A66B8"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20" w:author="Fan, Qi" w:date="2024-09-06T15:40:00Z"/>
                <w:rFonts w:ascii="Calibri" w:eastAsia="Times New Roman" w:hAnsi="Calibri" w:cs="Calibri"/>
                <w:color w:val="000000"/>
                <w:sz w:val="18"/>
                <w:szCs w:val="18"/>
                <w:rPrChange w:id="4421" w:author="Fan, Qi" w:date="2024-09-06T15:40:00Z">
                  <w:rPr>
                    <w:ins w:id="4422" w:author="Fan, Qi" w:date="2024-09-06T15:40:00Z"/>
                    <w:rFonts w:ascii="Calibri" w:eastAsia="Times New Roman" w:hAnsi="Calibri" w:cs="Calibri"/>
                    <w:color w:val="000000"/>
                  </w:rPr>
                </w:rPrChange>
              </w:rPr>
              <w:pPrChange w:id="4423" w:author="Fan, Qi" w:date="2024-09-06T15:43:00Z">
                <w:pPr>
                  <w:cnfStyle w:val="000000100000" w:firstRow="0" w:lastRow="0" w:firstColumn="0" w:lastColumn="0" w:oddVBand="0" w:evenVBand="0" w:oddHBand="1" w:evenHBand="0" w:firstRowFirstColumn="0" w:firstRowLastColumn="0" w:lastRowFirstColumn="0" w:lastRowLastColumn="0"/>
                </w:pPr>
              </w:pPrChange>
            </w:pPr>
            <w:ins w:id="4424" w:author="Fan, Qi" w:date="2024-09-06T15:40:00Z">
              <w:r w:rsidRPr="00B278F3">
                <w:rPr>
                  <w:rFonts w:ascii="Calibri" w:eastAsia="Times New Roman" w:hAnsi="Calibri" w:cs="Calibri"/>
                  <w:color w:val="000000"/>
                  <w:sz w:val="18"/>
                  <w:szCs w:val="18"/>
                  <w:rPrChange w:id="4425" w:author="Fan, Qi" w:date="2024-09-06T15:40:00Z">
                    <w:rPr>
                      <w:rFonts w:ascii="Calibri" w:eastAsia="Times New Roman" w:hAnsi="Calibri" w:cs="Calibri"/>
                      <w:color w:val="000000"/>
                    </w:rPr>
                  </w:rPrChange>
                </w:rPr>
                <w:t>Ca</w:t>
              </w:r>
            </w:ins>
          </w:p>
        </w:tc>
        <w:tc>
          <w:tcPr>
            <w:tcW w:w="0" w:type="dxa"/>
            <w:noWrap/>
            <w:vAlign w:val="center"/>
            <w:hideMark/>
            <w:tcPrChange w:id="4426" w:author="Fan, Qi" w:date="2024-09-06T15:43:00Z">
              <w:tcPr>
                <w:tcW w:w="595" w:type="dxa"/>
                <w:noWrap/>
                <w:hideMark/>
              </w:tcPr>
            </w:tcPrChange>
          </w:tcPr>
          <w:p w14:paraId="7BF362A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27" w:author="Fan, Qi" w:date="2024-09-06T15:40:00Z"/>
                <w:rFonts w:ascii="Calibri" w:eastAsia="Times New Roman" w:hAnsi="Calibri" w:cs="Calibri"/>
                <w:color w:val="000000"/>
                <w:sz w:val="18"/>
                <w:szCs w:val="18"/>
                <w:rPrChange w:id="4428" w:author="Fan, Qi" w:date="2024-09-06T15:40:00Z">
                  <w:rPr>
                    <w:ins w:id="4429" w:author="Fan, Qi" w:date="2024-09-06T15:40:00Z"/>
                    <w:rFonts w:ascii="Calibri" w:eastAsia="Times New Roman" w:hAnsi="Calibri" w:cs="Calibri"/>
                    <w:color w:val="000000"/>
                  </w:rPr>
                </w:rPrChange>
              </w:rPr>
              <w:pPrChange w:id="443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431" w:author="Fan, Qi" w:date="2024-09-06T15:40:00Z">
              <w:r w:rsidRPr="00B278F3">
                <w:rPr>
                  <w:rFonts w:ascii="Calibri" w:eastAsia="Times New Roman" w:hAnsi="Calibri" w:cs="Calibri"/>
                  <w:color w:val="000000"/>
                  <w:sz w:val="18"/>
                  <w:szCs w:val="18"/>
                  <w:rPrChange w:id="4432" w:author="Fan, Qi" w:date="2024-09-06T15:40:00Z">
                    <w:rPr>
                      <w:rFonts w:ascii="Calibri" w:eastAsia="Times New Roman" w:hAnsi="Calibri" w:cs="Calibri"/>
                      <w:color w:val="000000"/>
                    </w:rPr>
                  </w:rPrChange>
                </w:rPr>
                <w:t>9.9</w:t>
              </w:r>
            </w:ins>
          </w:p>
        </w:tc>
        <w:tc>
          <w:tcPr>
            <w:tcW w:w="0" w:type="dxa"/>
            <w:noWrap/>
            <w:vAlign w:val="center"/>
            <w:hideMark/>
            <w:tcPrChange w:id="4433" w:author="Fan, Qi" w:date="2024-09-06T15:43:00Z">
              <w:tcPr>
                <w:tcW w:w="614" w:type="dxa"/>
                <w:noWrap/>
                <w:hideMark/>
              </w:tcPr>
            </w:tcPrChange>
          </w:tcPr>
          <w:p w14:paraId="431BA6C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34" w:author="Fan, Qi" w:date="2024-09-06T15:40:00Z"/>
                <w:rFonts w:ascii="Calibri" w:eastAsia="Times New Roman" w:hAnsi="Calibri" w:cs="Calibri"/>
                <w:color w:val="000000"/>
                <w:sz w:val="18"/>
                <w:szCs w:val="18"/>
                <w:rPrChange w:id="4435" w:author="Fan, Qi" w:date="2024-09-06T15:40:00Z">
                  <w:rPr>
                    <w:ins w:id="4436" w:author="Fan, Qi" w:date="2024-09-06T15:40:00Z"/>
                    <w:rFonts w:ascii="Calibri" w:eastAsia="Times New Roman" w:hAnsi="Calibri" w:cs="Calibri"/>
                    <w:color w:val="000000"/>
                  </w:rPr>
                </w:rPrChange>
              </w:rPr>
              <w:pPrChange w:id="443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438" w:author="Fan, Qi" w:date="2024-09-06T15:40:00Z">
              <w:r w:rsidRPr="00B278F3">
                <w:rPr>
                  <w:rFonts w:ascii="Calibri" w:eastAsia="Times New Roman" w:hAnsi="Calibri" w:cs="Calibri"/>
                  <w:color w:val="000000"/>
                  <w:sz w:val="18"/>
                  <w:szCs w:val="18"/>
                  <w:rPrChange w:id="4439" w:author="Fan, Qi" w:date="2024-09-06T15:40:00Z">
                    <w:rPr>
                      <w:rFonts w:ascii="Calibri" w:eastAsia="Times New Roman" w:hAnsi="Calibri" w:cs="Calibri"/>
                      <w:color w:val="000000"/>
                    </w:rPr>
                  </w:rPrChange>
                </w:rPr>
                <w:t>3.69</w:t>
              </w:r>
            </w:ins>
          </w:p>
        </w:tc>
        <w:tc>
          <w:tcPr>
            <w:tcW w:w="0" w:type="dxa"/>
            <w:noWrap/>
            <w:vAlign w:val="center"/>
            <w:hideMark/>
            <w:tcPrChange w:id="4440" w:author="Fan, Qi" w:date="2024-09-06T15:43:00Z">
              <w:tcPr>
                <w:tcW w:w="930" w:type="dxa"/>
                <w:noWrap/>
                <w:hideMark/>
              </w:tcPr>
            </w:tcPrChange>
          </w:tcPr>
          <w:p w14:paraId="16D94C7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41" w:author="Fan, Qi" w:date="2024-09-06T15:40:00Z"/>
                <w:rFonts w:ascii="Calibri" w:eastAsia="Times New Roman" w:hAnsi="Calibri" w:cs="Calibri"/>
                <w:color w:val="000000"/>
                <w:sz w:val="18"/>
                <w:szCs w:val="18"/>
                <w:rPrChange w:id="4442" w:author="Fan, Qi" w:date="2024-09-06T15:40:00Z">
                  <w:rPr>
                    <w:ins w:id="4443" w:author="Fan, Qi" w:date="2024-09-06T15:40:00Z"/>
                    <w:rFonts w:ascii="Calibri" w:eastAsia="Times New Roman" w:hAnsi="Calibri" w:cs="Calibri"/>
                    <w:color w:val="000000"/>
                  </w:rPr>
                </w:rPrChange>
              </w:rPr>
              <w:pPrChange w:id="444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445" w:author="Fan, Qi" w:date="2024-09-06T15:40:00Z">
              <w:r w:rsidRPr="00B278F3">
                <w:rPr>
                  <w:rFonts w:ascii="Calibri" w:eastAsia="Times New Roman" w:hAnsi="Calibri" w:cs="Calibri"/>
                  <w:color w:val="000000"/>
                  <w:sz w:val="18"/>
                  <w:szCs w:val="18"/>
                  <w:rPrChange w:id="4446" w:author="Fan, Qi" w:date="2024-09-06T15:40:00Z">
                    <w:rPr>
                      <w:rFonts w:ascii="Calibri" w:eastAsia="Times New Roman" w:hAnsi="Calibri" w:cs="Calibri"/>
                      <w:color w:val="000000"/>
                    </w:rPr>
                  </w:rPrChange>
                </w:rPr>
                <w:t>0.4</w:t>
              </w:r>
            </w:ins>
          </w:p>
        </w:tc>
        <w:tc>
          <w:tcPr>
            <w:tcW w:w="0" w:type="dxa"/>
            <w:noWrap/>
            <w:vAlign w:val="center"/>
            <w:hideMark/>
            <w:tcPrChange w:id="4447" w:author="Fan, Qi" w:date="2024-09-06T15:43:00Z">
              <w:tcPr>
                <w:tcW w:w="881" w:type="dxa"/>
                <w:gridSpan w:val="2"/>
                <w:noWrap/>
                <w:hideMark/>
              </w:tcPr>
            </w:tcPrChange>
          </w:tcPr>
          <w:p w14:paraId="2956A7C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48" w:author="Fan, Qi" w:date="2024-09-06T15:40:00Z"/>
                <w:rFonts w:ascii="Calibri" w:eastAsia="Times New Roman" w:hAnsi="Calibri" w:cs="Calibri"/>
                <w:color w:val="000000"/>
                <w:sz w:val="18"/>
                <w:szCs w:val="18"/>
                <w:rPrChange w:id="4449" w:author="Fan, Qi" w:date="2024-09-06T15:40:00Z">
                  <w:rPr>
                    <w:ins w:id="4450" w:author="Fan, Qi" w:date="2024-09-06T15:40:00Z"/>
                    <w:rFonts w:ascii="Calibri" w:eastAsia="Times New Roman" w:hAnsi="Calibri" w:cs="Calibri"/>
                    <w:color w:val="000000"/>
                  </w:rPr>
                </w:rPrChange>
              </w:rPr>
              <w:pPrChange w:id="4451"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452" w:author="Fan, Qi" w:date="2024-09-06T15:40:00Z">
              <w:r w:rsidRPr="00B278F3">
                <w:rPr>
                  <w:rFonts w:ascii="Calibri" w:eastAsia="Times New Roman" w:hAnsi="Calibri" w:cs="Calibri"/>
                  <w:color w:val="000000"/>
                  <w:sz w:val="18"/>
                  <w:szCs w:val="18"/>
                  <w:rPrChange w:id="4453" w:author="Fan, Qi" w:date="2024-09-06T15:40:00Z">
                    <w:rPr>
                      <w:rFonts w:ascii="Calibri" w:eastAsia="Times New Roman" w:hAnsi="Calibri" w:cs="Calibri"/>
                      <w:color w:val="000000"/>
                    </w:rPr>
                  </w:rPrChange>
                </w:rPr>
                <w:t>3.5</w:t>
              </w:r>
            </w:ins>
          </w:p>
        </w:tc>
        <w:tc>
          <w:tcPr>
            <w:tcW w:w="0" w:type="dxa"/>
            <w:vMerge/>
            <w:vAlign w:val="center"/>
            <w:hideMark/>
            <w:tcPrChange w:id="4454" w:author="Fan, Qi" w:date="2024-09-06T15:43:00Z">
              <w:tcPr>
                <w:tcW w:w="553" w:type="dxa"/>
                <w:vMerge/>
                <w:hideMark/>
              </w:tcPr>
            </w:tcPrChange>
          </w:tcPr>
          <w:p w14:paraId="7C703D02"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55" w:author="Fan, Qi" w:date="2024-09-06T15:40:00Z"/>
                <w:rFonts w:ascii="Calibri" w:eastAsia="Times New Roman" w:hAnsi="Calibri" w:cs="Calibri"/>
                <w:color w:val="000000"/>
                <w:sz w:val="18"/>
                <w:szCs w:val="18"/>
                <w:rPrChange w:id="4456" w:author="Fan, Qi" w:date="2024-09-06T15:40:00Z">
                  <w:rPr>
                    <w:ins w:id="4457" w:author="Fan, Qi" w:date="2024-09-06T15:40:00Z"/>
                    <w:rFonts w:ascii="Calibri" w:eastAsia="Times New Roman" w:hAnsi="Calibri" w:cs="Calibri"/>
                    <w:color w:val="000000"/>
                  </w:rPr>
                </w:rPrChange>
              </w:rPr>
              <w:pPrChange w:id="4458"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4459" w:author="Fan, Qi" w:date="2024-09-06T15:43:00Z">
              <w:tcPr>
                <w:tcW w:w="554" w:type="dxa"/>
                <w:vMerge/>
                <w:hideMark/>
              </w:tcPr>
            </w:tcPrChange>
          </w:tcPr>
          <w:p w14:paraId="78E17840"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60" w:author="Fan, Qi" w:date="2024-09-06T15:40:00Z"/>
                <w:rFonts w:ascii="Calibri" w:eastAsia="Times New Roman" w:hAnsi="Calibri" w:cs="Calibri"/>
                <w:color w:val="000000"/>
                <w:sz w:val="18"/>
                <w:szCs w:val="18"/>
                <w:rPrChange w:id="4461" w:author="Fan, Qi" w:date="2024-09-06T15:40:00Z">
                  <w:rPr>
                    <w:ins w:id="4462" w:author="Fan, Qi" w:date="2024-09-06T15:40:00Z"/>
                    <w:rFonts w:ascii="Calibri" w:eastAsia="Times New Roman" w:hAnsi="Calibri" w:cs="Calibri"/>
                    <w:color w:val="000000"/>
                  </w:rPr>
                </w:rPrChange>
              </w:rPr>
              <w:pPrChange w:id="4463"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4464" w:author="Fan, Qi" w:date="2024-09-06T15:43:00Z">
              <w:tcPr>
                <w:tcW w:w="703" w:type="dxa"/>
                <w:noWrap/>
                <w:hideMark/>
              </w:tcPr>
            </w:tcPrChange>
          </w:tcPr>
          <w:p w14:paraId="7CCF194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65" w:author="Fan, Qi" w:date="2024-09-06T15:40:00Z"/>
                <w:rFonts w:ascii="Calibri" w:eastAsia="Times New Roman" w:hAnsi="Calibri" w:cs="Calibri"/>
                <w:color w:val="000000"/>
                <w:sz w:val="18"/>
                <w:szCs w:val="18"/>
                <w:rPrChange w:id="4466" w:author="Fan, Qi" w:date="2024-09-06T15:40:00Z">
                  <w:rPr>
                    <w:ins w:id="4467" w:author="Fan, Qi" w:date="2024-09-06T15:40:00Z"/>
                    <w:rFonts w:ascii="Calibri" w:eastAsia="Times New Roman" w:hAnsi="Calibri" w:cs="Calibri"/>
                    <w:color w:val="000000"/>
                  </w:rPr>
                </w:rPrChange>
              </w:rPr>
              <w:pPrChange w:id="4468" w:author="Fan, Qi" w:date="2024-09-06T15:43:00Z">
                <w:pPr>
                  <w:cnfStyle w:val="000000100000" w:firstRow="0" w:lastRow="0" w:firstColumn="0" w:lastColumn="0" w:oddVBand="0" w:evenVBand="0" w:oddHBand="1" w:evenHBand="0" w:firstRowFirstColumn="0" w:firstRowLastColumn="0" w:lastRowFirstColumn="0" w:lastRowLastColumn="0"/>
                </w:pPr>
              </w:pPrChange>
            </w:pPr>
            <w:ins w:id="4469" w:author="Fan, Qi" w:date="2024-09-06T15:40:00Z">
              <w:r w:rsidRPr="00B278F3">
                <w:rPr>
                  <w:rFonts w:ascii="Calibri" w:eastAsia="Times New Roman" w:hAnsi="Calibri" w:cs="Calibri"/>
                  <w:color w:val="000000"/>
                  <w:sz w:val="18"/>
                  <w:szCs w:val="18"/>
                  <w:rPrChange w:id="4470" w:author="Fan, Qi" w:date="2024-09-06T15:40:00Z">
                    <w:rPr>
                      <w:rFonts w:ascii="Calibri" w:eastAsia="Times New Roman" w:hAnsi="Calibri" w:cs="Calibri"/>
                      <w:color w:val="000000"/>
                    </w:rPr>
                  </w:rPrChange>
                </w:rPr>
                <w:t>Ca</w:t>
              </w:r>
            </w:ins>
          </w:p>
        </w:tc>
        <w:tc>
          <w:tcPr>
            <w:tcW w:w="0" w:type="dxa"/>
            <w:noWrap/>
            <w:vAlign w:val="center"/>
            <w:hideMark/>
            <w:tcPrChange w:id="4471" w:author="Fan, Qi" w:date="2024-09-06T15:43:00Z">
              <w:tcPr>
                <w:tcW w:w="558" w:type="dxa"/>
                <w:noWrap/>
                <w:hideMark/>
              </w:tcPr>
            </w:tcPrChange>
          </w:tcPr>
          <w:p w14:paraId="30096D2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72" w:author="Fan, Qi" w:date="2024-09-06T15:40:00Z"/>
                <w:rFonts w:ascii="Calibri" w:eastAsia="Times New Roman" w:hAnsi="Calibri" w:cs="Calibri"/>
                <w:color w:val="000000"/>
                <w:sz w:val="18"/>
                <w:szCs w:val="18"/>
                <w:rPrChange w:id="4473" w:author="Fan, Qi" w:date="2024-09-06T15:40:00Z">
                  <w:rPr>
                    <w:ins w:id="4474" w:author="Fan, Qi" w:date="2024-09-06T15:40:00Z"/>
                    <w:rFonts w:ascii="Calibri" w:eastAsia="Times New Roman" w:hAnsi="Calibri" w:cs="Calibri"/>
                    <w:color w:val="000000"/>
                  </w:rPr>
                </w:rPrChange>
              </w:rPr>
              <w:pPrChange w:id="447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476" w:author="Fan, Qi" w:date="2024-09-06T15:40:00Z">
              <w:r w:rsidRPr="00B278F3">
                <w:rPr>
                  <w:rFonts w:ascii="Calibri" w:eastAsia="Times New Roman" w:hAnsi="Calibri" w:cs="Calibri"/>
                  <w:color w:val="000000"/>
                  <w:sz w:val="18"/>
                  <w:szCs w:val="18"/>
                  <w:rPrChange w:id="4477" w:author="Fan, Qi" w:date="2024-09-06T15:40:00Z">
                    <w:rPr>
                      <w:rFonts w:ascii="Calibri" w:eastAsia="Times New Roman" w:hAnsi="Calibri" w:cs="Calibri"/>
                      <w:color w:val="000000"/>
                    </w:rPr>
                  </w:rPrChange>
                </w:rPr>
                <w:t>8.37</w:t>
              </w:r>
            </w:ins>
          </w:p>
        </w:tc>
        <w:tc>
          <w:tcPr>
            <w:tcW w:w="0" w:type="dxa"/>
            <w:noWrap/>
            <w:vAlign w:val="center"/>
            <w:hideMark/>
            <w:tcPrChange w:id="4478" w:author="Fan, Qi" w:date="2024-09-06T15:43:00Z">
              <w:tcPr>
                <w:tcW w:w="576" w:type="dxa"/>
                <w:noWrap/>
                <w:hideMark/>
              </w:tcPr>
            </w:tcPrChange>
          </w:tcPr>
          <w:p w14:paraId="74ADE342"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79" w:author="Fan, Qi" w:date="2024-09-06T15:40:00Z"/>
                <w:rFonts w:ascii="Calibri" w:eastAsia="Times New Roman" w:hAnsi="Calibri" w:cs="Calibri"/>
                <w:color w:val="000000"/>
                <w:sz w:val="18"/>
                <w:szCs w:val="18"/>
                <w:rPrChange w:id="4480" w:author="Fan, Qi" w:date="2024-09-06T15:40:00Z">
                  <w:rPr>
                    <w:ins w:id="4481" w:author="Fan, Qi" w:date="2024-09-06T15:40:00Z"/>
                    <w:rFonts w:ascii="Calibri" w:eastAsia="Times New Roman" w:hAnsi="Calibri" w:cs="Calibri"/>
                    <w:color w:val="000000"/>
                  </w:rPr>
                </w:rPrChange>
              </w:rPr>
              <w:pPrChange w:id="448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483" w:author="Fan, Qi" w:date="2024-09-06T15:40:00Z">
              <w:r w:rsidRPr="00B278F3">
                <w:rPr>
                  <w:rFonts w:ascii="Calibri" w:eastAsia="Times New Roman" w:hAnsi="Calibri" w:cs="Calibri"/>
                  <w:color w:val="000000"/>
                  <w:sz w:val="18"/>
                  <w:szCs w:val="18"/>
                  <w:rPrChange w:id="4484" w:author="Fan, Qi" w:date="2024-09-06T15:40:00Z">
                    <w:rPr>
                      <w:rFonts w:ascii="Calibri" w:eastAsia="Times New Roman" w:hAnsi="Calibri" w:cs="Calibri"/>
                      <w:color w:val="000000"/>
                    </w:rPr>
                  </w:rPrChange>
                </w:rPr>
                <w:t>3.05</w:t>
              </w:r>
            </w:ins>
          </w:p>
        </w:tc>
        <w:tc>
          <w:tcPr>
            <w:tcW w:w="0" w:type="dxa"/>
            <w:noWrap/>
            <w:vAlign w:val="center"/>
            <w:hideMark/>
            <w:tcPrChange w:id="4485" w:author="Fan, Qi" w:date="2024-09-06T15:43:00Z">
              <w:tcPr>
                <w:tcW w:w="871" w:type="dxa"/>
                <w:noWrap/>
                <w:hideMark/>
              </w:tcPr>
            </w:tcPrChange>
          </w:tcPr>
          <w:p w14:paraId="4DF4569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86" w:author="Fan, Qi" w:date="2024-09-06T15:40:00Z"/>
                <w:rFonts w:ascii="Calibri" w:eastAsia="Times New Roman" w:hAnsi="Calibri" w:cs="Calibri"/>
                <w:color w:val="000000"/>
                <w:sz w:val="18"/>
                <w:szCs w:val="18"/>
                <w:rPrChange w:id="4487" w:author="Fan, Qi" w:date="2024-09-06T15:40:00Z">
                  <w:rPr>
                    <w:ins w:id="4488" w:author="Fan, Qi" w:date="2024-09-06T15:40:00Z"/>
                    <w:rFonts w:ascii="Calibri" w:eastAsia="Times New Roman" w:hAnsi="Calibri" w:cs="Calibri"/>
                    <w:color w:val="000000"/>
                  </w:rPr>
                </w:rPrChange>
              </w:rPr>
              <w:pPrChange w:id="448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490" w:author="Fan, Qi" w:date="2024-09-06T15:40:00Z">
              <w:r w:rsidRPr="00B278F3">
                <w:rPr>
                  <w:rFonts w:ascii="Calibri" w:eastAsia="Times New Roman" w:hAnsi="Calibri" w:cs="Calibri"/>
                  <w:color w:val="000000"/>
                  <w:sz w:val="18"/>
                  <w:szCs w:val="18"/>
                  <w:rPrChange w:id="4491" w:author="Fan, Qi" w:date="2024-09-06T15:40:00Z">
                    <w:rPr>
                      <w:rFonts w:ascii="Calibri" w:eastAsia="Times New Roman" w:hAnsi="Calibri" w:cs="Calibri"/>
                      <w:color w:val="000000"/>
                    </w:rPr>
                  </w:rPrChange>
                </w:rPr>
                <w:t>0.4</w:t>
              </w:r>
            </w:ins>
          </w:p>
        </w:tc>
        <w:tc>
          <w:tcPr>
            <w:tcW w:w="0" w:type="dxa"/>
            <w:noWrap/>
            <w:vAlign w:val="center"/>
            <w:hideMark/>
            <w:tcPrChange w:id="4492" w:author="Fan, Qi" w:date="2024-09-06T15:43:00Z">
              <w:tcPr>
                <w:tcW w:w="826" w:type="dxa"/>
                <w:gridSpan w:val="2"/>
                <w:noWrap/>
                <w:hideMark/>
              </w:tcPr>
            </w:tcPrChange>
          </w:tcPr>
          <w:p w14:paraId="31AB6D6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493" w:author="Fan, Qi" w:date="2024-09-06T15:40:00Z"/>
                <w:rFonts w:ascii="Calibri" w:eastAsia="Times New Roman" w:hAnsi="Calibri" w:cs="Calibri"/>
                <w:color w:val="000000"/>
                <w:sz w:val="18"/>
                <w:szCs w:val="18"/>
                <w:rPrChange w:id="4494" w:author="Fan, Qi" w:date="2024-09-06T15:40:00Z">
                  <w:rPr>
                    <w:ins w:id="4495" w:author="Fan, Qi" w:date="2024-09-06T15:40:00Z"/>
                    <w:rFonts w:ascii="Calibri" w:eastAsia="Times New Roman" w:hAnsi="Calibri" w:cs="Calibri"/>
                    <w:color w:val="000000"/>
                  </w:rPr>
                </w:rPrChange>
              </w:rPr>
              <w:pPrChange w:id="449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497" w:author="Fan, Qi" w:date="2024-09-06T15:40:00Z">
              <w:r w:rsidRPr="00B278F3">
                <w:rPr>
                  <w:rFonts w:ascii="Calibri" w:eastAsia="Times New Roman" w:hAnsi="Calibri" w:cs="Calibri"/>
                  <w:color w:val="000000"/>
                  <w:sz w:val="18"/>
                  <w:szCs w:val="18"/>
                  <w:rPrChange w:id="4498" w:author="Fan, Qi" w:date="2024-09-06T15:40:00Z">
                    <w:rPr>
                      <w:rFonts w:ascii="Calibri" w:eastAsia="Times New Roman" w:hAnsi="Calibri" w:cs="Calibri"/>
                      <w:color w:val="000000"/>
                    </w:rPr>
                  </w:rPrChange>
                </w:rPr>
                <w:t>3.17</w:t>
              </w:r>
            </w:ins>
          </w:p>
        </w:tc>
      </w:tr>
      <w:tr w:rsidR="00B278F3" w:rsidRPr="00B278F3" w14:paraId="08CAF42C" w14:textId="77777777" w:rsidTr="00B278F3">
        <w:tblPrEx>
          <w:tblPrExChange w:id="4499" w:author="Fan, Qi" w:date="2024-09-06T15:43:00Z">
            <w:tblPrEx>
              <w:tblCellMar>
                <w:left w:w="108" w:type="dxa"/>
                <w:right w:w="108" w:type="dxa"/>
              </w:tblCellMar>
            </w:tblPrEx>
          </w:tblPrExChange>
        </w:tblPrEx>
        <w:trPr>
          <w:trHeight w:val="242"/>
          <w:jc w:val="center"/>
          <w:ins w:id="4500" w:author="Fan, Qi" w:date="2024-09-06T15:40:00Z"/>
          <w:trPrChange w:id="4501"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4502" w:author="Fan, Qi" w:date="2024-09-06T15:43:00Z">
              <w:tcPr>
                <w:tcW w:w="552" w:type="dxa"/>
                <w:vMerge w:val="restart"/>
                <w:noWrap/>
                <w:hideMark/>
              </w:tcPr>
            </w:tcPrChange>
          </w:tcPr>
          <w:p w14:paraId="2576AAEA" w14:textId="77777777" w:rsidR="00B278F3" w:rsidRPr="00B278F3" w:rsidRDefault="00B278F3" w:rsidP="00B278F3">
            <w:pPr>
              <w:jc w:val="center"/>
              <w:rPr>
                <w:ins w:id="4503" w:author="Fan, Qi" w:date="2024-09-06T15:40:00Z"/>
                <w:rFonts w:ascii="Calibri" w:eastAsia="Times New Roman" w:hAnsi="Calibri" w:cs="Calibri"/>
                <w:color w:val="000000"/>
                <w:sz w:val="18"/>
                <w:szCs w:val="18"/>
                <w:rPrChange w:id="4504" w:author="Fan, Qi" w:date="2024-09-06T15:40:00Z">
                  <w:rPr>
                    <w:ins w:id="4505" w:author="Fan, Qi" w:date="2024-09-06T15:40:00Z"/>
                    <w:rFonts w:ascii="Calibri" w:eastAsia="Times New Roman" w:hAnsi="Calibri" w:cs="Calibri"/>
                    <w:color w:val="000000"/>
                  </w:rPr>
                </w:rPrChange>
              </w:rPr>
            </w:pPr>
            <w:ins w:id="4506" w:author="Fan, Qi" w:date="2024-09-06T15:40:00Z">
              <w:r w:rsidRPr="00B278F3">
                <w:rPr>
                  <w:rFonts w:ascii="Calibri" w:eastAsia="Times New Roman" w:hAnsi="Calibri" w:cs="Calibri"/>
                  <w:color w:val="000000"/>
                  <w:sz w:val="18"/>
                  <w:szCs w:val="18"/>
                  <w:rPrChange w:id="4507" w:author="Fan, Qi" w:date="2024-09-06T15:40:00Z">
                    <w:rPr>
                      <w:rFonts w:ascii="Calibri" w:eastAsia="Times New Roman" w:hAnsi="Calibri" w:cs="Calibri"/>
                      <w:color w:val="000000"/>
                    </w:rPr>
                  </w:rPrChange>
                </w:rPr>
                <w:t>50</w:t>
              </w:r>
            </w:ins>
          </w:p>
        </w:tc>
        <w:tc>
          <w:tcPr>
            <w:tcW w:w="0" w:type="dxa"/>
            <w:vMerge w:val="restart"/>
            <w:noWrap/>
            <w:vAlign w:val="center"/>
            <w:hideMark/>
            <w:tcPrChange w:id="4508" w:author="Fan, Qi" w:date="2024-09-06T15:43:00Z">
              <w:tcPr>
                <w:tcW w:w="554" w:type="dxa"/>
                <w:vMerge w:val="restart"/>
                <w:noWrap/>
                <w:hideMark/>
              </w:tcPr>
            </w:tcPrChange>
          </w:tcPr>
          <w:p w14:paraId="54879026" w14:textId="77777777" w:rsidR="00B278F3" w:rsidRPr="00B278F3" w:rsidRDefault="00B278F3" w:rsidP="00B278F3">
            <w:pPr>
              <w:jc w:val="center"/>
              <w:cnfStyle w:val="000000000000" w:firstRow="0" w:lastRow="0" w:firstColumn="0" w:lastColumn="0" w:oddVBand="0" w:evenVBand="0" w:oddHBand="0" w:evenHBand="0" w:firstRowFirstColumn="0" w:firstRowLastColumn="0" w:lastRowFirstColumn="0" w:lastRowLastColumn="0"/>
              <w:rPr>
                <w:ins w:id="4509" w:author="Fan, Qi" w:date="2024-09-06T15:40:00Z"/>
                <w:rFonts w:ascii="Calibri" w:eastAsia="Times New Roman" w:hAnsi="Calibri" w:cs="Calibri"/>
                <w:b/>
                <w:bCs/>
                <w:color w:val="000000"/>
                <w:sz w:val="18"/>
                <w:szCs w:val="18"/>
                <w:rPrChange w:id="4510" w:author="Fan, Qi" w:date="2024-09-06T15:42:00Z">
                  <w:rPr>
                    <w:ins w:id="4511" w:author="Fan, Qi" w:date="2024-09-06T15:40:00Z"/>
                    <w:rFonts w:ascii="Calibri" w:eastAsia="Times New Roman" w:hAnsi="Calibri" w:cs="Calibri"/>
                    <w:color w:val="000000"/>
                  </w:rPr>
                </w:rPrChange>
              </w:rPr>
            </w:pPr>
            <w:ins w:id="4512" w:author="Fan, Qi" w:date="2024-09-06T15:40:00Z">
              <w:r w:rsidRPr="00B278F3">
                <w:rPr>
                  <w:rFonts w:ascii="Calibri" w:eastAsia="Times New Roman" w:hAnsi="Calibri" w:cs="Calibri"/>
                  <w:b/>
                  <w:bCs/>
                  <w:color w:val="000000"/>
                  <w:sz w:val="18"/>
                  <w:szCs w:val="18"/>
                  <w:rPrChange w:id="4513" w:author="Fan, Qi" w:date="2024-09-06T15:42:00Z">
                    <w:rPr>
                      <w:rFonts w:ascii="Calibri" w:eastAsia="Times New Roman" w:hAnsi="Calibri" w:cs="Calibri"/>
                      <w:color w:val="000000"/>
                    </w:rPr>
                  </w:rPrChange>
                </w:rPr>
                <w:t>55</w:t>
              </w:r>
            </w:ins>
          </w:p>
        </w:tc>
        <w:tc>
          <w:tcPr>
            <w:tcW w:w="0" w:type="dxa"/>
            <w:noWrap/>
            <w:vAlign w:val="center"/>
            <w:hideMark/>
            <w:tcPrChange w:id="4514" w:author="Fan, Qi" w:date="2024-09-06T15:43:00Z">
              <w:tcPr>
                <w:tcW w:w="703" w:type="dxa"/>
                <w:noWrap/>
                <w:hideMark/>
              </w:tcPr>
            </w:tcPrChange>
          </w:tcPr>
          <w:p w14:paraId="6FB1E40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15" w:author="Fan, Qi" w:date="2024-09-06T15:40:00Z"/>
                <w:rFonts w:ascii="Calibri" w:eastAsia="Times New Roman" w:hAnsi="Calibri" w:cs="Calibri"/>
                <w:color w:val="000000"/>
                <w:sz w:val="18"/>
                <w:szCs w:val="18"/>
                <w:rPrChange w:id="4516" w:author="Fan, Qi" w:date="2024-09-06T15:40:00Z">
                  <w:rPr>
                    <w:ins w:id="4517" w:author="Fan, Qi" w:date="2024-09-06T15:40:00Z"/>
                    <w:rFonts w:ascii="Calibri" w:eastAsia="Times New Roman" w:hAnsi="Calibri" w:cs="Calibri"/>
                    <w:color w:val="000000"/>
                  </w:rPr>
                </w:rPrChange>
              </w:rPr>
              <w:pPrChange w:id="4518" w:author="Fan, Qi" w:date="2024-09-06T15:43:00Z">
                <w:pPr>
                  <w:cnfStyle w:val="000000000000" w:firstRow="0" w:lastRow="0" w:firstColumn="0" w:lastColumn="0" w:oddVBand="0" w:evenVBand="0" w:oddHBand="0" w:evenHBand="0" w:firstRowFirstColumn="0" w:firstRowLastColumn="0" w:lastRowFirstColumn="0" w:lastRowLastColumn="0"/>
                </w:pPr>
              </w:pPrChange>
            </w:pPr>
            <w:ins w:id="4519" w:author="Fan, Qi" w:date="2024-09-06T15:40:00Z">
              <w:r w:rsidRPr="00B278F3">
                <w:rPr>
                  <w:rFonts w:ascii="Calibri" w:eastAsia="Times New Roman" w:hAnsi="Calibri" w:cs="Calibri"/>
                  <w:color w:val="000000"/>
                  <w:sz w:val="18"/>
                  <w:szCs w:val="18"/>
                  <w:rPrChange w:id="4520" w:author="Fan, Qi" w:date="2024-09-06T15:40:00Z">
                    <w:rPr>
                      <w:rFonts w:ascii="Calibri" w:eastAsia="Times New Roman" w:hAnsi="Calibri" w:cs="Calibri"/>
                      <w:color w:val="000000"/>
                    </w:rPr>
                  </w:rPrChange>
                </w:rPr>
                <w:t>C</w:t>
              </w:r>
            </w:ins>
          </w:p>
        </w:tc>
        <w:tc>
          <w:tcPr>
            <w:tcW w:w="0" w:type="dxa"/>
            <w:noWrap/>
            <w:vAlign w:val="center"/>
            <w:hideMark/>
            <w:tcPrChange w:id="4521" w:author="Fan, Qi" w:date="2024-09-06T15:43:00Z">
              <w:tcPr>
                <w:tcW w:w="595" w:type="dxa"/>
                <w:noWrap/>
                <w:hideMark/>
              </w:tcPr>
            </w:tcPrChange>
          </w:tcPr>
          <w:p w14:paraId="16860C2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22" w:author="Fan, Qi" w:date="2024-09-06T15:40:00Z"/>
                <w:rFonts w:ascii="Calibri" w:eastAsia="Times New Roman" w:hAnsi="Calibri" w:cs="Calibri"/>
                <w:color w:val="000000"/>
                <w:sz w:val="18"/>
                <w:szCs w:val="18"/>
                <w:rPrChange w:id="4523" w:author="Fan, Qi" w:date="2024-09-06T15:40:00Z">
                  <w:rPr>
                    <w:ins w:id="4524" w:author="Fan, Qi" w:date="2024-09-06T15:40:00Z"/>
                    <w:rFonts w:ascii="Calibri" w:eastAsia="Times New Roman" w:hAnsi="Calibri" w:cs="Calibri"/>
                    <w:color w:val="000000"/>
                  </w:rPr>
                </w:rPrChange>
              </w:rPr>
              <w:pPrChange w:id="452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526" w:author="Fan, Qi" w:date="2024-09-06T15:40:00Z">
              <w:r w:rsidRPr="00B278F3">
                <w:rPr>
                  <w:rFonts w:ascii="Calibri" w:eastAsia="Times New Roman" w:hAnsi="Calibri" w:cs="Calibri"/>
                  <w:color w:val="000000"/>
                  <w:sz w:val="18"/>
                  <w:szCs w:val="18"/>
                  <w:rPrChange w:id="4527" w:author="Fan, Qi" w:date="2024-09-06T15:40:00Z">
                    <w:rPr>
                      <w:rFonts w:ascii="Calibri" w:eastAsia="Times New Roman" w:hAnsi="Calibri" w:cs="Calibri"/>
                      <w:color w:val="000000"/>
                    </w:rPr>
                  </w:rPrChange>
                </w:rPr>
                <w:t>20.51</w:t>
              </w:r>
            </w:ins>
          </w:p>
        </w:tc>
        <w:tc>
          <w:tcPr>
            <w:tcW w:w="0" w:type="dxa"/>
            <w:noWrap/>
            <w:vAlign w:val="center"/>
            <w:hideMark/>
            <w:tcPrChange w:id="4528" w:author="Fan, Qi" w:date="2024-09-06T15:43:00Z">
              <w:tcPr>
                <w:tcW w:w="614" w:type="dxa"/>
                <w:noWrap/>
                <w:hideMark/>
              </w:tcPr>
            </w:tcPrChange>
          </w:tcPr>
          <w:p w14:paraId="2F8C265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29" w:author="Fan, Qi" w:date="2024-09-06T15:40:00Z"/>
                <w:rFonts w:ascii="Calibri" w:eastAsia="Times New Roman" w:hAnsi="Calibri" w:cs="Calibri"/>
                <w:color w:val="000000"/>
                <w:sz w:val="18"/>
                <w:szCs w:val="18"/>
                <w:rPrChange w:id="4530" w:author="Fan, Qi" w:date="2024-09-06T15:40:00Z">
                  <w:rPr>
                    <w:ins w:id="4531" w:author="Fan, Qi" w:date="2024-09-06T15:40:00Z"/>
                    <w:rFonts w:ascii="Calibri" w:eastAsia="Times New Roman" w:hAnsi="Calibri" w:cs="Calibri"/>
                    <w:color w:val="000000"/>
                  </w:rPr>
                </w:rPrChange>
              </w:rPr>
              <w:pPrChange w:id="453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533" w:author="Fan, Qi" w:date="2024-09-06T15:40:00Z">
              <w:r w:rsidRPr="00B278F3">
                <w:rPr>
                  <w:rFonts w:ascii="Calibri" w:eastAsia="Times New Roman" w:hAnsi="Calibri" w:cs="Calibri"/>
                  <w:color w:val="000000"/>
                  <w:sz w:val="18"/>
                  <w:szCs w:val="18"/>
                  <w:rPrChange w:id="4534" w:author="Fan, Qi" w:date="2024-09-06T15:40:00Z">
                    <w:rPr>
                      <w:rFonts w:ascii="Calibri" w:eastAsia="Times New Roman" w:hAnsi="Calibri" w:cs="Calibri"/>
                      <w:color w:val="000000"/>
                    </w:rPr>
                  </w:rPrChange>
                </w:rPr>
                <w:t>31.07</w:t>
              </w:r>
            </w:ins>
          </w:p>
        </w:tc>
        <w:tc>
          <w:tcPr>
            <w:tcW w:w="0" w:type="dxa"/>
            <w:noWrap/>
            <w:vAlign w:val="center"/>
            <w:hideMark/>
            <w:tcPrChange w:id="4535" w:author="Fan, Qi" w:date="2024-09-06T15:43:00Z">
              <w:tcPr>
                <w:tcW w:w="930" w:type="dxa"/>
                <w:noWrap/>
                <w:hideMark/>
              </w:tcPr>
            </w:tcPrChange>
          </w:tcPr>
          <w:p w14:paraId="2EA7444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36" w:author="Fan, Qi" w:date="2024-09-06T15:40:00Z"/>
                <w:rFonts w:ascii="Calibri" w:eastAsia="Times New Roman" w:hAnsi="Calibri" w:cs="Calibri"/>
                <w:color w:val="000000"/>
                <w:sz w:val="18"/>
                <w:szCs w:val="18"/>
                <w:rPrChange w:id="4537" w:author="Fan, Qi" w:date="2024-09-06T15:40:00Z">
                  <w:rPr>
                    <w:ins w:id="4538" w:author="Fan, Qi" w:date="2024-09-06T15:40:00Z"/>
                    <w:rFonts w:ascii="Calibri" w:eastAsia="Times New Roman" w:hAnsi="Calibri" w:cs="Calibri"/>
                    <w:color w:val="000000"/>
                  </w:rPr>
                </w:rPrChange>
              </w:rPr>
              <w:pPrChange w:id="453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540" w:author="Fan, Qi" w:date="2024-09-06T15:40:00Z">
              <w:r w:rsidRPr="00B278F3">
                <w:rPr>
                  <w:rFonts w:ascii="Calibri" w:eastAsia="Times New Roman" w:hAnsi="Calibri" w:cs="Calibri"/>
                  <w:color w:val="000000"/>
                  <w:sz w:val="18"/>
                  <w:szCs w:val="18"/>
                  <w:rPrChange w:id="4541" w:author="Fan, Qi" w:date="2024-09-06T15:40:00Z">
                    <w:rPr>
                      <w:rFonts w:ascii="Calibri" w:eastAsia="Times New Roman" w:hAnsi="Calibri" w:cs="Calibri"/>
                      <w:color w:val="000000"/>
                    </w:rPr>
                  </w:rPrChange>
                </w:rPr>
                <w:t>3.27</w:t>
              </w:r>
            </w:ins>
          </w:p>
        </w:tc>
        <w:tc>
          <w:tcPr>
            <w:tcW w:w="0" w:type="dxa"/>
            <w:noWrap/>
            <w:vAlign w:val="center"/>
            <w:hideMark/>
            <w:tcPrChange w:id="4542" w:author="Fan, Qi" w:date="2024-09-06T15:43:00Z">
              <w:tcPr>
                <w:tcW w:w="881" w:type="dxa"/>
                <w:gridSpan w:val="2"/>
                <w:noWrap/>
                <w:hideMark/>
              </w:tcPr>
            </w:tcPrChange>
          </w:tcPr>
          <w:p w14:paraId="61F3108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43" w:author="Fan, Qi" w:date="2024-09-06T15:40:00Z"/>
                <w:rFonts w:ascii="Calibri" w:eastAsia="Times New Roman" w:hAnsi="Calibri" w:cs="Calibri"/>
                <w:color w:val="000000"/>
                <w:sz w:val="18"/>
                <w:szCs w:val="18"/>
                <w:rPrChange w:id="4544" w:author="Fan, Qi" w:date="2024-09-06T15:40:00Z">
                  <w:rPr>
                    <w:ins w:id="4545" w:author="Fan, Qi" w:date="2024-09-06T15:40:00Z"/>
                    <w:rFonts w:ascii="Calibri" w:eastAsia="Times New Roman" w:hAnsi="Calibri" w:cs="Calibri"/>
                    <w:color w:val="000000"/>
                  </w:rPr>
                </w:rPrChange>
              </w:rPr>
              <w:pPrChange w:id="454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547" w:author="Fan, Qi" w:date="2024-09-06T15:40:00Z">
              <w:r w:rsidRPr="00B278F3">
                <w:rPr>
                  <w:rFonts w:ascii="Calibri" w:eastAsia="Times New Roman" w:hAnsi="Calibri" w:cs="Calibri"/>
                  <w:color w:val="000000"/>
                  <w:sz w:val="18"/>
                  <w:szCs w:val="18"/>
                  <w:rPrChange w:id="4548" w:author="Fan, Qi" w:date="2024-09-06T15:40:00Z">
                    <w:rPr>
                      <w:rFonts w:ascii="Calibri" w:eastAsia="Times New Roman" w:hAnsi="Calibri" w:cs="Calibri"/>
                      <w:color w:val="000000"/>
                    </w:rPr>
                  </w:rPrChange>
                </w:rPr>
                <w:t>14.51</w:t>
              </w:r>
            </w:ins>
          </w:p>
        </w:tc>
        <w:tc>
          <w:tcPr>
            <w:tcW w:w="0" w:type="dxa"/>
            <w:vMerge w:val="restart"/>
            <w:noWrap/>
            <w:vAlign w:val="center"/>
            <w:hideMark/>
            <w:tcPrChange w:id="4549" w:author="Fan, Qi" w:date="2024-09-06T15:43:00Z">
              <w:tcPr>
                <w:tcW w:w="553" w:type="dxa"/>
                <w:vMerge w:val="restart"/>
                <w:noWrap/>
                <w:hideMark/>
              </w:tcPr>
            </w:tcPrChange>
          </w:tcPr>
          <w:p w14:paraId="44CD5EAF"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50" w:author="Fan, Qi" w:date="2024-09-06T15:40:00Z"/>
                <w:rFonts w:ascii="Calibri" w:eastAsia="Times New Roman" w:hAnsi="Calibri" w:cs="Calibri"/>
                <w:b/>
                <w:bCs/>
                <w:color w:val="000000"/>
                <w:sz w:val="18"/>
                <w:szCs w:val="18"/>
                <w:rPrChange w:id="4551" w:author="Fan, Qi" w:date="2024-09-06T15:43:00Z">
                  <w:rPr>
                    <w:ins w:id="4552" w:author="Fan, Qi" w:date="2024-09-06T15:40:00Z"/>
                    <w:rFonts w:ascii="Calibri" w:eastAsia="Times New Roman" w:hAnsi="Calibri" w:cs="Calibri"/>
                    <w:color w:val="000000"/>
                  </w:rPr>
                </w:rPrChange>
              </w:rPr>
            </w:pPr>
            <w:ins w:id="4553" w:author="Fan, Qi" w:date="2024-09-06T15:40:00Z">
              <w:r w:rsidRPr="00B278F3">
                <w:rPr>
                  <w:rFonts w:ascii="Calibri" w:eastAsia="Times New Roman" w:hAnsi="Calibri" w:cs="Calibri"/>
                  <w:b/>
                  <w:bCs/>
                  <w:color w:val="000000"/>
                  <w:sz w:val="18"/>
                  <w:szCs w:val="18"/>
                  <w:rPrChange w:id="4554" w:author="Fan, Qi" w:date="2024-09-06T15:43:00Z">
                    <w:rPr>
                      <w:rFonts w:ascii="Calibri" w:eastAsia="Times New Roman" w:hAnsi="Calibri" w:cs="Calibri"/>
                      <w:color w:val="000000"/>
                    </w:rPr>
                  </w:rPrChange>
                </w:rPr>
                <w:t>50</w:t>
              </w:r>
            </w:ins>
          </w:p>
        </w:tc>
        <w:tc>
          <w:tcPr>
            <w:tcW w:w="0" w:type="dxa"/>
            <w:vMerge w:val="restart"/>
            <w:noWrap/>
            <w:vAlign w:val="center"/>
            <w:hideMark/>
            <w:tcPrChange w:id="4555" w:author="Fan, Qi" w:date="2024-09-06T15:43:00Z">
              <w:tcPr>
                <w:tcW w:w="554" w:type="dxa"/>
                <w:vMerge w:val="restart"/>
                <w:noWrap/>
                <w:hideMark/>
              </w:tcPr>
            </w:tcPrChange>
          </w:tcPr>
          <w:p w14:paraId="15B64B6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56" w:author="Fan, Qi" w:date="2024-09-06T15:40:00Z"/>
                <w:rFonts w:ascii="Calibri" w:eastAsia="Times New Roman" w:hAnsi="Calibri" w:cs="Calibri"/>
                <w:b/>
                <w:bCs/>
                <w:color w:val="000000"/>
                <w:sz w:val="18"/>
                <w:szCs w:val="18"/>
                <w:rPrChange w:id="4557" w:author="Fan, Qi" w:date="2024-09-06T15:43:00Z">
                  <w:rPr>
                    <w:ins w:id="4558" w:author="Fan, Qi" w:date="2024-09-06T15:40:00Z"/>
                    <w:rFonts w:ascii="Calibri" w:eastAsia="Times New Roman" w:hAnsi="Calibri" w:cs="Calibri"/>
                    <w:color w:val="000000"/>
                  </w:rPr>
                </w:rPrChange>
              </w:rPr>
            </w:pPr>
            <w:ins w:id="4559" w:author="Fan, Qi" w:date="2024-09-06T15:40:00Z">
              <w:r w:rsidRPr="00B278F3">
                <w:rPr>
                  <w:rFonts w:ascii="Calibri" w:eastAsia="Times New Roman" w:hAnsi="Calibri" w:cs="Calibri"/>
                  <w:b/>
                  <w:bCs/>
                  <w:color w:val="000000"/>
                  <w:sz w:val="18"/>
                  <w:szCs w:val="18"/>
                  <w:rPrChange w:id="4560" w:author="Fan, Qi" w:date="2024-09-06T15:43:00Z">
                    <w:rPr>
                      <w:rFonts w:ascii="Calibri" w:eastAsia="Times New Roman" w:hAnsi="Calibri" w:cs="Calibri"/>
                      <w:color w:val="000000"/>
                    </w:rPr>
                  </w:rPrChange>
                </w:rPr>
                <w:t>58.6</w:t>
              </w:r>
            </w:ins>
          </w:p>
        </w:tc>
        <w:tc>
          <w:tcPr>
            <w:tcW w:w="0" w:type="dxa"/>
            <w:noWrap/>
            <w:vAlign w:val="center"/>
            <w:hideMark/>
            <w:tcPrChange w:id="4561" w:author="Fan, Qi" w:date="2024-09-06T15:43:00Z">
              <w:tcPr>
                <w:tcW w:w="703" w:type="dxa"/>
                <w:noWrap/>
                <w:hideMark/>
              </w:tcPr>
            </w:tcPrChange>
          </w:tcPr>
          <w:p w14:paraId="0D774A2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62" w:author="Fan, Qi" w:date="2024-09-06T15:40:00Z"/>
                <w:rFonts w:ascii="Calibri" w:eastAsia="Times New Roman" w:hAnsi="Calibri" w:cs="Calibri"/>
                <w:color w:val="000000"/>
                <w:sz w:val="18"/>
                <w:szCs w:val="18"/>
                <w:rPrChange w:id="4563" w:author="Fan, Qi" w:date="2024-09-06T15:40:00Z">
                  <w:rPr>
                    <w:ins w:id="4564" w:author="Fan, Qi" w:date="2024-09-06T15:40:00Z"/>
                    <w:rFonts w:ascii="Calibri" w:eastAsia="Times New Roman" w:hAnsi="Calibri" w:cs="Calibri"/>
                    <w:color w:val="000000"/>
                  </w:rPr>
                </w:rPrChange>
              </w:rPr>
              <w:pPrChange w:id="4565" w:author="Fan, Qi" w:date="2024-09-06T15:43:00Z">
                <w:pPr>
                  <w:cnfStyle w:val="000000000000" w:firstRow="0" w:lastRow="0" w:firstColumn="0" w:lastColumn="0" w:oddVBand="0" w:evenVBand="0" w:oddHBand="0" w:evenHBand="0" w:firstRowFirstColumn="0" w:firstRowLastColumn="0" w:lastRowFirstColumn="0" w:lastRowLastColumn="0"/>
                </w:pPr>
              </w:pPrChange>
            </w:pPr>
            <w:ins w:id="4566" w:author="Fan, Qi" w:date="2024-09-06T15:40:00Z">
              <w:r w:rsidRPr="00B278F3">
                <w:rPr>
                  <w:rFonts w:ascii="Calibri" w:eastAsia="Times New Roman" w:hAnsi="Calibri" w:cs="Calibri"/>
                  <w:color w:val="000000"/>
                  <w:sz w:val="18"/>
                  <w:szCs w:val="18"/>
                  <w:rPrChange w:id="4567" w:author="Fan, Qi" w:date="2024-09-06T15:40:00Z">
                    <w:rPr>
                      <w:rFonts w:ascii="Calibri" w:eastAsia="Times New Roman" w:hAnsi="Calibri" w:cs="Calibri"/>
                      <w:color w:val="000000"/>
                    </w:rPr>
                  </w:rPrChange>
                </w:rPr>
                <w:t>C</w:t>
              </w:r>
            </w:ins>
          </w:p>
        </w:tc>
        <w:tc>
          <w:tcPr>
            <w:tcW w:w="0" w:type="dxa"/>
            <w:noWrap/>
            <w:vAlign w:val="center"/>
            <w:hideMark/>
            <w:tcPrChange w:id="4568" w:author="Fan, Qi" w:date="2024-09-06T15:43:00Z">
              <w:tcPr>
                <w:tcW w:w="558" w:type="dxa"/>
                <w:noWrap/>
                <w:hideMark/>
              </w:tcPr>
            </w:tcPrChange>
          </w:tcPr>
          <w:p w14:paraId="346428DC"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69" w:author="Fan, Qi" w:date="2024-09-06T15:40:00Z"/>
                <w:rFonts w:ascii="Calibri" w:eastAsia="Times New Roman" w:hAnsi="Calibri" w:cs="Calibri"/>
                <w:color w:val="000000"/>
                <w:sz w:val="18"/>
                <w:szCs w:val="18"/>
                <w:rPrChange w:id="4570" w:author="Fan, Qi" w:date="2024-09-06T15:40:00Z">
                  <w:rPr>
                    <w:ins w:id="4571" w:author="Fan, Qi" w:date="2024-09-06T15:40:00Z"/>
                    <w:rFonts w:ascii="Calibri" w:eastAsia="Times New Roman" w:hAnsi="Calibri" w:cs="Calibri"/>
                    <w:color w:val="000000"/>
                  </w:rPr>
                </w:rPrChange>
              </w:rPr>
              <w:pPrChange w:id="457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573" w:author="Fan, Qi" w:date="2024-09-06T15:40:00Z">
              <w:r w:rsidRPr="00B278F3">
                <w:rPr>
                  <w:rFonts w:ascii="Calibri" w:eastAsia="Times New Roman" w:hAnsi="Calibri" w:cs="Calibri"/>
                  <w:color w:val="000000"/>
                  <w:sz w:val="18"/>
                  <w:szCs w:val="18"/>
                  <w:rPrChange w:id="4574" w:author="Fan, Qi" w:date="2024-09-06T15:40:00Z">
                    <w:rPr>
                      <w:rFonts w:ascii="Calibri" w:eastAsia="Times New Roman" w:hAnsi="Calibri" w:cs="Calibri"/>
                      <w:color w:val="000000"/>
                    </w:rPr>
                  </w:rPrChange>
                </w:rPr>
                <w:t>22.5</w:t>
              </w:r>
            </w:ins>
          </w:p>
        </w:tc>
        <w:tc>
          <w:tcPr>
            <w:tcW w:w="0" w:type="dxa"/>
            <w:noWrap/>
            <w:vAlign w:val="center"/>
            <w:hideMark/>
            <w:tcPrChange w:id="4575" w:author="Fan, Qi" w:date="2024-09-06T15:43:00Z">
              <w:tcPr>
                <w:tcW w:w="576" w:type="dxa"/>
                <w:noWrap/>
                <w:hideMark/>
              </w:tcPr>
            </w:tcPrChange>
          </w:tcPr>
          <w:p w14:paraId="01805B5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76" w:author="Fan, Qi" w:date="2024-09-06T15:40:00Z"/>
                <w:rFonts w:ascii="Calibri" w:eastAsia="Times New Roman" w:hAnsi="Calibri" w:cs="Calibri"/>
                <w:color w:val="000000"/>
                <w:sz w:val="18"/>
                <w:szCs w:val="18"/>
                <w:rPrChange w:id="4577" w:author="Fan, Qi" w:date="2024-09-06T15:40:00Z">
                  <w:rPr>
                    <w:ins w:id="4578" w:author="Fan, Qi" w:date="2024-09-06T15:40:00Z"/>
                    <w:rFonts w:ascii="Calibri" w:eastAsia="Times New Roman" w:hAnsi="Calibri" w:cs="Calibri"/>
                    <w:color w:val="000000"/>
                  </w:rPr>
                </w:rPrChange>
              </w:rPr>
              <w:pPrChange w:id="457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580" w:author="Fan, Qi" w:date="2024-09-06T15:40:00Z">
              <w:r w:rsidRPr="00B278F3">
                <w:rPr>
                  <w:rFonts w:ascii="Calibri" w:eastAsia="Times New Roman" w:hAnsi="Calibri" w:cs="Calibri"/>
                  <w:color w:val="000000"/>
                  <w:sz w:val="18"/>
                  <w:szCs w:val="18"/>
                  <w:rPrChange w:id="4581" w:author="Fan, Qi" w:date="2024-09-06T15:40:00Z">
                    <w:rPr>
                      <w:rFonts w:ascii="Calibri" w:eastAsia="Times New Roman" w:hAnsi="Calibri" w:cs="Calibri"/>
                      <w:color w:val="000000"/>
                    </w:rPr>
                  </w:rPrChange>
                </w:rPr>
                <w:t>34.16</w:t>
              </w:r>
            </w:ins>
          </w:p>
        </w:tc>
        <w:tc>
          <w:tcPr>
            <w:tcW w:w="0" w:type="dxa"/>
            <w:noWrap/>
            <w:vAlign w:val="center"/>
            <w:hideMark/>
            <w:tcPrChange w:id="4582" w:author="Fan, Qi" w:date="2024-09-06T15:43:00Z">
              <w:tcPr>
                <w:tcW w:w="871" w:type="dxa"/>
                <w:noWrap/>
                <w:hideMark/>
              </w:tcPr>
            </w:tcPrChange>
          </w:tcPr>
          <w:p w14:paraId="343CBCCC"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83" w:author="Fan, Qi" w:date="2024-09-06T15:40:00Z"/>
                <w:rFonts w:ascii="Calibri" w:eastAsia="Times New Roman" w:hAnsi="Calibri" w:cs="Calibri"/>
                <w:color w:val="000000"/>
                <w:sz w:val="18"/>
                <w:szCs w:val="18"/>
                <w:rPrChange w:id="4584" w:author="Fan, Qi" w:date="2024-09-06T15:40:00Z">
                  <w:rPr>
                    <w:ins w:id="4585" w:author="Fan, Qi" w:date="2024-09-06T15:40:00Z"/>
                    <w:rFonts w:ascii="Calibri" w:eastAsia="Times New Roman" w:hAnsi="Calibri" w:cs="Calibri"/>
                    <w:color w:val="000000"/>
                  </w:rPr>
                </w:rPrChange>
              </w:rPr>
              <w:pPrChange w:id="458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587" w:author="Fan, Qi" w:date="2024-09-06T15:40:00Z">
              <w:r w:rsidRPr="00B278F3">
                <w:rPr>
                  <w:rFonts w:ascii="Calibri" w:eastAsia="Times New Roman" w:hAnsi="Calibri" w:cs="Calibri"/>
                  <w:color w:val="000000"/>
                  <w:sz w:val="18"/>
                  <w:szCs w:val="18"/>
                  <w:rPrChange w:id="4588" w:author="Fan, Qi" w:date="2024-09-06T15:40:00Z">
                    <w:rPr>
                      <w:rFonts w:ascii="Calibri" w:eastAsia="Times New Roman" w:hAnsi="Calibri" w:cs="Calibri"/>
                      <w:color w:val="000000"/>
                    </w:rPr>
                  </w:rPrChange>
                </w:rPr>
                <w:t>3.44</w:t>
              </w:r>
            </w:ins>
          </w:p>
        </w:tc>
        <w:tc>
          <w:tcPr>
            <w:tcW w:w="0" w:type="dxa"/>
            <w:noWrap/>
            <w:vAlign w:val="center"/>
            <w:hideMark/>
            <w:tcPrChange w:id="4589" w:author="Fan, Qi" w:date="2024-09-06T15:43:00Z">
              <w:tcPr>
                <w:tcW w:w="826" w:type="dxa"/>
                <w:gridSpan w:val="2"/>
                <w:noWrap/>
                <w:hideMark/>
              </w:tcPr>
            </w:tcPrChange>
          </w:tcPr>
          <w:p w14:paraId="1923ADB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590" w:author="Fan, Qi" w:date="2024-09-06T15:40:00Z"/>
                <w:rFonts w:ascii="Calibri" w:eastAsia="Times New Roman" w:hAnsi="Calibri" w:cs="Calibri"/>
                <w:color w:val="000000"/>
                <w:sz w:val="18"/>
                <w:szCs w:val="18"/>
                <w:rPrChange w:id="4591" w:author="Fan, Qi" w:date="2024-09-06T15:40:00Z">
                  <w:rPr>
                    <w:ins w:id="4592" w:author="Fan, Qi" w:date="2024-09-06T15:40:00Z"/>
                    <w:rFonts w:ascii="Calibri" w:eastAsia="Times New Roman" w:hAnsi="Calibri" w:cs="Calibri"/>
                    <w:color w:val="000000"/>
                  </w:rPr>
                </w:rPrChange>
              </w:rPr>
              <w:pPrChange w:id="459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594" w:author="Fan, Qi" w:date="2024-09-06T15:40:00Z">
              <w:r w:rsidRPr="00B278F3">
                <w:rPr>
                  <w:rFonts w:ascii="Calibri" w:eastAsia="Times New Roman" w:hAnsi="Calibri" w:cs="Calibri"/>
                  <w:color w:val="000000"/>
                  <w:sz w:val="18"/>
                  <w:szCs w:val="18"/>
                  <w:rPrChange w:id="4595" w:author="Fan, Qi" w:date="2024-09-06T15:40:00Z">
                    <w:rPr>
                      <w:rFonts w:ascii="Calibri" w:eastAsia="Times New Roman" w:hAnsi="Calibri" w:cs="Calibri"/>
                      <w:color w:val="000000"/>
                    </w:rPr>
                  </w:rPrChange>
                </w:rPr>
                <w:t>14.4</w:t>
              </w:r>
            </w:ins>
          </w:p>
        </w:tc>
      </w:tr>
      <w:tr w:rsidR="00B278F3" w:rsidRPr="00B278F3" w14:paraId="6F32B816" w14:textId="77777777" w:rsidTr="00B278F3">
        <w:tblPrEx>
          <w:tblPrExChange w:id="4596"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4597" w:author="Fan, Qi" w:date="2024-09-06T15:40:00Z"/>
          <w:trPrChange w:id="4598"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4599" w:author="Fan, Qi" w:date="2024-09-06T15:43:00Z">
              <w:tcPr>
                <w:tcW w:w="552" w:type="dxa"/>
                <w:vMerge/>
                <w:hideMark/>
              </w:tcPr>
            </w:tcPrChange>
          </w:tcPr>
          <w:p w14:paraId="6D05F2CB"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4600" w:author="Fan, Qi" w:date="2024-09-06T15:40:00Z"/>
                <w:rFonts w:ascii="Calibri" w:eastAsia="Times New Roman" w:hAnsi="Calibri" w:cs="Calibri"/>
                <w:color w:val="000000"/>
                <w:sz w:val="18"/>
                <w:szCs w:val="18"/>
                <w:rPrChange w:id="4601" w:author="Fan, Qi" w:date="2024-09-06T15:40:00Z">
                  <w:rPr>
                    <w:ins w:id="4602" w:author="Fan, Qi" w:date="2024-09-06T15:40:00Z"/>
                    <w:rFonts w:ascii="Calibri" w:eastAsia="Times New Roman" w:hAnsi="Calibri" w:cs="Calibri"/>
                    <w:color w:val="000000"/>
                  </w:rPr>
                </w:rPrChange>
              </w:rPr>
            </w:pPr>
          </w:p>
        </w:tc>
        <w:tc>
          <w:tcPr>
            <w:tcW w:w="0" w:type="dxa"/>
            <w:vMerge/>
            <w:vAlign w:val="center"/>
            <w:hideMark/>
            <w:tcPrChange w:id="4603" w:author="Fan, Qi" w:date="2024-09-06T15:43:00Z">
              <w:tcPr>
                <w:tcW w:w="554" w:type="dxa"/>
                <w:vMerge/>
                <w:hideMark/>
              </w:tcPr>
            </w:tcPrChange>
          </w:tcPr>
          <w:p w14:paraId="18403DC9"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4604" w:author="Fan, Qi" w:date="2024-09-06T15:40:00Z"/>
                <w:rFonts w:ascii="Calibri" w:eastAsia="Times New Roman" w:hAnsi="Calibri" w:cs="Calibri"/>
                <w:color w:val="000000"/>
                <w:sz w:val="18"/>
                <w:szCs w:val="18"/>
                <w:rPrChange w:id="4605" w:author="Fan, Qi" w:date="2024-09-06T15:40:00Z">
                  <w:rPr>
                    <w:ins w:id="4606" w:author="Fan, Qi" w:date="2024-09-06T15:40:00Z"/>
                    <w:rFonts w:ascii="Calibri" w:eastAsia="Times New Roman" w:hAnsi="Calibri" w:cs="Calibri"/>
                    <w:color w:val="000000"/>
                  </w:rPr>
                </w:rPrChange>
              </w:rPr>
            </w:pPr>
          </w:p>
        </w:tc>
        <w:tc>
          <w:tcPr>
            <w:tcW w:w="0" w:type="dxa"/>
            <w:noWrap/>
            <w:vAlign w:val="center"/>
            <w:hideMark/>
            <w:tcPrChange w:id="4607" w:author="Fan, Qi" w:date="2024-09-06T15:43:00Z">
              <w:tcPr>
                <w:tcW w:w="703" w:type="dxa"/>
                <w:noWrap/>
                <w:hideMark/>
              </w:tcPr>
            </w:tcPrChange>
          </w:tcPr>
          <w:p w14:paraId="738F16C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08" w:author="Fan, Qi" w:date="2024-09-06T15:40:00Z"/>
                <w:rFonts w:ascii="Calibri" w:eastAsia="Times New Roman" w:hAnsi="Calibri" w:cs="Calibri"/>
                <w:color w:val="000000"/>
                <w:sz w:val="18"/>
                <w:szCs w:val="18"/>
                <w:rPrChange w:id="4609" w:author="Fan, Qi" w:date="2024-09-06T15:40:00Z">
                  <w:rPr>
                    <w:ins w:id="4610" w:author="Fan, Qi" w:date="2024-09-06T15:40:00Z"/>
                    <w:rFonts w:ascii="Calibri" w:eastAsia="Times New Roman" w:hAnsi="Calibri" w:cs="Calibri"/>
                    <w:color w:val="000000"/>
                  </w:rPr>
                </w:rPrChange>
              </w:rPr>
              <w:pPrChange w:id="4611" w:author="Fan, Qi" w:date="2024-09-06T15:43:00Z">
                <w:pPr>
                  <w:cnfStyle w:val="000000100000" w:firstRow="0" w:lastRow="0" w:firstColumn="0" w:lastColumn="0" w:oddVBand="0" w:evenVBand="0" w:oddHBand="1" w:evenHBand="0" w:firstRowFirstColumn="0" w:firstRowLastColumn="0" w:lastRowFirstColumn="0" w:lastRowLastColumn="0"/>
                </w:pPr>
              </w:pPrChange>
            </w:pPr>
            <w:ins w:id="4612" w:author="Fan, Qi" w:date="2024-09-06T15:40:00Z">
              <w:r w:rsidRPr="00B278F3">
                <w:rPr>
                  <w:rFonts w:ascii="Calibri" w:eastAsia="Times New Roman" w:hAnsi="Calibri" w:cs="Calibri"/>
                  <w:color w:val="000000"/>
                  <w:sz w:val="18"/>
                  <w:szCs w:val="18"/>
                  <w:rPrChange w:id="4613" w:author="Fan, Qi" w:date="2024-09-06T15:40:00Z">
                    <w:rPr>
                      <w:rFonts w:ascii="Calibri" w:eastAsia="Times New Roman" w:hAnsi="Calibri" w:cs="Calibri"/>
                      <w:color w:val="000000"/>
                    </w:rPr>
                  </w:rPrChange>
                </w:rPr>
                <w:t>O</w:t>
              </w:r>
            </w:ins>
          </w:p>
        </w:tc>
        <w:tc>
          <w:tcPr>
            <w:tcW w:w="0" w:type="dxa"/>
            <w:noWrap/>
            <w:vAlign w:val="center"/>
            <w:hideMark/>
            <w:tcPrChange w:id="4614" w:author="Fan, Qi" w:date="2024-09-06T15:43:00Z">
              <w:tcPr>
                <w:tcW w:w="595" w:type="dxa"/>
                <w:noWrap/>
                <w:hideMark/>
              </w:tcPr>
            </w:tcPrChange>
          </w:tcPr>
          <w:p w14:paraId="536959B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15" w:author="Fan, Qi" w:date="2024-09-06T15:40:00Z"/>
                <w:rFonts w:ascii="Calibri" w:eastAsia="Times New Roman" w:hAnsi="Calibri" w:cs="Calibri"/>
                <w:color w:val="000000"/>
                <w:sz w:val="18"/>
                <w:szCs w:val="18"/>
                <w:rPrChange w:id="4616" w:author="Fan, Qi" w:date="2024-09-06T15:40:00Z">
                  <w:rPr>
                    <w:ins w:id="4617" w:author="Fan, Qi" w:date="2024-09-06T15:40:00Z"/>
                    <w:rFonts w:ascii="Calibri" w:eastAsia="Times New Roman" w:hAnsi="Calibri" w:cs="Calibri"/>
                    <w:color w:val="000000"/>
                  </w:rPr>
                </w:rPrChange>
              </w:rPr>
              <w:pPrChange w:id="4618"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619" w:author="Fan, Qi" w:date="2024-09-06T15:40:00Z">
              <w:r w:rsidRPr="00B278F3">
                <w:rPr>
                  <w:rFonts w:ascii="Calibri" w:eastAsia="Times New Roman" w:hAnsi="Calibri" w:cs="Calibri"/>
                  <w:color w:val="000000"/>
                  <w:sz w:val="18"/>
                  <w:szCs w:val="18"/>
                  <w:rPrChange w:id="4620" w:author="Fan, Qi" w:date="2024-09-06T15:40:00Z">
                    <w:rPr>
                      <w:rFonts w:ascii="Calibri" w:eastAsia="Times New Roman" w:hAnsi="Calibri" w:cs="Calibri"/>
                      <w:color w:val="000000"/>
                    </w:rPr>
                  </w:rPrChange>
                </w:rPr>
                <w:t>45.7</w:t>
              </w:r>
            </w:ins>
          </w:p>
        </w:tc>
        <w:tc>
          <w:tcPr>
            <w:tcW w:w="0" w:type="dxa"/>
            <w:noWrap/>
            <w:vAlign w:val="center"/>
            <w:hideMark/>
            <w:tcPrChange w:id="4621" w:author="Fan, Qi" w:date="2024-09-06T15:43:00Z">
              <w:tcPr>
                <w:tcW w:w="614" w:type="dxa"/>
                <w:noWrap/>
                <w:hideMark/>
              </w:tcPr>
            </w:tcPrChange>
          </w:tcPr>
          <w:p w14:paraId="0BA456F2"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22" w:author="Fan, Qi" w:date="2024-09-06T15:40:00Z"/>
                <w:rFonts w:ascii="Calibri" w:eastAsia="Times New Roman" w:hAnsi="Calibri" w:cs="Calibri"/>
                <w:color w:val="000000"/>
                <w:sz w:val="18"/>
                <w:szCs w:val="18"/>
                <w:rPrChange w:id="4623" w:author="Fan, Qi" w:date="2024-09-06T15:40:00Z">
                  <w:rPr>
                    <w:ins w:id="4624" w:author="Fan, Qi" w:date="2024-09-06T15:40:00Z"/>
                    <w:rFonts w:ascii="Calibri" w:eastAsia="Times New Roman" w:hAnsi="Calibri" w:cs="Calibri"/>
                    <w:color w:val="000000"/>
                  </w:rPr>
                </w:rPrChange>
              </w:rPr>
              <w:pPrChange w:id="462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626" w:author="Fan, Qi" w:date="2024-09-06T15:40:00Z">
              <w:r w:rsidRPr="00B278F3">
                <w:rPr>
                  <w:rFonts w:ascii="Calibri" w:eastAsia="Times New Roman" w:hAnsi="Calibri" w:cs="Calibri"/>
                  <w:color w:val="000000"/>
                  <w:sz w:val="18"/>
                  <w:szCs w:val="18"/>
                  <w:rPrChange w:id="4627" w:author="Fan, Qi" w:date="2024-09-06T15:40:00Z">
                    <w:rPr>
                      <w:rFonts w:ascii="Calibri" w:eastAsia="Times New Roman" w:hAnsi="Calibri" w:cs="Calibri"/>
                      <w:color w:val="000000"/>
                    </w:rPr>
                  </w:rPrChange>
                </w:rPr>
                <w:t>51.98</w:t>
              </w:r>
            </w:ins>
          </w:p>
        </w:tc>
        <w:tc>
          <w:tcPr>
            <w:tcW w:w="0" w:type="dxa"/>
            <w:noWrap/>
            <w:vAlign w:val="center"/>
            <w:hideMark/>
            <w:tcPrChange w:id="4628" w:author="Fan, Qi" w:date="2024-09-06T15:43:00Z">
              <w:tcPr>
                <w:tcW w:w="930" w:type="dxa"/>
                <w:noWrap/>
                <w:hideMark/>
              </w:tcPr>
            </w:tcPrChange>
          </w:tcPr>
          <w:p w14:paraId="3AA826A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29" w:author="Fan, Qi" w:date="2024-09-06T15:40:00Z"/>
                <w:rFonts w:ascii="Calibri" w:eastAsia="Times New Roman" w:hAnsi="Calibri" w:cs="Calibri"/>
                <w:color w:val="000000"/>
                <w:sz w:val="18"/>
                <w:szCs w:val="18"/>
                <w:rPrChange w:id="4630" w:author="Fan, Qi" w:date="2024-09-06T15:40:00Z">
                  <w:rPr>
                    <w:ins w:id="4631" w:author="Fan, Qi" w:date="2024-09-06T15:40:00Z"/>
                    <w:rFonts w:ascii="Calibri" w:eastAsia="Times New Roman" w:hAnsi="Calibri" w:cs="Calibri"/>
                    <w:color w:val="000000"/>
                  </w:rPr>
                </w:rPrChange>
              </w:rPr>
              <w:pPrChange w:id="463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633" w:author="Fan, Qi" w:date="2024-09-06T15:40:00Z">
              <w:r w:rsidRPr="00B278F3">
                <w:rPr>
                  <w:rFonts w:ascii="Calibri" w:eastAsia="Times New Roman" w:hAnsi="Calibri" w:cs="Calibri"/>
                  <w:color w:val="000000"/>
                  <w:sz w:val="18"/>
                  <w:szCs w:val="18"/>
                  <w:rPrChange w:id="4634" w:author="Fan, Qi" w:date="2024-09-06T15:40:00Z">
                    <w:rPr>
                      <w:rFonts w:ascii="Calibri" w:eastAsia="Times New Roman" w:hAnsi="Calibri" w:cs="Calibri"/>
                      <w:color w:val="000000"/>
                    </w:rPr>
                  </w:rPrChange>
                </w:rPr>
                <w:t>6.42</w:t>
              </w:r>
            </w:ins>
          </w:p>
        </w:tc>
        <w:tc>
          <w:tcPr>
            <w:tcW w:w="0" w:type="dxa"/>
            <w:noWrap/>
            <w:vAlign w:val="center"/>
            <w:hideMark/>
            <w:tcPrChange w:id="4635" w:author="Fan, Qi" w:date="2024-09-06T15:43:00Z">
              <w:tcPr>
                <w:tcW w:w="881" w:type="dxa"/>
                <w:gridSpan w:val="2"/>
                <w:noWrap/>
                <w:hideMark/>
              </w:tcPr>
            </w:tcPrChange>
          </w:tcPr>
          <w:p w14:paraId="5FDEC87A"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36" w:author="Fan, Qi" w:date="2024-09-06T15:40:00Z"/>
                <w:rFonts w:ascii="Calibri" w:eastAsia="Times New Roman" w:hAnsi="Calibri" w:cs="Calibri"/>
                <w:color w:val="000000"/>
                <w:sz w:val="18"/>
                <w:szCs w:val="18"/>
                <w:rPrChange w:id="4637" w:author="Fan, Qi" w:date="2024-09-06T15:40:00Z">
                  <w:rPr>
                    <w:ins w:id="4638" w:author="Fan, Qi" w:date="2024-09-06T15:40:00Z"/>
                    <w:rFonts w:ascii="Calibri" w:eastAsia="Times New Roman" w:hAnsi="Calibri" w:cs="Calibri"/>
                    <w:color w:val="000000"/>
                  </w:rPr>
                </w:rPrChange>
              </w:rPr>
              <w:pPrChange w:id="463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640" w:author="Fan, Qi" w:date="2024-09-06T15:40:00Z">
              <w:r w:rsidRPr="00B278F3">
                <w:rPr>
                  <w:rFonts w:ascii="Calibri" w:eastAsia="Times New Roman" w:hAnsi="Calibri" w:cs="Calibri"/>
                  <w:color w:val="000000"/>
                  <w:sz w:val="18"/>
                  <w:szCs w:val="18"/>
                  <w:rPrChange w:id="4641" w:author="Fan, Qi" w:date="2024-09-06T15:40:00Z">
                    <w:rPr>
                      <w:rFonts w:ascii="Calibri" w:eastAsia="Times New Roman" w:hAnsi="Calibri" w:cs="Calibri"/>
                      <w:color w:val="000000"/>
                    </w:rPr>
                  </w:rPrChange>
                </w:rPr>
                <w:t>12.78</w:t>
              </w:r>
            </w:ins>
          </w:p>
        </w:tc>
        <w:tc>
          <w:tcPr>
            <w:tcW w:w="0" w:type="dxa"/>
            <w:vMerge/>
            <w:vAlign w:val="center"/>
            <w:hideMark/>
            <w:tcPrChange w:id="4642" w:author="Fan, Qi" w:date="2024-09-06T15:43:00Z">
              <w:tcPr>
                <w:tcW w:w="553" w:type="dxa"/>
                <w:vMerge/>
                <w:hideMark/>
              </w:tcPr>
            </w:tcPrChange>
          </w:tcPr>
          <w:p w14:paraId="00BDCFEF"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43" w:author="Fan, Qi" w:date="2024-09-06T15:40:00Z"/>
                <w:rFonts w:ascii="Calibri" w:eastAsia="Times New Roman" w:hAnsi="Calibri" w:cs="Calibri"/>
                <w:color w:val="000000"/>
                <w:sz w:val="18"/>
                <w:szCs w:val="18"/>
                <w:rPrChange w:id="4644" w:author="Fan, Qi" w:date="2024-09-06T15:40:00Z">
                  <w:rPr>
                    <w:ins w:id="4645" w:author="Fan, Qi" w:date="2024-09-06T15:40:00Z"/>
                    <w:rFonts w:ascii="Calibri" w:eastAsia="Times New Roman" w:hAnsi="Calibri" w:cs="Calibri"/>
                    <w:color w:val="000000"/>
                  </w:rPr>
                </w:rPrChange>
              </w:rPr>
              <w:pPrChange w:id="4646"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4647" w:author="Fan, Qi" w:date="2024-09-06T15:43:00Z">
              <w:tcPr>
                <w:tcW w:w="554" w:type="dxa"/>
                <w:vMerge/>
                <w:hideMark/>
              </w:tcPr>
            </w:tcPrChange>
          </w:tcPr>
          <w:p w14:paraId="0CDEAE9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48" w:author="Fan, Qi" w:date="2024-09-06T15:40:00Z"/>
                <w:rFonts w:ascii="Calibri" w:eastAsia="Times New Roman" w:hAnsi="Calibri" w:cs="Calibri"/>
                <w:color w:val="000000"/>
                <w:sz w:val="18"/>
                <w:szCs w:val="18"/>
                <w:rPrChange w:id="4649" w:author="Fan, Qi" w:date="2024-09-06T15:40:00Z">
                  <w:rPr>
                    <w:ins w:id="4650" w:author="Fan, Qi" w:date="2024-09-06T15:40:00Z"/>
                    <w:rFonts w:ascii="Calibri" w:eastAsia="Times New Roman" w:hAnsi="Calibri" w:cs="Calibri"/>
                    <w:color w:val="000000"/>
                  </w:rPr>
                </w:rPrChange>
              </w:rPr>
              <w:pPrChange w:id="4651"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4652" w:author="Fan, Qi" w:date="2024-09-06T15:43:00Z">
              <w:tcPr>
                <w:tcW w:w="703" w:type="dxa"/>
                <w:noWrap/>
                <w:hideMark/>
              </w:tcPr>
            </w:tcPrChange>
          </w:tcPr>
          <w:p w14:paraId="55DD65A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53" w:author="Fan, Qi" w:date="2024-09-06T15:40:00Z"/>
                <w:rFonts w:ascii="Calibri" w:eastAsia="Times New Roman" w:hAnsi="Calibri" w:cs="Calibri"/>
                <w:color w:val="000000"/>
                <w:sz w:val="18"/>
                <w:szCs w:val="18"/>
                <w:rPrChange w:id="4654" w:author="Fan, Qi" w:date="2024-09-06T15:40:00Z">
                  <w:rPr>
                    <w:ins w:id="4655" w:author="Fan, Qi" w:date="2024-09-06T15:40:00Z"/>
                    <w:rFonts w:ascii="Calibri" w:eastAsia="Times New Roman" w:hAnsi="Calibri" w:cs="Calibri"/>
                    <w:color w:val="000000"/>
                  </w:rPr>
                </w:rPrChange>
              </w:rPr>
              <w:pPrChange w:id="4656" w:author="Fan, Qi" w:date="2024-09-06T15:43:00Z">
                <w:pPr>
                  <w:cnfStyle w:val="000000100000" w:firstRow="0" w:lastRow="0" w:firstColumn="0" w:lastColumn="0" w:oddVBand="0" w:evenVBand="0" w:oddHBand="1" w:evenHBand="0" w:firstRowFirstColumn="0" w:firstRowLastColumn="0" w:lastRowFirstColumn="0" w:lastRowLastColumn="0"/>
                </w:pPr>
              </w:pPrChange>
            </w:pPr>
            <w:ins w:id="4657" w:author="Fan, Qi" w:date="2024-09-06T15:40:00Z">
              <w:r w:rsidRPr="00B278F3">
                <w:rPr>
                  <w:rFonts w:ascii="Calibri" w:eastAsia="Times New Roman" w:hAnsi="Calibri" w:cs="Calibri"/>
                  <w:color w:val="000000"/>
                  <w:sz w:val="18"/>
                  <w:szCs w:val="18"/>
                  <w:rPrChange w:id="4658" w:author="Fan, Qi" w:date="2024-09-06T15:40:00Z">
                    <w:rPr>
                      <w:rFonts w:ascii="Calibri" w:eastAsia="Times New Roman" w:hAnsi="Calibri" w:cs="Calibri"/>
                      <w:color w:val="000000"/>
                    </w:rPr>
                  </w:rPrChange>
                </w:rPr>
                <w:t>O</w:t>
              </w:r>
            </w:ins>
          </w:p>
        </w:tc>
        <w:tc>
          <w:tcPr>
            <w:tcW w:w="0" w:type="dxa"/>
            <w:noWrap/>
            <w:vAlign w:val="center"/>
            <w:hideMark/>
            <w:tcPrChange w:id="4659" w:author="Fan, Qi" w:date="2024-09-06T15:43:00Z">
              <w:tcPr>
                <w:tcW w:w="558" w:type="dxa"/>
                <w:noWrap/>
                <w:hideMark/>
              </w:tcPr>
            </w:tcPrChange>
          </w:tcPr>
          <w:p w14:paraId="2991618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60" w:author="Fan, Qi" w:date="2024-09-06T15:40:00Z"/>
                <w:rFonts w:ascii="Calibri" w:eastAsia="Times New Roman" w:hAnsi="Calibri" w:cs="Calibri"/>
                <w:color w:val="000000"/>
                <w:sz w:val="18"/>
                <w:szCs w:val="18"/>
                <w:rPrChange w:id="4661" w:author="Fan, Qi" w:date="2024-09-06T15:40:00Z">
                  <w:rPr>
                    <w:ins w:id="4662" w:author="Fan, Qi" w:date="2024-09-06T15:40:00Z"/>
                    <w:rFonts w:ascii="Calibri" w:eastAsia="Times New Roman" w:hAnsi="Calibri" w:cs="Calibri"/>
                    <w:color w:val="000000"/>
                  </w:rPr>
                </w:rPrChange>
              </w:rPr>
              <w:pPrChange w:id="466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664" w:author="Fan, Qi" w:date="2024-09-06T15:40:00Z">
              <w:r w:rsidRPr="00B278F3">
                <w:rPr>
                  <w:rFonts w:ascii="Calibri" w:eastAsia="Times New Roman" w:hAnsi="Calibri" w:cs="Calibri"/>
                  <w:color w:val="000000"/>
                  <w:sz w:val="18"/>
                  <w:szCs w:val="18"/>
                  <w:rPrChange w:id="4665" w:author="Fan, Qi" w:date="2024-09-06T15:40:00Z">
                    <w:rPr>
                      <w:rFonts w:ascii="Calibri" w:eastAsia="Times New Roman" w:hAnsi="Calibri" w:cs="Calibri"/>
                      <w:color w:val="000000"/>
                    </w:rPr>
                  </w:rPrChange>
                </w:rPr>
                <w:t>42.22</w:t>
              </w:r>
            </w:ins>
          </w:p>
        </w:tc>
        <w:tc>
          <w:tcPr>
            <w:tcW w:w="0" w:type="dxa"/>
            <w:noWrap/>
            <w:vAlign w:val="center"/>
            <w:hideMark/>
            <w:tcPrChange w:id="4666" w:author="Fan, Qi" w:date="2024-09-06T15:43:00Z">
              <w:tcPr>
                <w:tcW w:w="576" w:type="dxa"/>
                <w:noWrap/>
                <w:hideMark/>
              </w:tcPr>
            </w:tcPrChange>
          </w:tcPr>
          <w:p w14:paraId="4956DCC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67" w:author="Fan, Qi" w:date="2024-09-06T15:40:00Z"/>
                <w:rFonts w:ascii="Calibri" w:eastAsia="Times New Roman" w:hAnsi="Calibri" w:cs="Calibri"/>
                <w:color w:val="000000"/>
                <w:sz w:val="18"/>
                <w:szCs w:val="18"/>
                <w:rPrChange w:id="4668" w:author="Fan, Qi" w:date="2024-09-06T15:40:00Z">
                  <w:rPr>
                    <w:ins w:id="4669" w:author="Fan, Qi" w:date="2024-09-06T15:40:00Z"/>
                    <w:rFonts w:ascii="Calibri" w:eastAsia="Times New Roman" w:hAnsi="Calibri" w:cs="Calibri"/>
                    <w:color w:val="000000"/>
                  </w:rPr>
                </w:rPrChange>
              </w:rPr>
              <w:pPrChange w:id="467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671" w:author="Fan, Qi" w:date="2024-09-06T15:40:00Z">
              <w:r w:rsidRPr="00B278F3">
                <w:rPr>
                  <w:rFonts w:ascii="Calibri" w:eastAsia="Times New Roman" w:hAnsi="Calibri" w:cs="Calibri"/>
                  <w:color w:val="000000"/>
                  <w:sz w:val="18"/>
                  <w:szCs w:val="18"/>
                  <w:rPrChange w:id="4672" w:author="Fan, Qi" w:date="2024-09-06T15:40:00Z">
                    <w:rPr>
                      <w:rFonts w:ascii="Calibri" w:eastAsia="Times New Roman" w:hAnsi="Calibri" w:cs="Calibri"/>
                      <w:color w:val="000000"/>
                    </w:rPr>
                  </w:rPrChange>
                </w:rPr>
                <w:t>48.11</w:t>
              </w:r>
            </w:ins>
          </w:p>
        </w:tc>
        <w:tc>
          <w:tcPr>
            <w:tcW w:w="0" w:type="dxa"/>
            <w:noWrap/>
            <w:vAlign w:val="center"/>
            <w:hideMark/>
            <w:tcPrChange w:id="4673" w:author="Fan, Qi" w:date="2024-09-06T15:43:00Z">
              <w:tcPr>
                <w:tcW w:w="871" w:type="dxa"/>
                <w:noWrap/>
                <w:hideMark/>
              </w:tcPr>
            </w:tcPrChange>
          </w:tcPr>
          <w:p w14:paraId="246046E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74" w:author="Fan, Qi" w:date="2024-09-06T15:40:00Z"/>
                <w:rFonts w:ascii="Calibri" w:eastAsia="Times New Roman" w:hAnsi="Calibri" w:cs="Calibri"/>
                <w:color w:val="000000"/>
                <w:sz w:val="18"/>
                <w:szCs w:val="18"/>
                <w:rPrChange w:id="4675" w:author="Fan, Qi" w:date="2024-09-06T15:40:00Z">
                  <w:rPr>
                    <w:ins w:id="4676" w:author="Fan, Qi" w:date="2024-09-06T15:40:00Z"/>
                    <w:rFonts w:ascii="Calibri" w:eastAsia="Times New Roman" w:hAnsi="Calibri" w:cs="Calibri"/>
                    <w:color w:val="000000"/>
                  </w:rPr>
                </w:rPrChange>
              </w:rPr>
              <w:pPrChange w:id="467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678" w:author="Fan, Qi" w:date="2024-09-06T15:40:00Z">
              <w:r w:rsidRPr="00B278F3">
                <w:rPr>
                  <w:rFonts w:ascii="Calibri" w:eastAsia="Times New Roman" w:hAnsi="Calibri" w:cs="Calibri"/>
                  <w:color w:val="000000"/>
                  <w:sz w:val="18"/>
                  <w:szCs w:val="18"/>
                  <w:rPrChange w:id="4679" w:author="Fan, Qi" w:date="2024-09-06T15:40:00Z">
                    <w:rPr>
                      <w:rFonts w:ascii="Calibri" w:eastAsia="Times New Roman" w:hAnsi="Calibri" w:cs="Calibri"/>
                      <w:color w:val="000000"/>
                    </w:rPr>
                  </w:rPrChange>
                </w:rPr>
                <w:t>5.83</w:t>
              </w:r>
            </w:ins>
          </w:p>
        </w:tc>
        <w:tc>
          <w:tcPr>
            <w:tcW w:w="0" w:type="dxa"/>
            <w:noWrap/>
            <w:vAlign w:val="center"/>
            <w:hideMark/>
            <w:tcPrChange w:id="4680" w:author="Fan, Qi" w:date="2024-09-06T15:43:00Z">
              <w:tcPr>
                <w:tcW w:w="826" w:type="dxa"/>
                <w:gridSpan w:val="2"/>
                <w:noWrap/>
                <w:hideMark/>
              </w:tcPr>
            </w:tcPrChange>
          </w:tcPr>
          <w:p w14:paraId="1C8D2E3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681" w:author="Fan, Qi" w:date="2024-09-06T15:40:00Z"/>
                <w:rFonts w:ascii="Calibri" w:eastAsia="Times New Roman" w:hAnsi="Calibri" w:cs="Calibri"/>
                <w:color w:val="000000"/>
                <w:sz w:val="18"/>
                <w:szCs w:val="18"/>
                <w:rPrChange w:id="4682" w:author="Fan, Qi" w:date="2024-09-06T15:40:00Z">
                  <w:rPr>
                    <w:ins w:id="4683" w:author="Fan, Qi" w:date="2024-09-06T15:40:00Z"/>
                    <w:rFonts w:ascii="Calibri" w:eastAsia="Times New Roman" w:hAnsi="Calibri" w:cs="Calibri"/>
                    <w:color w:val="000000"/>
                  </w:rPr>
                </w:rPrChange>
              </w:rPr>
              <w:pPrChange w:id="468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685" w:author="Fan, Qi" w:date="2024-09-06T15:40:00Z">
              <w:r w:rsidRPr="00B278F3">
                <w:rPr>
                  <w:rFonts w:ascii="Calibri" w:eastAsia="Times New Roman" w:hAnsi="Calibri" w:cs="Calibri"/>
                  <w:color w:val="000000"/>
                  <w:sz w:val="18"/>
                  <w:szCs w:val="18"/>
                  <w:rPrChange w:id="4686" w:author="Fan, Qi" w:date="2024-09-06T15:40:00Z">
                    <w:rPr>
                      <w:rFonts w:ascii="Calibri" w:eastAsia="Times New Roman" w:hAnsi="Calibri" w:cs="Calibri"/>
                      <w:color w:val="000000"/>
                    </w:rPr>
                  </w:rPrChange>
                </w:rPr>
                <w:t>12.98</w:t>
              </w:r>
            </w:ins>
          </w:p>
        </w:tc>
      </w:tr>
      <w:tr w:rsidR="00B278F3" w:rsidRPr="00B278F3" w14:paraId="73F2BD85" w14:textId="77777777" w:rsidTr="00B278F3">
        <w:tblPrEx>
          <w:tblPrExChange w:id="4687" w:author="Fan, Qi" w:date="2024-09-06T15:43:00Z">
            <w:tblPrEx>
              <w:tblCellMar>
                <w:left w:w="108" w:type="dxa"/>
                <w:right w:w="108" w:type="dxa"/>
              </w:tblCellMar>
            </w:tblPrEx>
          </w:tblPrExChange>
        </w:tblPrEx>
        <w:trPr>
          <w:trHeight w:val="242"/>
          <w:jc w:val="center"/>
          <w:ins w:id="4688" w:author="Fan, Qi" w:date="2024-09-06T15:40:00Z"/>
          <w:trPrChange w:id="4689"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4690" w:author="Fan, Qi" w:date="2024-09-06T15:43:00Z">
              <w:tcPr>
                <w:tcW w:w="552" w:type="dxa"/>
                <w:vMerge/>
                <w:hideMark/>
              </w:tcPr>
            </w:tcPrChange>
          </w:tcPr>
          <w:p w14:paraId="07CD2878" w14:textId="77777777" w:rsidR="00B278F3" w:rsidRPr="00B278F3" w:rsidRDefault="00B278F3" w:rsidP="00B278F3">
            <w:pPr>
              <w:rPr>
                <w:ins w:id="4691" w:author="Fan, Qi" w:date="2024-09-06T15:40:00Z"/>
                <w:rFonts w:ascii="Calibri" w:eastAsia="Times New Roman" w:hAnsi="Calibri" w:cs="Calibri"/>
                <w:color w:val="000000"/>
                <w:sz w:val="18"/>
                <w:szCs w:val="18"/>
                <w:rPrChange w:id="4692" w:author="Fan, Qi" w:date="2024-09-06T15:40:00Z">
                  <w:rPr>
                    <w:ins w:id="4693" w:author="Fan, Qi" w:date="2024-09-06T15:40:00Z"/>
                    <w:rFonts w:ascii="Calibri" w:eastAsia="Times New Roman" w:hAnsi="Calibri" w:cs="Calibri"/>
                    <w:color w:val="000000"/>
                  </w:rPr>
                </w:rPrChange>
              </w:rPr>
            </w:pPr>
          </w:p>
        </w:tc>
        <w:tc>
          <w:tcPr>
            <w:tcW w:w="0" w:type="dxa"/>
            <w:vMerge/>
            <w:vAlign w:val="center"/>
            <w:hideMark/>
            <w:tcPrChange w:id="4694" w:author="Fan, Qi" w:date="2024-09-06T15:43:00Z">
              <w:tcPr>
                <w:tcW w:w="554" w:type="dxa"/>
                <w:vMerge/>
                <w:hideMark/>
              </w:tcPr>
            </w:tcPrChange>
          </w:tcPr>
          <w:p w14:paraId="64963C76"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4695" w:author="Fan, Qi" w:date="2024-09-06T15:40:00Z"/>
                <w:rFonts w:ascii="Calibri" w:eastAsia="Times New Roman" w:hAnsi="Calibri" w:cs="Calibri"/>
                <w:color w:val="000000"/>
                <w:sz w:val="18"/>
                <w:szCs w:val="18"/>
                <w:rPrChange w:id="4696" w:author="Fan, Qi" w:date="2024-09-06T15:40:00Z">
                  <w:rPr>
                    <w:ins w:id="4697" w:author="Fan, Qi" w:date="2024-09-06T15:40:00Z"/>
                    <w:rFonts w:ascii="Calibri" w:eastAsia="Times New Roman" w:hAnsi="Calibri" w:cs="Calibri"/>
                    <w:color w:val="000000"/>
                  </w:rPr>
                </w:rPrChange>
              </w:rPr>
            </w:pPr>
          </w:p>
        </w:tc>
        <w:tc>
          <w:tcPr>
            <w:tcW w:w="0" w:type="dxa"/>
            <w:noWrap/>
            <w:vAlign w:val="center"/>
            <w:hideMark/>
            <w:tcPrChange w:id="4698" w:author="Fan, Qi" w:date="2024-09-06T15:43:00Z">
              <w:tcPr>
                <w:tcW w:w="703" w:type="dxa"/>
                <w:noWrap/>
                <w:hideMark/>
              </w:tcPr>
            </w:tcPrChange>
          </w:tcPr>
          <w:p w14:paraId="729A75E6"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699" w:author="Fan, Qi" w:date="2024-09-06T15:40:00Z"/>
                <w:rFonts w:ascii="Calibri" w:eastAsia="Times New Roman" w:hAnsi="Calibri" w:cs="Calibri"/>
                <w:color w:val="000000"/>
                <w:sz w:val="18"/>
                <w:szCs w:val="18"/>
                <w:rPrChange w:id="4700" w:author="Fan, Qi" w:date="2024-09-06T15:40:00Z">
                  <w:rPr>
                    <w:ins w:id="4701" w:author="Fan, Qi" w:date="2024-09-06T15:40:00Z"/>
                    <w:rFonts w:ascii="Calibri" w:eastAsia="Times New Roman" w:hAnsi="Calibri" w:cs="Calibri"/>
                    <w:color w:val="000000"/>
                  </w:rPr>
                </w:rPrChange>
              </w:rPr>
              <w:pPrChange w:id="4702" w:author="Fan, Qi" w:date="2024-09-06T15:43:00Z">
                <w:pPr>
                  <w:cnfStyle w:val="000000000000" w:firstRow="0" w:lastRow="0" w:firstColumn="0" w:lastColumn="0" w:oddVBand="0" w:evenVBand="0" w:oddHBand="0" w:evenHBand="0" w:firstRowFirstColumn="0" w:firstRowLastColumn="0" w:lastRowFirstColumn="0" w:lastRowLastColumn="0"/>
                </w:pPr>
              </w:pPrChange>
            </w:pPr>
            <w:ins w:id="4703" w:author="Fan, Qi" w:date="2024-09-06T15:40:00Z">
              <w:r w:rsidRPr="00B278F3">
                <w:rPr>
                  <w:rFonts w:ascii="Calibri" w:eastAsia="Times New Roman" w:hAnsi="Calibri" w:cs="Calibri"/>
                  <w:color w:val="000000"/>
                  <w:sz w:val="18"/>
                  <w:szCs w:val="18"/>
                  <w:rPrChange w:id="4704" w:author="Fan, Qi" w:date="2024-09-06T15:40:00Z">
                    <w:rPr>
                      <w:rFonts w:ascii="Calibri" w:eastAsia="Times New Roman" w:hAnsi="Calibri" w:cs="Calibri"/>
                      <w:color w:val="000000"/>
                    </w:rPr>
                  </w:rPrChange>
                </w:rPr>
                <w:t>Na</w:t>
              </w:r>
            </w:ins>
          </w:p>
        </w:tc>
        <w:tc>
          <w:tcPr>
            <w:tcW w:w="0" w:type="dxa"/>
            <w:noWrap/>
            <w:vAlign w:val="center"/>
            <w:hideMark/>
            <w:tcPrChange w:id="4705" w:author="Fan, Qi" w:date="2024-09-06T15:43:00Z">
              <w:tcPr>
                <w:tcW w:w="595" w:type="dxa"/>
                <w:noWrap/>
                <w:hideMark/>
              </w:tcPr>
            </w:tcPrChange>
          </w:tcPr>
          <w:p w14:paraId="2AA9DC2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06" w:author="Fan, Qi" w:date="2024-09-06T15:40:00Z"/>
                <w:rFonts w:ascii="Calibri" w:eastAsia="Times New Roman" w:hAnsi="Calibri" w:cs="Calibri"/>
                <w:color w:val="000000"/>
                <w:sz w:val="18"/>
                <w:szCs w:val="18"/>
                <w:rPrChange w:id="4707" w:author="Fan, Qi" w:date="2024-09-06T15:40:00Z">
                  <w:rPr>
                    <w:ins w:id="4708" w:author="Fan, Qi" w:date="2024-09-06T15:40:00Z"/>
                    <w:rFonts w:ascii="Calibri" w:eastAsia="Times New Roman" w:hAnsi="Calibri" w:cs="Calibri"/>
                    <w:color w:val="000000"/>
                  </w:rPr>
                </w:rPrChange>
              </w:rPr>
              <w:pPrChange w:id="470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710" w:author="Fan, Qi" w:date="2024-09-06T15:40:00Z">
              <w:r w:rsidRPr="00B278F3">
                <w:rPr>
                  <w:rFonts w:ascii="Calibri" w:eastAsia="Times New Roman" w:hAnsi="Calibri" w:cs="Calibri"/>
                  <w:color w:val="000000"/>
                  <w:sz w:val="18"/>
                  <w:szCs w:val="18"/>
                  <w:rPrChange w:id="4711" w:author="Fan, Qi" w:date="2024-09-06T15:40:00Z">
                    <w:rPr>
                      <w:rFonts w:ascii="Calibri" w:eastAsia="Times New Roman" w:hAnsi="Calibri" w:cs="Calibri"/>
                      <w:color w:val="000000"/>
                    </w:rPr>
                  </w:rPrChange>
                </w:rPr>
                <w:t>0.18</w:t>
              </w:r>
            </w:ins>
          </w:p>
        </w:tc>
        <w:tc>
          <w:tcPr>
            <w:tcW w:w="0" w:type="dxa"/>
            <w:noWrap/>
            <w:vAlign w:val="center"/>
            <w:hideMark/>
            <w:tcPrChange w:id="4712" w:author="Fan, Qi" w:date="2024-09-06T15:43:00Z">
              <w:tcPr>
                <w:tcW w:w="614" w:type="dxa"/>
                <w:noWrap/>
                <w:hideMark/>
              </w:tcPr>
            </w:tcPrChange>
          </w:tcPr>
          <w:p w14:paraId="516EEDA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13" w:author="Fan, Qi" w:date="2024-09-06T15:40:00Z"/>
                <w:rFonts w:ascii="Calibri" w:eastAsia="Times New Roman" w:hAnsi="Calibri" w:cs="Calibri"/>
                <w:color w:val="000000"/>
                <w:sz w:val="18"/>
                <w:szCs w:val="18"/>
                <w:rPrChange w:id="4714" w:author="Fan, Qi" w:date="2024-09-06T15:40:00Z">
                  <w:rPr>
                    <w:ins w:id="4715" w:author="Fan, Qi" w:date="2024-09-06T15:40:00Z"/>
                    <w:rFonts w:ascii="Calibri" w:eastAsia="Times New Roman" w:hAnsi="Calibri" w:cs="Calibri"/>
                    <w:color w:val="000000"/>
                  </w:rPr>
                </w:rPrChange>
              </w:rPr>
              <w:pPrChange w:id="471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717" w:author="Fan, Qi" w:date="2024-09-06T15:40:00Z">
              <w:r w:rsidRPr="00B278F3">
                <w:rPr>
                  <w:rFonts w:ascii="Calibri" w:eastAsia="Times New Roman" w:hAnsi="Calibri" w:cs="Calibri"/>
                  <w:color w:val="000000"/>
                  <w:sz w:val="18"/>
                  <w:szCs w:val="18"/>
                  <w:rPrChange w:id="4718" w:author="Fan, Qi" w:date="2024-09-06T15:40:00Z">
                    <w:rPr>
                      <w:rFonts w:ascii="Calibri" w:eastAsia="Times New Roman" w:hAnsi="Calibri" w:cs="Calibri"/>
                      <w:color w:val="000000"/>
                    </w:rPr>
                  </w:rPrChange>
                </w:rPr>
                <w:t>0.14</w:t>
              </w:r>
            </w:ins>
          </w:p>
        </w:tc>
        <w:tc>
          <w:tcPr>
            <w:tcW w:w="0" w:type="dxa"/>
            <w:noWrap/>
            <w:vAlign w:val="center"/>
            <w:hideMark/>
            <w:tcPrChange w:id="4719" w:author="Fan, Qi" w:date="2024-09-06T15:43:00Z">
              <w:tcPr>
                <w:tcW w:w="930" w:type="dxa"/>
                <w:noWrap/>
                <w:hideMark/>
              </w:tcPr>
            </w:tcPrChange>
          </w:tcPr>
          <w:p w14:paraId="279EF4D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20" w:author="Fan, Qi" w:date="2024-09-06T15:40:00Z"/>
                <w:rFonts w:ascii="Calibri" w:eastAsia="Times New Roman" w:hAnsi="Calibri" w:cs="Calibri"/>
                <w:color w:val="000000"/>
                <w:sz w:val="18"/>
                <w:szCs w:val="18"/>
                <w:rPrChange w:id="4721" w:author="Fan, Qi" w:date="2024-09-06T15:40:00Z">
                  <w:rPr>
                    <w:ins w:id="4722" w:author="Fan, Qi" w:date="2024-09-06T15:40:00Z"/>
                    <w:rFonts w:ascii="Calibri" w:eastAsia="Times New Roman" w:hAnsi="Calibri" w:cs="Calibri"/>
                    <w:color w:val="000000"/>
                  </w:rPr>
                </w:rPrChange>
              </w:rPr>
              <w:pPrChange w:id="472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724" w:author="Fan, Qi" w:date="2024-09-06T15:40:00Z">
              <w:r w:rsidRPr="00B278F3">
                <w:rPr>
                  <w:rFonts w:ascii="Calibri" w:eastAsia="Times New Roman" w:hAnsi="Calibri" w:cs="Calibri"/>
                  <w:color w:val="000000"/>
                  <w:sz w:val="18"/>
                  <w:szCs w:val="18"/>
                  <w:rPrChange w:id="4725" w:author="Fan, Qi" w:date="2024-09-06T15:40:00Z">
                    <w:rPr>
                      <w:rFonts w:ascii="Calibri" w:eastAsia="Times New Roman" w:hAnsi="Calibri" w:cs="Calibri"/>
                      <w:color w:val="000000"/>
                    </w:rPr>
                  </w:rPrChange>
                </w:rPr>
                <w:t>0.04</w:t>
              </w:r>
            </w:ins>
          </w:p>
        </w:tc>
        <w:tc>
          <w:tcPr>
            <w:tcW w:w="0" w:type="dxa"/>
            <w:noWrap/>
            <w:vAlign w:val="center"/>
            <w:hideMark/>
            <w:tcPrChange w:id="4726" w:author="Fan, Qi" w:date="2024-09-06T15:43:00Z">
              <w:tcPr>
                <w:tcW w:w="881" w:type="dxa"/>
                <w:gridSpan w:val="2"/>
                <w:noWrap/>
                <w:hideMark/>
              </w:tcPr>
            </w:tcPrChange>
          </w:tcPr>
          <w:p w14:paraId="182363D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27" w:author="Fan, Qi" w:date="2024-09-06T15:40:00Z"/>
                <w:rFonts w:ascii="Calibri" w:eastAsia="Times New Roman" w:hAnsi="Calibri" w:cs="Calibri"/>
                <w:color w:val="000000"/>
                <w:sz w:val="18"/>
                <w:szCs w:val="18"/>
                <w:rPrChange w:id="4728" w:author="Fan, Qi" w:date="2024-09-06T15:40:00Z">
                  <w:rPr>
                    <w:ins w:id="4729" w:author="Fan, Qi" w:date="2024-09-06T15:40:00Z"/>
                    <w:rFonts w:ascii="Calibri" w:eastAsia="Times New Roman" w:hAnsi="Calibri" w:cs="Calibri"/>
                    <w:color w:val="000000"/>
                  </w:rPr>
                </w:rPrChange>
              </w:rPr>
              <w:pPrChange w:id="473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731" w:author="Fan, Qi" w:date="2024-09-06T15:40:00Z">
              <w:r w:rsidRPr="00B278F3">
                <w:rPr>
                  <w:rFonts w:ascii="Calibri" w:eastAsia="Times New Roman" w:hAnsi="Calibri" w:cs="Calibri"/>
                  <w:color w:val="000000"/>
                  <w:sz w:val="18"/>
                  <w:szCs w:val="18"/>
                  <w:rPrChange w:id="4732" w:author="Fan, Qi" w:date="2024-09-06T15:40:00Z">
                    <w:rPr>
                      <w:rFonts w:ascii="Calibri" w:eastAsia="Times New Roman" w:hAnsi="Calibri" w:cs="Calibri"/>
                      <w:color w:val="000000"/>
                    </w:rPr>
                  </w:rPrChange>
                </w:rPr>
                <w:t>22.25</w:t>
              </w:r>
            </w:ins>
          </w:p>
        </w:tc>
        <w:tc>
          <w:tcPr>
            <w:tcW w:w="0" w:type="dxa"/>
            <w:vMerge/>
            <w:vAlign w:val="center"/>
            <w:hideMark/>
            <w:tcPrChange w:id="4733" w:author="Fan, Qi" w:date="2024-09-06T15:43:00Z">
              <w:tcPr>
                <w:tcW w:w="553" w:type="dxa"/>
                <w:vMerge/>
                <w:hideMark/>
              </w:tcPr>
            </w:tcPrChange>
          </w:tcPr>
          <w:p w14:paraId="20B9645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34" w:author="Fan, Qi" w:date="2024-09-06T15:40:00Z"/>
                <w:rFonts w:ascii="Calibri" w:eastAsia="Times New Roman" w:hAnsi="Calibri" w:cs="Calibri"/>
                <w:color w:val="000000"/>
                <w:sz w:val="18"/>
                <w:szCs w:val="18"/>
                <w:rPrChange w:id="4735" w:author="Fan, Qi" w:date="2024-09-06T15:40:00Z">
                  <w:rPr>
                    <w:ins w:id="4736" w:author="Fan, Qi" w:date="2024-09-06T15:40:00Z"/>
                    <w:rFonts w:ascii="Calibri" w:eastAsia="Times New Roman" w:hAnsi="Calibri" w:cs="Calibri"/>
                    <w:color w:val="000000"/>
                  </w:rPr>
                </w:rPrChange>
              </w:rPr>
              <w:pPrChange w:id="4737"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4738" w:author="Fan, Qi" w:date="2024-09-06T15:43:00Z">
              <w:tcPr>
                <w:tcW w:w="554" w:type="dxa"/>
                <w:vMerge/>
                <w:hideMark/>
              </w:tcPr>
            </w:tcPrChange>
          </w:tcPr>
          <w:p w14:paraId="034AB9B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39" w:author="Fan, Qi" w:date="2024-09-06T15:40:00Z"/>
                <w:rFonts w:ascii="Calibri" w:eastAsia="Times New Roman" w:hAnsi="Calibri" w:cs="Calibri"/>
                <w:color w:val="000000"/>
                <w:sz w:val="18"/>
                <w:szCs w:val="18"/>
                <w:rPrChange w:id="4740" w:author="Fan, Qi" w:date="2024-09-06T15:40:00Z">
                  <w:rPr>
                    <w:ins w:id="4741" w:author="Fan, Qi" w:date="2024-09-06T15:40:00Z"/>
                    <w:rFonts w:ascii="Calibri" w:eastAsia="Times New Roman" w:hAnsi="Calibri" w:cs="Calibri"/>
                    <w:color w:val="000000"/>
                  </w:rPr>
                </w:rPrChange>
              </w:rPr>
              <w:pPrChange w:id="4742"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4743" w:author="Fan, Qi" w:date="2024-09-06T15:43:00Z">
              <w:tcPr>
                <w:tcW w:w="703" w:type="dxa"/>
                <w:noWrap/>
                <w:hideMark/>
              </w:tcPr>
            </w:tcPrChange>
          </w:tcPr>
          <w:p w14:paraId="64C37B1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44" w:author="Fan, Qi" w:date="2024-09-06T15:40:00Z"/>
                <w:rFonts w:ascii="Calibri" w:eastAsia="Times New Roman" w:hAnsi="Calibri" w:cs="Calibri"/>
                <w:color w:val="000000"/>
                <w:sz w:val="18"/>
                <w:szCs w:val="18"/>
                <w:rPrChange w:id="4745" w:author="Fan, Qi" w:date="2024-09-06T15:40:00Z">
                  <w:rPr>
                    <w:ins w:id="4746" w:author="Fan, Qi" w:date="2024-09-06T15:40:00Z"/>
                    <w:rFonts w:ascii="Calibri" w:eastAsia="Times New Roman" w:hAnsi="Calibri" w:cs="Calibri"/>
                    <w:color w:val="000000"/>
                  </w:rPr>
                </w:rPrChange>
              </w:rPr>
              <w:pPrChange w:id="4747" w:author="Fan, Qi" w:date="2024-09-06T15:43:00Z">
                <w:pPr>
                  <w:cnfStyle w:val="000000000000" w:firstRow="0" w:lastRow="0" w:firstColumn="0" w:lastColumn="0" w:oddVBand="0" w:evenVBand="0" w:oddHBand="0" w:evenHBand="0" w:firstRowFirstColumn="0" w:firstRowLastColumn="0" w:lastRowFirstColumn="0" w:lastRowLastColumn="0"/>
                </w:pPr>
              </w:pPrChange>
            </w:pPr>
            <w:ins w:id="4748" w:author="Fan, Qi" w:date="2024-09-06T15:40:00Z">
              <w:r w:rsidRPr="00B278F3">
                <w:rPr>
                  <w:rFonts w:ascii="Calibri" w:eastAsia="Times New Roman" w:hAnsi="Calibri" w:cs="Calibri"/>
                  <w:color w:val="000000"/>
                  <w:sz w:val="18"/>
                  <w:szCs w:val="18"/>
                  <w:rPrChange w:id="4749" w:author="Fan, Qi" w:date="2024-09-06T15:40:00Z">
                    <w:rPr>
                      <w:rFonts w:ascii="Calibri" w:eastAsia="Times New Roman" w:hAnsi="Calibri" w:cs="Calibri"/>
                      <w:color w:val="000000"/>
                    </w:rPr>
                  </w:rPrChange>
                </w:rPr>
                <w:t>Na</w:t>
              </w:r>
            </w:ins>
          </w:p>
        </w:tc>
        <w:tc>
          <w:tcPr>
            <w:tcW w:w="0" w:type="dxa"/>
            <w:noWrap/>
            <w:vAlign w:val="center"/>
            <w:hideMark/>
            <w:tcPrChange w:id="4750" w:author="Fan, Qi" w:date="2024-09-06T15:43:00Z">
              <w:tcPr>
                <w:tcW w:w="558" w:type="dxa"/>
                <w:noWrap/>
                <w:hideMark/>
              </w:tcPr>
            </w:tcPrChange>
          </w:tcPr>
          <w:p w14:paraId="3A562ADA"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51" w:author="Fan, Qi" w:date="2024-09-06T15:40:00Z"/>
                <w:rFonts w:ascii="Calibri" w:eastAsia="Times New Roman" w:hAnsi="Calibri" w:cs="Calibri"/>
                <w:color w:val="000000"/>
                <w:sz w:val="18"/>
                <w:szCs w:val="18"/>
                <w:rPrChange w:id="4752" w:author="Fan, Qi" w:date="2024-09-06T15:40:00Z">
                  <w:rPr>
                    <w:ins w:id="4753" w:author="Fan, Qi" w:date="2024-09-06T15:40:00Z"/>
                    <w:rFonts w:ascii="Calibri" w:eastAsia="Times New Roman" w:hAnsi="Calibri" w:cs="Calibri"/>
                    <w:color w:val="000000"/>
                  </w:rPr>
                </w:rPrChange>
              </w:rPr>
              <w:pPrChange w:id="475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755" w:author="Fan, Qi" w:date="2024-09-06T15:40:00Z">
              <w:r w:rsidRPr="00B278F3">
                <w:rPr>
                  <w:rFonts w:ascii="Calibri" w:eastAsia="Times New Roman" w:hAnsi="Calibri" w:cs="Calibri"/>
                  <w:color w:val="000000"/>
                  <w:sz w:val="18"/>
                  <w:szCs w:val="18"/>
                  <w:rPrChange w:id="4756" w:author="Fan, Qi" w:date="2024-09-06T15:40:00Z">
                    <w:rPr>
                      <w:rFonts w:ascii="Calibri" w:eastAsia="Times New Roman" w:hAnsi="Calibri" w:cs="Calibri"/>
                      <w:color w:val="000000"/>
                    </w:rPr>
                  </w:rPrChange>
                </w:rPr>
                <w:t>0.3</w:t>
              </w:r>
            </w:ins>
          </w:p>
        </w:tc>
        <w:tc>
          <w:tcPr>
            <w:tcW w:w="0" w:type="dxa"/>
            <w:noWrap/>
            <w:vAlign w:val="center"/>
            <w:hideMark/>
            <w:tcPrChange w:id="4757" w:author="Fan, Qi" w:date="2024-09-06T15:43:00Z">
              <w:tcPr>
                <w:tcW w:w="576" w:type="dxa"/>
                <w:noWrap/>
                <w:hideMark/>
              </w:tcPr>
            </w:tcPrChange>
          </w:tcPr>
          <w:p w14:paraId="16B6C39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58" w:author="Fan, Qi" w:date="2024-09-06T15:40:00Z"/>
                <w:rFonts w:ascii="Calibri" w:eastAsia="Times New Roman" w:hAnsi="Calibri" w:cs="Calibri"/>
                <w:color w:val="000000"/>
                <w:sz w:val="18"/>
                <w:szCs w:val="18"/>
                <w:rPrChange w:id="4759" w:author="Fan, Qi" w:date="2024-09-06T15:40:00Z">
                  <w:rPr>
                    <w:ins w:id="4760" w:author="Fan, Qi" w:date="2024-09-06T15:40:00Z"/>
                    <w:rFonts w:ascii="Calibri" w:eastAsia="Times New Roman" w:hAnsi="Calibri" w:cs="Calibri"/>
                    <w:color w:val="000000"/>
                  </w:rPr>
                </w:rPrChange>
              </w:rPr>
              <w:pPrChange w:id="476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762" w:author="Fan, Qi" w:date="2024-09-06T15:40:00Z">
              <w:r w:rsidRPr="00B278F3">
                <w:rPr>
                  <w:rFonts w:ascii="Calibri" w:eastAsia="Times New Roman" w:hAnsi="Calibri" w:cs="Calibri"/>
                  <w:color w:val="000000"/>
                  <w:sz w:val="18"/>
                  <w:szCs w:val="18"/>
                  <w:rPrChange w:id="4763" w:author="Fan, Qi" w:date="2024-09-06T15:40:00Z">
                    <w:rPr>
                      <w:rFonts w:ascii="Calibri" w:eastAsia="Times New Roman" w:hAnsi="Calibri" w:cs="Calibri"/>
                      <w:color w:val="000000"/>
                    </w:rPr>
                  </w:rPrChange>
                </w:rPr>
                <w:t>0.24</w:t>
              </w:r>
            </w:ins>
          </w:p>
        </w:tc>
        <w:tc>
          <w:tcPr>
            <w:tcW w:w="0" w:type="dxa"/>
            <w:noWrap/>
            <w:vAlign w:val="center"/>
            <w:hideMark/>
            <w:tcPrChange w:id="4764" w:author="Fan, Qi" w:date="2024-09-06T15:43:00Z">
              <w:tcPr>
                <w:tcW w:w="871" w:type="dxa"/>
                <w:noWrap/>
                <w:hideMark/>
              </w:tcPr>
            </w:tcPrChange>
          </w:tcPr>
          <w:p w14:paraId="7C7A3BE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65" w:author="Fan, Qi" w:date="2024-09-06T15:40:00Z"/>
                <w:rFonts w:ascii="Calibri" w:eastAsia="Times New Roman" w:hAnsi="Calibri" w:cs="Calibri"/>
                <w:color w:val="000000"/>
                <w:sz w:val="18"/>
                <w:szCs w:val="18"/>
                <w:rPrChange w:id="4766" w:author="Fan, Qi" w:date="2024-09-06T15:40:00Z">
                  <w:rPr>
                    <w:ins w:id="4767" w:author="Fan, Qi" w:date="2024-09-06T15:40:00Z"/>
                    <w:rFonts w:ascii="Calibri" w:eastAsia="Times New Roman" w:hAnsi="Calibri" w:cs="Calibri"/>
                    <w:color w:val="000000"/>
                  </w:rPr>
                </w:rPrChange>
              </w:rPr>
              <w:pPrChange w:id="476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769" w:author="Fan, Qi" w:date="2024-09-06T15:40:00Z">
              <w:r w:rsidRPr="00B278F3">
                <w:rPr>
                  <w:rFonts w:ascii="Calibri" w:eastAsia="Times New Roman" w:hAnsi="Calibri" w:cs="Calibri"/>
                  <w:color w:val="000000"/>
                  <w:sz w:val="18"/>
                  <w:szCs w:val="18"/>
                  <w:rPrChange w:id="4770" w:author="Fan, Qi" w:date="2024-09-06T15:40:00Z">
                    <w:rPr>
                      <w:rFonts w:ascii="Calibri" w:eastAsia="Times New Roman" w:hAnsi="Calibri" w:cs="Calibri"/>
                      <w:color w:val="000000"/>
                    </w:rPr>
                  </w:rPrChange>
                </w:rPr>
                <w:t>0.05</w:t>
              </w:r>
            </w:ins>
          </w:p>
        </w:tc>
        <w:tc>
          <w:tcPr>
            <w:tcW w:w="0" w:type="dxa"/>
            <w:noWrap/>
            <w:vAlign w:val="center"/>
            <w:hideMark/>
            <w:tcPrChange w:id="4771" w:author="Fan, Qi" w:date="2024-09-06T15:43:00Z">
              <w:tcPr>
                <w:tcW w:w="826" w:type="dxa"/>
                <w:gridSpan w:val="2"/>
                <w:noWrap/>
                <w:hideMark/>
              </w:tcPr>
            </w:tcPrChange>
          </w:tcPr>
          <w:p w14:paraId="785870F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772" w:author="Fan, Qi" w:date="2024-09-06T15:40:00Z"/>
                <w:rFonts w:ascii="Calibri" w:eastAsia="Times New Roman" w:hAnsi="Calibri" w:cs="Calibri"/>
                <w:color w:val="000000"/>
                <w:sz w:val="18"/>
                <w:szCs w:val="18"/>
                <w:rPrChange w:id="4773" w:author="Fan, Qi" w:date="2024-09-06T15:40:00Z">
                  <w:rPr>
                    <w:ins w:id="4774" w:author="Fan, Qi" w:date="2024-09-06T15:40:00Z"/>
                    <w:rFonts w:ascii="Calibri" w:eastAsia="Times New Roman" w:hAnsi="Calibri" w:cs="Calibri"/>
                    <w:color w:val="000000"/>
                  </w:rPr>
                </w:rPrChange>
              </w:rPr>
              <w:pPrChange w:id="477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776" w:author="Fan, Qi" w:date="2024-09-06T15:40:00Z">
              <w:r w:rsidRPr="00B278F3">
                <w:rPr>
                  <w:rFonts w:ascii="Calibri" w:eastAsia="Times New Roman" w:hAnsi="Calibri" w:cs="Calibri"/>
                  <w:color w:val="000000"/>
                  <w:sz w:val="18"/>
                  <w:szCs w:val="18"/>
                  <w:rPrChange w:id="4777" w:author="Fan, Qi" w:date="2024-09-06T15:40:00Z">
                    <w:rPr>
                      <w:rFonts w:ascii="Calibri" w:eastAsia="Times New Roman" w:hAnsi="Calibri" w:cs="Calibri"/>
                      <w:color w:val="000000"/>
                    </w:rPr>
                  </w:rPrChange>
                </w:rPr>
                <w:t>16.44</w:t>
              </w:r>
            </w:ins>
          </w:p>
        </w:tc>
      </w:tr>
      <w:tr w:rsidR="00B278F3" w:rsidRPr="00B278F3" w14:paraId="3D799E59" w14:textId="77777777" w:rsidTr="00B278F3">
        <w:tblPrEx>
          <w:tblPrExChange w:id="4778"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4779" w:author="Fan, Qi" w:date="2024-09-06T15:40:00Z"/>
          <w:trPrChange w:id="4780"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4781" w:author="Fan, Qi" w:date="2024-09-06T15:43:00Z">
              <w:tcPr>
                <w:tcW w:w="552" w:type="dxa"/>
                <w:vMerge/>
                <w:hideMark/>
              </w:tcPr>
            </w:tcPrChange>
          </w:tcPr>
          <w:p w14:paraId="425D9904"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4782" w:author="Fan, Qi" w:date="2024-09-06T15:40:00Z"/>
                <w:rFonts w:ascii="Calibri" w:eastAsia="Times New Roman" w:hAnsi="Calibri" w:cs="Calibri"/>
                <w:color w:val="000000"/>
                <w:sz w:val="18"/>
                <w:szCs w:val="18"/>
                <w:rPrChange w:id="4783" w:author="Fan, Qi" w:date="2024-09-06T15:40:00Z">
                  <w:rPr>
                    <w:ins w:id="4784" w:author="Fan, Qi" w:date="2024-09-06T15:40:00Z"/>
                    <w:rFonts w:ascii="Calibri" w:eastAsia="Times New Roman" w:hAnsi="Calibri" w:cs="Calibri"/>
                    <w:color w:val="000000"/>
                  </w:rPr>
                </w:rPrChange>
              </w:rPr>
            </w:pPr>
          </w:p>
        </w:tc>
        <w:tc>
          <w:tcPr>
            <w:tcW w:w="0" w:type="dxa"/>
            <w:vMerge/>
            <w:vAlign w:val="center"/>
            <w:hideMark/>
            <w:tcPrChange w:id="4785" w:author="Fan, Qi" w:date="2024-09-06T15:43:00Z">
              <w:tcPr>
                <w:tcW w:w="554" w:type="dxa"/>
                <w:vMerge/>
                <w:hideMark/>
              </w:tcPr>
            </w:tcPrChange>
          </w:tcPr>
          <w:p w14:paraId="1BC4187B"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4786" w:author="Fan, Qi" w:date="2024-09-06T15:40:00Z"/>
                <w:rFonts w:ascii="Calibri" w:eastAsia="Times New Roman" w:hAnsi="Calibri" w:cs="Calibri"/>
                <w:color w:val="000000"/>
                <w:sz w:val="18"/>
                <w:szCs w:val="18"/>
                <w:rPrChange w:id="4787" w:author="Fan, Qi" w:date="2024-09-06T15:40:00Z">
                  <w:rPr>
                    <w:ins w:id="4788" w:author="Fan, Qi" w:date="2024-09-06T15:40:00Z"/>
                    <w:rFonts w:ascii="Calibri" w:eastAsia="Times New Roman" w:hAnsi="Calibri" w:cs="Calibri"/>
                    <w:color w:val="000000"/>
                  </w:rPr>
                </w:rPrChange>
              </w:rPr>
            </w:pPr>
          </w:p>
        </w:tc>
        <w:tc>
          <w:tcPr>
            <w:tcW w:w="0" w:type="dxa"/>
            <w:noWrap/>
            <w:vAlign w:val="center"/>
            <w:hideMark/>
            <w:tcPrChange w:id="4789" w:author="Fan, Qi" w:date="2024-09-06T15:43:00Z">
              <w:tcPr>
                <w:tcW w:w="703" w:type="dxa"/>
                <w:noWrap/>
                <w:hideMark/>
              </w:tcPr>
            </w:tcPrChange>
          </w:tcPr>
          <w:p w14:paraId="4CEBDAF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790" w:author="Fan, Qi" w:date="2024-09-06T15:40:00Z"/>
                <w:rFonts w:ascii="Calibri" w:eastAsia="Times New Roman" w:hAnsi="Calibri" w:cs="Calibri"/>
                <w:color w:val="000000"/>
                <w:sz w:val="18"/>
                <w:szCs w:val="18"/>
                <w:rPrChange w:id="4791" w:author="Fan, Qi" w:date="2024-09-06T15:40:00Z">
                  <w:rPr>
                    <w:ins w:id="4792" w:author="Fan, Qi" w:date="2024-09-06T15:40:00Z"/>
                    <w:rFonts w:ascii="Calibri" w:eastAsia="Times New Roman" w:hAnsi="Calibri" w:cs="Calibri"/>
                    <w:color w:val="000000"/>
                  </w:rPr>
                </w:rPrChange>
              </w:rPr>
              <w:pPrChange w:id="4793" w:author="Fan, Qi" w:date="2024-09-06T15:43:00Z">
                <w:pPr>
                  <w:cnfStyle w:val="000000100000" w:firstRow="0" w:lastRow="0" w:firstColumn="0" w:lastColumn="0" w:oddVBand="0" w:evenVBand="0" w:oddHBand="1" w:evenHBand="0" w:firstRowFirstColumn="0" w:firstRowLastColumn="0" w:lastRowFirstColumn="0" w:lastRowLastColumn="0"/>
                </w:pPr>
              </w:pPrChange>
            </w:pPr>
            <w:ins w:id="4794" w:author="Fan, Qi" w:date="2024-09-06T15:40:00Z">
              <w:r w:rsidRPr="00B278F3">
                <w:rPr>
                  <w:rFonts w:ascii="Calibri" w:eastAsia="Times New Roman" w:hAnsi="Calibri" w:cs="Calibri"/>
                  <w:color w:val="000000"/>
                  <w:sz w:val="18"/>
                  <w:szCs w:val="18"/>
                  <w:rPrChange w:id="4795" w:author="Fan, Qi" w:date="2024-09-06T15:40:00Z">
                    <w:rPr>
                      <w:rFonts w:ascii="Calibri" w:eastAsia="Times New Roman" w:hAnsi="Calibri" w:cs="Calibri"/>
                      <w:color w:val="000000"/>
                    </w:rPr>
                  </w:rPrChange>
                </w:rPr>
                <w:t>S</w:t>
              </w:r>
            </w:ins>
          </w:p>
        </w:tc>
        <w:tc>
          <w:tcPr>
            <w:tcW w:w="0" w:type="dxa"/>
            <w:noWrap/>
            <w:vAlign w:val="center"/>
            <w:hideMark/>
            <w:tcPrChange w:id="4796" w:author="Fan, Qi" w:date="2024-09-06T15:43:00Z">
              <w:tcPr>
                <w:tcW w:w="595" w:type="dxa"/>
                <w:noWrap/>
                <w:hideMark/>
              </w:tcPr>
            </w:tcPrChange>
          </w:tcPr>
          <w:p w14:paraId="0F3CC726"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797" w:author="Fan, Qi" w:date="2024-09-06T15:40:00Z"/>
                <w:rFonts w:ascii="Calibri" w:eastAsia="Times New Roman" w:hAnsi="Calibri" w:cs="Calibri"/>
                <w:color w:val="000000"/>
                <w:sz w:val="18"/>
                <w:szCs w:val="18"/>
                <w:rPrChange w:id="4798" w:author="Fan, Qi" w:date="2024-09-06T15:40:00Z">
                  <w:rPr>
                    <w:ins w:id="4799" w:author="Fan, Qi" w:date="2024-09-06T15:40:00Z"/>
                    <w:rFonts w:ascii="Calibri" w:eastAsia="Times New Roman" w:hAnsi="Calibri" w:cs="Calibri"/>
                    <w:color w:val="000000"/>
                  </w:rPr>
                </w:rPrChange>
              </w:rPr>
              <w:pPrChange w:id="480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801" w:author="Fan, Qi" w:date="2024-09-06T15:40:00Z">
              <w:r w:rsidRPr="00B278F3">
                <w:rPr>
                  <w:rFonts w:ascii="Calibri" w:eastAsia="Times New Roman" w:hAnsi="Calibri" w:cs="Calibri"/>
                  <w:color w:val="000000"/>
                  <w:sz w:val="18"/>
                  <w:szCs w:val="18"/>
                  <w:rPrChange w:id="4802" w:author="Fan, Qi" w:date="2024-09-06T15:40:00Z">
                    <w:rPr>
                      <w:rFonts w:ascii="Calibri" w:eastAsia="Times New Roman" w:hAnsi="Calibri" w:cs="Calibri"/>
                      <w:color w:val="000000"/>
                    </w:rPr>
                  </w:rPrChange>
                </w:rPr>
                <w:t>11.35</w:t>
              </w:r>
            </w:ins>
          </w:p>
        </w:tc>
        <w:tc>
          <w:tcPr>
            <w:tcW w:w="0" w:type="dxa"/>
            <w:noWrap/>
            <w:vAlign w:val="center"/>
            <w:hideMark/>
            <w:tcPrChange w:id="4803" w:author="Fan, Qi" w:date="2024-09-06T15:43:00Z">
              <w:tcPr>
                <w:tcW w:w="614" w:type="dxa"/>
                <w:noWrap/>
                <w:hideMark/>
              </w:tcPr>
            </w:tcPrChange>
          </w:tcPr>
          <w:p w14:paraId="29B0A8D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04" w:author="Fan, Qi" w:date="2024-09-06T15:40:00Z"/>
                <w:rFonts w:ascii="Calibri" w:eastAsia="Times New Roman" w:hAnsi="Calibri" w:cs="Calibri"/>
                <w:color w:val="000000"/>
                <w:sz w:val="18"/>
                <w:szCs w:val="18"/>
                <w:rPrChange w:id="4805" w:author="Fan, Qi" w:date="2024-09-06T15:40:00Z">
                  <w:rPr>
                    <w:ins w:id="4806" w:author="Fan, Qi" w:date="2024-09-06T15:40:00Z"/>
                    <w:rFonts w:ascii="Calibri" w:eastAsia="Times New Roman" w:hAnsi="Calibri" w:cs="Calibri"/>
                    <w:color w:val="000000"/>
                  </w:rPr>
                </w:rPrChange>
              </w:rPr>
              <w:pPrChange w:id="480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808" w:author="Fan, Qi" w:date="2024-09-06T15:40:00Z">
              <w:r w:rsidRPr="00B278F3">
                <w:rPr>
                  <w:rFonts w:ascii="Calibri" w:eastAsia="Times New Roman" w:hAnsi="Calibri" w:cs="Calibri"/>
                  <w:color w:val="000000"/>
                  <w:sz w:val="18"/>
                  <w:szCs w:val="18"/>
                  <w:rPrChange w:id="4809" w:author="Fan, Qi" w:date="2024-09-06T15:40:00Z">
                    <w:rPr>
                      <w:rFonts w:ascii="Calibri" w:eastAsia="Times New Roman" w:hAnsi="Calibri" w:cs="Calibri"/>
                      <w:color w:val="000000"/>
                    </w:rPr>
                  </w:rPrChange>
                </w:rPr>
                <w:t>6.67</w:t>
              </w:r>
            </w:ins>
          </w:p>
        </w:tc>
        <w:tc>
          <w:tcPr>
            <w:tcW w:w="0" w:type="dxa"/>
            <w:noWrap/>
            <w:vAlign w:val="center"/>
            <w:hideMark/>
            <w:tcPrChange w:id="4810" w:author="Fan, Qi" w:date="2024-09-06T15:43:00Z">
              <w:tcPr>
                <w:tcW w:w="930" w:type="dxa"/>
                <w:noWrap/>
                <w:hideMark/>
              </w:tcPr>
            </w:tcPrChange>
          </w:tcPr>
          <w:p w14:paraId="794AF8A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11" w:author="Fan, Qi" w:date="2024-09-06T15:40:00Z"/>
                <w:rFonts w:ascii="Calibri" w:eastAsia="Times New Roman" w:hAnsi="Calibri" w:cs="Calibri"/>
                <w:color w:val="000000"/>
                <w:sz w:val="18"/>
                <w:szCs w:val="18"/>
                <w:rPrChange w:id="4812" w:author="Fan, Qi" w:date="2024-09-06T15:40:00Z">
                  <w:rPr>
                    <w:ins w:id="4813" w:author="Fan, Qi" w:date="2024-09-06T15:40:00Z"/>
                    <w:rFonts w:ascii="Calibri" w:eastAsia="Times New Roman" w:hAnsi="Calibri" w:cs="Calibri"/>
                    <w:color w:val="000000"/>
                  </w:rPr>
                </w:rPrChange>
              </w:rPr>
              <w:pPrChange w:id="481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815" w:author="Fan, Qi" w:date="2024-09-06T15:40:00Z">
              <w:r w:rsidRPr="00B278F3">
                <w:rPr>
                  <w:rFonts w:ascii="Calibri" w:eastAsia="Times New Roman" w:hAnsi="Calibri" w:cs="Calibri"/>
                  <w:color w:val="000000"/>
                  <w:sz w:val="18"/>
                  <w:szCs w:val="18"/>
                  <w:rPrChange w:id="4816" w:author="Fan, Qi" w:date="2024-09-06T15:40:00Z">
                    <w:rPr>
                      <w:rFonts w:ascii="Calibri" w:eastAsia="Times New Roman" w:hAnsi="Calibri" w:cs="Calibri"/>
                      <w:color w:val="000000"/>
                    </w:rPr>
                  </w:rPrChange>
                </w:rPr>
                <w:t>0.04</w:t>
              </w:r>
            </w:ins>
          </w:p>
        </w:tc>
        <w:tc>
          <w:tcPr>
            <w:tcW w:w="0" w:type="dxa"/>
            <w:noWrap/>
            <w:vAlign w:val="center"/>
            <w:hideMark/>
            <w:tcPrChange w:id="4817" w:author="Fan, Qi" w:date="2024-09-06T15:43:00Z">
              <w:tcPr>
                <w:tcW w:w="881" w:type="dxa"/>
                <w:gridSpan w:val="2"/>
                <w:noWrap/>
                <w:hideMark/>
              </w:tcPr>
            </w:tcPrChange>
          </w:tcPr>
          <w:p w14:paraId="4C312A3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18" w:author="Fan, Qi" w:date="2024-09-06T15:40:00Z"/>
                <w:rFonts w:ascii="Calibri" w:eastAsia="Times New Roman" w:hAnsi="Calibri" w:cs="Calibri"/>
                <w:color w:val="000000"/>
                <w:sz w:val="18"/>
                <w:szCs w:val="18"/>
                <w:rPrChange w:id="4819" w:author="Fan, Qi" w:date="2024-09-06T15:40:00Z">
                  <w:rPr>
                    <w:ins w:id="4820" w:author="Fan, Qi" w:date="2024-09-06T15:40:00Z"/>
                    <w:rFonts w:ascii="Calibri" w:eastAsia="Times New Roman" w:hAnsi="Calibri" w:cs="Calibri"/>
                    <w:color w:val="000000"/>
                  </w:rPr>
                </w:rPrChange>
              </w:rPr>
              <w:pPrChange w:id="4821"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822" w:author="Fan, Qi" w:date="2024-09-06T15:40:00Z">
              <w:r w:rsidRPr="00B278F3">
                <w:rPr>
                  <w:rFonts w:ascii="Calibri" w:eastAsia="Times New Roman" w:hAnsi="Calibri" w:cs="Calibri"/>
                  <w:color w:val="000000"/>
                  <w:sz w:val="18"/>
                  <w:szCs w:val="18"/>
                  <w:rPrChange w:id="4823" w:author="Fan, Qi" w:date="2024-09-06T15:40:00Z">
                    <w:rPr>
                      <w:rFonts w:ascii="Calibri" w:eastAsia="Times New Roman" w:hAnsi="Calibri" w:cs="Calibri"/>
                      <w:color w:val="000000"/>
                    </w:rPr>
                  </w:rPrChange>
                </w:rPr>
                <w:t>13.19</w:t>
              </w:r>
            </w:ins>
          </w:p>
        </w:tc>
        <w:tc>
          <w:tcPr>
            <w:tcW w:w="0" w:type="dxa"/>
            <w:vMerge/>
            <w:vAlign w:val="center"/>
            <w:hideMark/>
            <w:tcPrChange w:id="4824" w:author="Fan, Qi" w:date="2024-09-06T15:43:00Z">
              <w:tcPr>
                <w:tcW w:w="553" w:type="dxa"/>
                <w:vMerge/>
                <w:hideMark/>
              </w:tcPr>
            </w:tcPrChange>
          </w:tcPr>
          <w:p w14:paraId="152DE916"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25" w:author="Fan, Qi" w:date="2024-09-06T15:40:00Z"/>
                <w:rFonts w:ascii="Calibri" w:eastAsia="Times New Roman" w:hAnsi="Calibri" w:cs="Calibri"/>
                <w:color w:val="000000"/>
                <w:sz w:val="18"/>
                <w:szCs w:val="18"/>
                <w:rPrChange w:id="4826" w:author="Fan, Qi" w:date="2024-09-06T15:40:00Z">
                  <w:rPr>
                    <w:ins w:id="4827" w:author="Fan, Qi" w:date="2024-09-06T15:40:00Z"/>
                    <w:rFonts w:ascii="Calibri" w:eastAsia="Times New Roman" w:hAnsi="Calibri" w:cs="Calibri"/>
                    <w:color w:val="000000"/>
                  </w:rPr>
                </w:rPrChange>
              </w:rPr>
              <w:pPrChange w:id="4828"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4829" w:author="Fan, Qi" w:date="2024-09-06T15:43:00Z">
              <w:tcPr>
                <w:tcW w:w="554" w:type="dxa"/>
                <w:vMerge/>
                <w:hideMark/>
              </w:tcPr>
            </w:tcPrChange>
          </w:tcPr>
          <w:p w14:paraId="1D53A7B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30" w:author="Fan, Qi" w:date="2024-09-06T15:40:00Z"/>
                <w:rFonts w:ascii="Calibri" w:eastAsia="Times New Roman" w:hAnsi="Calibri" w:cs="Calibri"/>
                <w:color w:val="000000"/>
                <w:sz w:val="18"/>
                <w:szCs w:val="18"/>
                <w:rPrChange w:id="4831" w:author="Fan, Qi" w:date="2024-09-06T15:40:00Z">
                  <w:rPr>
                    <w:ins w:id="4832" w:author="Fan, Qi" w:date="2024-09-06T15:40:00Z"/>
                    <w:rFonts w:ascii="Calibri" w:eastAsia="Times New Roman" w:hAnsi="Calibri" w:cs="Calibri"/>
                    <w:color w:val="000000"/>
                  </w:rPr>
                </w:rPrChange>
              </w:rPr>
              <w:pPrChange w:id="4833"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4834" w:author="Fan, Qi" w:date="2024-09-06T15:43:00Z">
              <w:tcPr>
                <w:tcW w:w="703" w:type="dxa"/>
                <w:noWrap/>
                <w:hideMark/>
              </w:tcPr>
            </w:tcPrChange>
          </w:tcPr>
          <w:p w14:paraId="2D54FBB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35" w:author="Fan, Qi" w:date="2024-09-06T15:40:00Z"/>
                <w:rFonts w:ascii="Calibri" w:eastAsia="Times New Roman" w:hAnsi="Calibri" w:cs="Calibri"/>
                <w:color w:val="000000"/>
                <w:sz w:val="18"/>
                <w:szCs w:val="18"/>
                <w:rPrChange w:id="4836" w:author="Fan, Qi" w:date="2024-09-06T15:40:00Z">
                  <w:rPr>
                    <w:ins w:id="4837" w:author="Fan, Qi" w:date="2024-09-06T15:40:00Z"/>
                    <w:rFonts w:ascii="Calibri" w:eastAsia="Times New Roman" w:hAnsi="Calibri" w:cs="Calibri"/>
                    <w:color w:val="000000"/>
                  </w:rPr>
                </w:rPrChange>
              </w:rPr>
              <w:pPrChange w:id="4838" w:author="Fan, Qi" w:date="2024-09-06T15:43:00Z">
                <w:pPr>
                  <w:cnfStyle w:val="000000100000" w:firstRow="0" w:lastRow="0" w:firstColumn="0" w:lastColumn="0" w:oddVBand="0" w:evenVBand="0" w:oddHBand="1" w:evenHBand="0" w:firstRowFirstColumn="0" w:firstRowLastColumn="0" w:lastRowFirstColumn="0" w:lastRowLastColumn="0"/>
                </w:pPr>
              </w:pPrChange>
            </w:pPr>
            <w:ins w:id="4839" w:author="Fan, Qi" w:date="2024-09-06T15:40:00Z">
              <w:r w:rsidRPr="00B278F3">
                <w:rPr>
                  <w:rFonts w:ascii="Calibri" w:eastAsia="Times New Roman" w:hAnsi="Calibri" w:cs="Calibri"/>
                  <w:color w:val="000000"/>
                  <w:sz w:val="18"/>
                  <w:szCs w:val="18"/>
                  <w:rPrChange w:id="4840" w:author="Fan, Qi" w:date="2024-09-06T15:40:00Z">
                    <w:rPr>
                      <w:rFonts w:ascii="Calibri" w:eastAsia="Times New Roman" w:hAnsi="Calibri" w:cs="Calibri"/>
                      <w:color w:val="000000"/>
                    </w:rPr>
                  </w:rPrChange>
                </w:rPr>
                <w:t>S</w:t>
              </w:r>
            </w:ins>
          </w:p>
        </w:tc>
        <w:tc>
          <w:tcPr>
            <w:tcW w:w="0" w:type="dxa"/>
            <w:noWrap/>
            <w:vAlign w:val="center"/>
            <w:hideMark/>
            <w:tcPrChange w:id="4841" w:author="Fan, Qi" w:date="2024-09-06T15:43:00Z">
              <w:tcPr>
                <w:tcW w:w="558" w:type="dxa"/>
                <w:noWrap/>
                <w:hideMark/>
              </w:tcPr>
            </w:tcPrChange>
          </w:tcPr>
          <w:p w14:paraId="3049106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42" w:author="Fan, Qi" w:date="2024-09-06T15:40:00Z"/>
                <w:rFonts w:ascii="Calibri" w:eastAsia="Times New Roman" w:hAnsi="Calibri" w:cs="Calibri"/>
                <w:color w:val="000000"/>
                <w:sz w:val="18"/>
                <w:szCs w:val="18"/>
                <w:rPrChange w:id="4843" w:author="Fan, Qi" w:date="2024-09-06T15:40:00Z">
                  <w:rPr>
                    <w:ins w:id="4844" w:author="Fan, Qi" w:date="2024-09-06T15:40:00Z"/>
                    <w:rFonts w:ascii="Calibri" w:eastAsia="Times New Roman" w:hAnsi="Calibri" w:cs="Calibri"/>
                    <w:color w:val="000000"/>
                  </w:rPr>
                </w:rPrChange>
              </w:rPr>
              <w:pPrChange w:id="484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846" w:author="Fan, Qi" w:date="2024-09-06T15:40:00Z">
              <w:r w:rsidRPr="00B278F3">
                <w:rPr>
                  <w:rFonts w:ascii="Calibri" w:eastAsia="Times New Roman" w:hAnsi="Calibri" w:cs="Calibri"/>
                  <w:color w:val="000000"/>
                  <w:sz w:val="18"/>
                  <w:szCs w:val="18"/>
                  <w:rPrChange w:id="4847" w:author="Fan, Qi" w:date="2024-09-06T15:40:00Z">
                    <w:rPr>
                      <w:rFonts w:ascii="Calibri" w:eastAsia="Times New Roman" w:hAnsi="Calibri" w:cs="Calibri"/>
                      <w:color w:val="000000"/>
                    </w:rPr>
                  </w:rPrChange>
                </w:rPr>
                <w:t>0.42</w:t>
              </w:r>
            </w:ins>
          </w:p>
        </w:tc>
        <w:tc>
          <w:tcPr>
            <w:tcW w:w="0" w:type="dxa"/>
            <w:noWrap/>
            <w:vAlign w:val="center"/>
            <w:hideMark/>
            <w:tcPrChange w:id="4848" w:author="Fan, Qi" w:date="2024-09-06T15:43:00Z">
              <w:tcPr>
                <w:tcW w:w="576" w:type="dxa"/>
                <w:noWrap/>
                <w:hideMark/>
              </w:tcPr>
            </w:tcPrChange>
          </w:tcPr>
          <w:p w14:paraId="7E06AAA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49" w:author="Fan, Qi" w:date="2024-09-06T15:40:00Z"/>
                <w:rFonts w:ascii="Calibri" w:eastAsia="Times New Roman" w:hAnsi="Calibri" w:cs="Calibri"/>
                <w:color w:val="000000"/>
                <w:sz w:val="18"/>
                <w:szCs w:val="18"/>
                <w:rPrChange w:id="4850" w:author="Fan, Qi" w:date="2024-09-06T15:40:00Z">
                  <w:rPr>
                    <w:ins w:id="4851" w:author="Fan, Qi" w:date="2024-09-06T15:40:00Z"/>
                    <w:rFonts w:ascii="Calibri" w:eastAsia="Times New Roman" w:hAnsi="Calibri" w:cs="Calibri"/>
                    <w:color w:val="000000"/>
                  </w:rPr>
                </w:rPrChange>
              </w:rPr>
              <w:pPrChange w:id="485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853" w:author="Fan, Qi" w:date="2024-09-06T15:40:00Z">
              <w:r w:rsidRPr="00B278F3">
                <w:rPr>
                  <w:rFonts w:ascii="Calibri" w:eastAsia="Times New Roman" w:hAnsi="Calibri" w:cs="Calibri"/>
                  <w:color w:val="000000"/>
                  <w:sz w:val="18"/>
                  <w:szCs w:val="18"/>
                  <w:rPrChange w:id="4854" w:author="Fan, Qi" w:date="2024-09-06T15:40:00Z">
                    <w:rPr>
                      <w:rFonts w:ascii="Calibri" w:eastAsia="Times New Roman" w:hAnsi="Calibri" w:cs="Calibri"/>
                      <w:color w:val="000000"/>
                    </w:rPr>
                  </w:rPrChange>
                </w:rPr>
                <w:t>0.24</w:t>
              </w:r>
            </w:ins>
          </w:p>
        </w:tc>
        <w:tc>
          <w:tcPr>
            <w:tcW w:w="0" w:type="dxa"/>
            <w:noWrap/>
            <w:vAlign w:val="center"/>
            <w:hideMark/>
            <w:tcPrChange w:id="4855" w:author="Fan, Qi" w:date="2024-09-06T15:43:00Z">
              <w:tcPr>
                <w:tcW w:w="871" w:type="dxa"/>
                <w:noWrap/>
                <w:hideMark/>
              </w:tcPr>
            </w:tcPrChange>
          </w:tcPr>
          <w:p w14:paraId="60CE0988"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56" w:author="Fan, Qi" w:date="2024-09-06T15:40:00Z"/>
                <w:rFonts w:ascii="Calibri" w:eastAsia="Times New Roman" w:hAnsi="Calibri" w:cs="Calibri"/>
                <w:color w:val="000000"/>
                <w:sz w:val="18"/>
                <w:szCs w:val="18"/>
                <w:rPrChange w:id="4857" w:author="Fan, Qi" w:date="2024-09-06T15:40:00Z">
                  <w:rPr>
                    <w:ins w:id="4858" w:author="Fan, Qi" w:date="2024-09-06T15:40:00Z"/>
                    <w:rFonts w:ascii="Calibri" w:eastAsia="Times New Roman" w:hAnsi="Calibri" w:cs="Calibri"/>
                    <w:color w:val="000000"/>
                  </w:rPr>
                </w:rPrChange>
              </w:rPr>
              <w:pPrChange w:id="485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860" w:author="Fan, Qi" w:date="2024-09-06T15:40:00Z">
              <w:r w:rsidRPr="00B278F3">
                <w:rPr>
                  <w:rFonts w:ascii="Calibri" w:eastAsia="Times New Roman" w:hAnsi="Calibri" w:cs="Calibri"/>
                  <w:color w:val="000000"/>
                  <w:sz w:val="18"/>
                  <w:szCs w:val="18"/>
                  <w:rPrChange w:id="4861" w:author="Fan, Qi" w:date="2024-09-06T15:40:00Z">
                    <w:rPr>
                      <w:rFonts w:ascii="Calibri" w:eastAsia="Times New Roman" w:hAnsi="Calibri" w:cs="Calibri"/>
                      <w:color w:val="000000"/>
                    </w:rPr>
                  </w:rPrChange>
                </w:rPr>
                <w:t>0.05</w:t>
              </w:r>
            </w:ins>
          </w:p>
        </w:tc>
        <w:tc>
          <w:tcPr>
            <w:tcW w:w="0" w:type="dxa"/>
            <w:noWrap/>
            <w:vAlign w:val="center"/>
            <w:hideMark/>
            <w:tcPrChange w:id="4862" w:author="Fan, Qi" w:date="2024-09-06T15:43:00Z">
              <w:tcPr>
                <w:tcW w:w="826" w:type="dxa"/>
                <w:gridSpan w:val="2"/>
                <w:noWrap/>
                <w:hideMark/>
              </w:tcPr>
            </w:tcPrChange>
          </w:tcPr>
          <w:p w14:paraId="5B50953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863" w:author="Fan, Qi" w:date="2024-09-06T15:40:00Z"/>
                <w:rFonts w:ascii="Calibri" w:eastAsia="Times New Roman" w:hAnsi="Calibri" w:cs="Calibri"/>
                <w:color w:val="000000"/>
                <w:sz w:val="18"/>
                <w:szCs w:val="18"/>
                <w:rPrChange w:id="4864" w:author="Fan, Qi" w:date="2024-09-06T15:40:00Z">
                  <w:rPr>
                    <w:ins w:id="4865" w:author="Fan, Qi" w:date="2024-09-06T15:40:00Z"/>
                    <w:rFonts w:ascii="Calibri" w:eastAsia="Times New Roman" w:hAnsi="Calibri" w:cs="Calibri"/>
                    <w:color w:val="000000"/>
                  </w:rPr>
                </w:rPrChange>
              </w:rPr>
              <w:pPrChange w:id="486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867" w:author="Fan, Qi" w:date="2024-09-06T15:40:00Z">
              <w:r w:rsidRPr="00B278F3">
                <w:rPr>
                  <w:rFonts w:ascii="Calibri" w:eastAsia="Times New Roman" w:hAnsi="Calibri" w:cs="Calibri"/>
                  <w:color w:val="000000"/>
                  <w:sz w:val="18"/>
                  <w:szCs w:val="18"/>
                  <w:rPrChange w:id="4868" w:author="Fan, Qi" w:date="2024-09-06T15:40:00Z">
                    <w:rPr>
                      <w:rFonts w:ascii="Calibri" w:eastAsia="Times New Roman" w:hAnsi="Calibri" w:cs="Calibri"/>
                      <w:color w:val="000000"/>
                    </w:rPr>
                  </w:rPrChange>
                </w:rPr>
                <w:t>4.12</w:t>
              </w:r>
            </w:ins>
          </w:p>
        </w:tc>
      </w:tr>
      <w:tr w:rsidR="00B278F3" w:rsidRPr="00B278F3" w14:paraId="14AA21B0" w14:textId="77777777" w:rsidTr="00B278F3">
        <w:tblPrEx>
          <w:tblPrExChange w:id="4869" w:author="Fan, Qi" w:date="2024-09-06T15:43:00Z">
            <w:tblPrEx>
              <w:tblCellMar>
                <w:left w:w="108" w:type="dxa"/>
                <w:right w:w="108" w:type="dxa"/>
              </w:tblCellMar>
            </w:tblPrEx>
          </w:tblPrExChange>
        </w:tblPrEx>
        <w:trPr>
          <w:trHeight w:val="242"/>
          <w:jc w:val="center"/>
          <w:ins w:id="4870" w:author="Fan, Qi" w:date="2024-09-06T15:40:00Z"/>
          <w:trPrChange w:id="4871"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4872" w:author="Fan, Qi" w:date="2024-09-06T15:43:00Z">
              <w:tcPr>
                <w:tcW w:w="552" w:type="dxa"/>
                <w:vMerge/>
                <w:hideMark/>
              </w:tcPr>
            </w:tcPrChange>
          </w:tcPr>
          <w:p w14:paraId="7DBC92B9" w14:textId="77777777" w:rsidR="00B278F3" w:rsidRPr="00B278F3" w:rsidRDefault="00B278F3" w:rsidP="00B278F3">
            <w:pPr>
              <w:rPr>
                <w:ins w:id="4873" w:author="Fan, Qi" w:date="2024-09-06T15:40:00Z"/>
                <w:rFonts w:ascii="Calibri" w:eastAsia="Times New Roman" w:hAnsi="Calibri" w:cs="Calibri"/>
                <w:color w:val="000000"/>
                <w:sz w:val="18"/>
                <w:szCs w:val="18"/>
                <w:rPrChange w:id="4874" w:author="Fan, Qi" w:date="2024-09-06T15:40:00Z">
                  <w:rPr>
                    <w:ins w:id="4875" w:author="Fan, Qi" w:date="2024-09-06T15:40:00Z"/>
                    <w:rFonts w:ascii="Calibri" w:eastAsia="Times New Roman" w:hAnsi="Calibri" w:cs="Calibri"/>
                    <w:color w:val="000000"/>
                  </w:rPr>
                </w:rPrChange>
              </w:rPr>
            </w:pPr>
          </w:p>
        </w:tc>
        <w:tc>
          <w:tcPr>
            <w:tcW w:w="0" w:type="dxa"/>
            <w:vMerge/>
            <w:vAlign w:val="center"/>
            <w:hideMark/>
            <w:tcPrChange w:id="4876" w:author="Fan, Qi" w:date="2024-09-06T15:43:00Z">
              <w:tcPr>
                <w:tcW w:w="554" w:type="dxa"/>
                <w:vMerge/>
                <w:hideMark/>
              </w:tcPr>
            </w:tcPrChange>
          </w:tcPr>
          <w:p w14:paraId="4655AD9B"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4877" w:author="Fan, Qi" w:date="2024-09-06T15:40:00Z"/>
                <w:rFonts w:ascii="Calibri" w:eastAsia="Times New Roman" w:hAnsi="Calibri" w:cs="Calibri"/>
                <w:color w:val="000000"/>
                <w:sz w:val="18"/>
                <w:szCs w:val="18"/>
                <w:rPrChange w:id="4878" w:author="Fan, Qi" w:date="2024-09-06T15:40:00Z">
                  <w:rPr>
                    <w:ins w:id="4879" w:author="Fan, Qi" w:date="2024-09-06T15:40:00Z"/>
                    <w:rFonts w:ascii="Calibri" w:eastAsia="Times New Roman" w:hAnsi="Calibri" w:cs="Calibri"/>
                    <w:color w:val="000000"/>
                  </w:rPr>
                </w:rPrChange>
              </w:rPr>
            </w:pPr>
          </w:p>
        </w:tc>
        <w:tc>
          <w:tcPr>
            <w:tcW w:w="0" w:type="dxa"/>
            <w:noWrap/>
            <w:vAlign w:val="center"/>
            <w:hideMark/>
            <w:tcPrChange w:id="4880" w:author="Fan, Qi" w:date="2024-09-06T15:43:00Z">
              <w:tcPr>
                <w:tcW w:w="703" w:type="dxa"/>
                <w:noWrap/>
                <w:hideMark/>
              </w:tcPr>
            </w:tcPrChange>
          </w:tcPr>
          <w:p w14:paraId="5FF1EA73"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881" w:author="Fan, Qi" w:date="2024-09-06T15:40:00Z"/>
                <w:rFonts w:ascii="Calibri" w:eastAsia="Times New Roman" w:hAnsi="Calibri" w:cs="Calibri"/>
                <w:color w:val="000000"/>
                <w:sz w:val="18"/>
                <w:szCs w:val="18"/>
                <w:rPrChange w:id="4882" w:author="Fan, Qi" w:date="2024-09-06T15:40:00Z">
                  <w:rPr>
                    <w:ins w:id="4883" w:author="Fan, Qi" w:date="2024-09-06T15:40:00Z"/>
                    <w:rFonts w:ascii="Calibri" w:eastAsia="Times New Roman" w:hAnsi="Calibri" w:cs="Calibri"/>
                    <w:color w:val="000000"/>
                  </w:rPr>
                </w:rPrChange>
              </w:rPr>
              <w:pPrChange w:id="4884" w:author="Fan, Qi" w:date="2024-09-06T15:43:00Z">
                <w:pPr>
                  <w:cnfStyle w:val="000000000000" w:firstRow="0" w:lastRow="0" w:firstColumn="0" w:lastColumn="0" w:oddVBand="0" w:evenVBand="0" w:oddHBand="0" w:evenHBand="0" w:firstRowFirstColumn="0" w:firstRowLastColumn="0" w:lastRowFirstColumn="0" w:lastRowLastColumn="0"/>
                </w:pPr>
              </w:pPrChange>
            </w:pPr>
            <w:ins w:id="4885" w:author="Fan, Qi" w:date="2024-09-06T15:40:00Z">
              <w:r w:rsidRPr="00B278F3">
                <w:rPr>
                  <w:rFonts w:ascii="Calibri" w:eastAsia="Times New Roman" w:hAnsi="Calibri" w:cs="Calibri"/>
                  <w:color w:val="000000"/>
                  <w:sz w:val="18"/>
                  <w:szCs w:val="18"/>
                  <w:rPrChange w:id="4886" w:author="Fan, Qi" w:date="2024-09-06T15:40:00Z">
                    <w:rPr>
                      <w:rFonts w:ascii="Calibri" w:eastAsia="Times New Roman" w:hAnsi="Calibri" w:cs="Calibri"/>
                      <w:color w:val="000000"/>
                    </w:rPr>
                  </w:rPrChange>
                </w:rPr>
                <w:t>Ca</w:t>
              </w:r>
            </w:ins>
          </w:p>
        </w:tc>
        <w:tc>
          <w:tcPr>
            <w:tcW w:w="0" w:type="dxa"/>
            <w:noWrap/>
            <w:vAlign w:val="center"/>
            <w:hideMark/>
            <w:tcPrChange w:id="4887" w:author="Fan, Qi" w:date="2024-09-06T15:43:00Z">
              <w:tcPr>
                <w:tcW w:w="595" w:type="dxa"/>
                <w:noWrap/>
                <w:hideMark/>
              </w:tcPr>
            </w:tcPrChange>
          </w:tcPr>
          <w:p w14:paraId="5EBC212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888" w:author="Fan, Qi" w:date="2024-09-06T15:40:00Z"/>
                <w:rFonts w:ascii="Calibri" w:eastAsia="Times New Roman" w:hAnsi="Calibri" w:cs="Calibri"/>
                <w:color w:val="000000"/>
                <w:sz w:val="18"/>
                <w:szCs w:val="18"/>
                <w:rPrChange w:id="4889" w:author="Fan, Qi" w:date="2024-09-06T15:40:00Z">
                  <w:rPr>
                    <w:ins w:id="4890" w:author="Fan, Qi" w:date="2024-09-06T15:40:00Z"/>
                    <w:rFonts w:ascii="Calibri" w:eastAsia="Times New Roman" w:hAnsi="Calibri" w:cs="Calibri"/>
                    <w:color w:val="000000"/>
                  </w:rPr>
                </w:rPrChange>
              </w:rPr>
              <w:pPrChange w:id="489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892" w:author="Fan, Qi" w:date="2024-09-06T15:40:00Z">
              <w:r w:rsidRPr="00B278F3">
                <w:rPr>
                  <w:rFonts w:ascii="Calibri" w:eastAsia="Times New Roman" w:hAnsi="Calibri" w:cs="Calibri"/>
                  <w:color w:val="000000"/>
                  <w:sz w:val="18"/>
                  <w:szCs w:val="18"/>
                  <w:rPrChange w:id="4893" w:author="Fan, Qi" w:date="2024-09-06T15:40:00Z">
                    <w:rPr>
                      <w:rFonts w:ascii="Calibri" w:eastAsia="Times New Roman" w:hAnsi="Calibri" w:cs="Calibri"/>
                      <w:color w:val="000000"/>
                    </w:rPr>
                  </w:rPrChange>
                </w:rPr>
                <w:t>21.99</w:t>
              </w:r>
            </w:ins>
          </w:p>
        </w:tc>
        <w:tc>
          <w:tcPr>
            <w:tcW w:w="0" w:type="dxa"/>
            <w:noWrap/>
            <w:vAlign w:val="center"/>
            <w:hideMark/>
            <w:tcPrChange w:id="4894" w:author="Fan, Qi" w:date="2024-09-06T15:43:00Z">
              <w:tcPr>
                <w:tcW w:w="614" w:type="dxa"/>
                <w:noWrap/>
                <w:hideMark/>
              </w:tcPr>
            </w:tcPrChange>
          </w:tcPr>
          <w:p w14:paraId="724FE9A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895" w:author="Fan, Qi" w:date="2024-09-06T15:40:00Z"/>
                <w:rFonts w:ascii="Calibri" w:eastAsia="Times New Roman" w:hAnsi="Calibri" w:cs="Calibri"/>
                <w:color w:val="000000"/>
                <w:sz w:val="18"/>
                <w:szCs w:val="18"/>
                <w:rPrChange w:id="4896" w:author="Fan, Qi" w:date="2024-09-06T15:40:00Z">
                  <w:rPr>
                    <w:ins w:id="4897" w:author="Fan, Qi" w:date="2024-09-06T15:40:00Z"/>
                    <w:rFonts w:ascii="Calibri" w:eastAsia="Times New Roman" w:hAnsi="Calibri" w:cs="Calibri"/>
                    <w:color w:val="000000"/>
                  </w:rPr>
                </w:rPrChange>
              </w:rPr>
              <w:pPrChange w:id="489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899" w:author="Fan, Qi" w:date="2024-09-06T15:40:00Z">
              <w:r w:rsidRPr="00B278F3">
                <w:rPr>
                  <w:rFonts w:ascii="Calibri" w:eastAsia="Times New Roman" w:hAnsi="Calibri" w:cs="Calibri"/>
                  <w:color w:val="000000"/>
                  <w:sz w:val="18"/>
                  <w:szCs w:val="18"/>
                  <w:rPrChange w:id="4900" w:author="Fan, Qi" w:date="2024-09-06T15:40:00Z">
                    <w:rPr>
                      <w:rFonts w:ascii="Calibri" w:eastAsia="Times New Roman" w:hAnsi="Calibri" w:cs="Calibri"/>
                      <w:color w:val="000000"/>
                    </w:rPr>
                  </w:rPrChange>
                </w:rPr>
                <w:t>0.16</w:t>
              </w:r>
            </w:ins>
          </w:p>
        </w:tc>
        <w:tc>
          <w:tcPr>
            <w:tcW w:w="0" w:type="dxa"/>
            <w:noWrap/>
            <w:vAlign w:val="center"/>
            <w:hideMark/>
            <w:tcPrChange w:id="4901" w:author="Fan, Qi" w:date="2024-09-06T15:43:00Z">
              <w:tcPr>
                <w:tcW w:w="930" w:type="dxa"/>
                <w:noWrap/>
                <w:hideMark/>
              </w:tcPr>
            </w:tcPrChange>
          </w:tcPr>
          <w:p w14:paraId="7EC3460A"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902" w:author="Fan, Qi" w:date="2024-09-06T15:40:00Z"/>
                <w:rFonts w:ascii="Calibri" w:eastAsia="Times New Roman" w:hAnsi="Calibri" w:cs="Calibri"/>
                <w:color w:val="000000"/>
                <w:sz w:val="18"/>
                <w:szCs w:val="18"/>
                <w:rPrChange w:id="4903" w:author="Fan, Qi" w:date="2024-09-06T15:40:00Z">
                  <w:rPr>
                    <w:ins w:id="4904" w:author="Fan, Qi" w:date="2024-09-06T15:40:00Z"/>
                    <w:rFonts w:ascii="Calibri" w:eastAsia="Times New Roman" w:hAnsi="Calibri" w:cs="Calibri"/>
                    <w:color w:val="000000"/>
                  </w:rPr>
                </w:rPrChange>
              </w:rPr>
              <w:pPrChange w:id="490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906" w:author="Fan, Qi" w:date="2024-09-06T15:40:00Z">
              <w:r w:rsidRPr="00B278F3">
                <w:rPr>
                  <w:rFonts w:ascii="Calibri" w:eastAsia="Times New Roman" w:hAnsi="Calibri" w:cs="Calibri"/>
                  <w:color w:val="000000"/>
                  <w:sz w:val="18"/>
                  <w:szCs w:val="18"/>
                  <w:rPrChange w:id="4907" w:author="Fan, Qi" w:date="2024-09-06T15:40:00Z">
                    <w:rPr>
                      <w:rFonts w:ascii="Calibri" w:eastAsia="Times New Roman" w:hAnsi="Calibri" w:cs="Calibri"/>
                      <w:color w:val="000000"/>
                    </w:rPr>
                  </w:rPrChange>
                </w:rPr>
                <w:t>0.74</w:t>
              </w:r>
            </w:ins>
          </w:p>
        </w:tc>
        <w:tc>
          <w:tcPr>
            <w:tcW w:w="0" w:type="dxa"/>
            <w:noWrap/>
            <w:vAlign w:val="center"/>
            <w:hideMark/>
            <w:tcPrChange w:id="4908" w:author="Fan, Qi" w:date="2024-09-06T15:43:00Z">
              <w:tcPr>
                <w:tcW w:w="881" w:type="dxa"/>
                <w:gridSpan w:val="2"/>
                <w:noWrap/>
                <w:hideMark/>
              </w:tcPr>
            </w:tcPrChange>
          </w:tcPr>
          <w:p w14:paraId="2462EB7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909" w:author="Fan, Qi" w:date="2024-09-06T15:40:00Z"/>
                <w:rFonts w:ascii="Calibri" w:eastAsia="Times New Roman" w:hAnsi="Calibri" w:cs="Calibri"/>
                <w:color w:val="000000"/>
                <w:sz w:val="18"/>
                <w:szCs w:val="18"/>
                <w:rPrChange w:id="4910" w:author="Fan, Qi" w:date="2024-09-06T15:40:00Z">
                  <w:rPr>
                    <w:ins w:id="4911" w:author="Fan, Qi" w:date="2024-09-06T15:40:00Z"/>
                    <w:rFonts w:ascii="Calibri" w:eastAsia="Times New Roman" w:hAnsi="Calibri" w:cs="Calibri"/>
                    <w:color w:val="000000"/>
                  </w:rPr>
                </w:rPrChange>
              </w:rPr>
              <w:pPrChange w:id="491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913" w:author="Fan, Qi" w:date="2024-09-06T15:40:00Z">
              <w:r w:rsidRPr="00B278F3">
                <w:rPr>
                  <w:rFonts w:ascii="Calibri" w:eastAsia="Times New Roman" w:hAnsi="Calibri" w:cs="Calibri"/>
                  <w:color w:val="000000"/>
                  <w:sz w:val="18"/>
                  <w:szCs w:val="18"/>
                  <w:rPrChange w:id="4914" w:author="Fan, Qi" w:date="2024-09-06T15:40:00Z">
                    <w:rPr>
                      <w:rFonts w:ascii="Calibri" w:eastAsia="Times New Roman" w:hAnsi="Calibri" w:cs="Calibri"/>
                      <w:color w:val="000000"/>
                    </w:rPr>
                  </w:rPrChange>
                </w:rPr>
                <w:t>3.05</w:t>
              </w:r>
            </w:ins>
          </w:p>
        </w:tc>
        <w:tc>
          <w:tcPr>
            <w:tcW w:w="0" w:type="dxa"/>
            <w:vMerge/>
            <w:vAlign w:val="center"/>
            <w:hideMark/>
            <w:tcPrChange w:id="4915" w:author="Fan, Qi" w:date="2024-09-06T15:43:00Z">
              <w:tcPr>
                <w:tcW w:w="553" w:type="dxa"/>
                <w:vMerge/>
                <w:hideMark/>
              </w:tcPr>
            </w:tcPrChange>
          </w:tcPr>
          <w:p w14:paraId="01EF00A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916" w:author="Fan, Qi" w:date="2024-09-06T15:40:00Z"/>
                <w:rFonts w:ascii="Calibri" w:eastAsia="Times New Roman" w:hAnsi="Calibri" w:cs="Calibri"/>
                <w:color w:val="000000"/>
                <w:sz w:val="18"/>
                <w:szCs w:val="18"/>
                <w:rPrChange w:id="4917" w:author="Fan, Qi" w:date="2024-09-06T15:40:00Z">
                  <w:rPr>
                    <w:ins w:id="4918" w:author="Fan, Qi" w:date="2024-09-06T15:40:00Z"/>
                    <w:rFonts w:ascii="Calibri" w:eastAsia="Times New Roman" w:hAnsi="Calibri" w:cs="Calibri"/>
                    <w:color w:val="000000"/>
                  </w:rPr>
                </w:rPrChange>
              </w:rPr>
              <w:pPrChange w:id="4919"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4920" w:author="Fan, Qi" w:date="2024-09-06T15:43:00Z">
              <w:tcPr>
                <w:tcW w:w="554" w:type="dxa"/>
                <w:vMerge/>
                <w:hideMark/>
              </w:tcPr>
            </w:tcPrChange>
          </w:tcPr>
          <w:p w14:paraId="48F7EB4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921" w:author="Fan, Qi" w:date="2024-09-06T15:40:00Z"/>
                <w:rFonts w:ascii="Calibri" w:eastAsia="Times New Roman" w:hAnsi="Calibri" w:cs="Calibri"/>
                <w:color w:val="000000"/>
                <w:sz w:val="18"/>
                <w:szCs w:val="18"/>
                <w:rPrChange w:id="4922" w:author="Fan, Qi" w:date="2024-09-06T15:40:00Z">
                  <w:rPr>
                    <w:ins w:id="4923" w:author="Fan, Qi" w:date="2024-09-06T15:40:00Z"/>
                    <w:rFonts w:ascii="Calibri" w:eastAsia="Times New Roman" w:hAnsi="Calibri" w:cs="Calibri"/>
                    <w:color w:val="000000"/>
                  </w:rPr>
                </w:rPrChange>
              </w:rPr>
              <w:pPrChange w:id="4924"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4925" w:author="Fan, Qi" w:date="2024-09-06T15:43:00Z">
              <w:tcPr>
                <w:tcW w:w="703" w:type="dxa"/>
                <w:noWrap/>
                <w:hideMark/>
              </w:tcPr>
            </w:tcPrChange>
          </w:tcPr>
          <w:p w14:paraId="6A09742F"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926" w:author="Fan, Qi" w:date="2024-09-06T15:40:00Z"/>
                <w:rFonts w:ascii="Calibri" w:eastAsia="Times New Roman" w:hAnsi="Calibri" w:cs="Calibri"/>
                <w:color w:val="000000"/>
                <w:sz w:val="18"/>
                <w:szCs w:val="18"/>
                <w:rPrChange w:id="4927" w:author="Fan, Qi" w:date="2024-09-06T15:40:00Z">
                  <w:rPr>
                    <w:ins w:id="4928" w:author="Fan, Qi" w:date="2024-09-06T15:40:00Z"/>
                    <w:rFonts w:ascii="Calibri" w:eastAsia="Times New Roman" w:hAnsi="Calibri" w:cs="Calibri"/>
                    <w:color w:val="000000"/>
                  </w:rPr>
                </w:rPrChange>
              </w:rPr>
              <w:pPrChange w:id="4929" w:author="Fan, Qi" w:date="2024-09-06T15:43:00Z">
                <w:pPr>
                  <w:cnfStyle w:val="000000000000" w:firstRow="0" w:lastRow="0" w:firstColumn="0" w:lastColumn="0" w:oddVBand="0" w:evenVBand="0" w:oddHBand="0" w:evenHBand="0" w:firstRowFirstColumn="0" w:firstRowLastColumn="0" w:lastRowFirstColumn="0" w:lastRowLastColumn="0"/>
                </w:pPr>
              </w:pPrChange>
            </w:pPr>
            <w:ins w:id="4930" w:author="Fan, Qi" w:date="2024-09-06T15:40:00Z">
              <w:r w:rsidRPr="00B278F3">
                <w:rPr>
                  <w:rFonts w:ascii="Calibri" w:eastAsia="Times New Roman" w:hAnsi="Calibri" w:cs="Calibri"/>
                  <w:color w:val="000000"/>
                  <w:sz w:val="18"/>
                  <w:szCs w:val="18"/>
                  <w:rPrChange w:id="4931" w:author="Fan, Qi" w:date="2024-09-06T15:40:00Z">
                    <w:rPr>
                      <w:rFonts w:ascii="Calibri" w:eastAsia="Times New Roman" w:hAnsi="Calibri" w:cs="Calibri"/>
                      <w:color w:val="000000"/>
                    </w:rPr>
                  </w:rPrChange>
                </w:rPr>
                <w:t>Ca</w:t>
              </w:r>
            </w:ins>
          </w:p>
        </w:tc>
        <w:tc>
          <w:tcPr>
            <w:tcW w:w="0" w:type="dxa"/>
            <w:noWrap/>
            <w:vAlign w:val="center"/>
            <w:hideMark/>
            <w:tcPrChange w:id="4932" w:author="Fan, Qi" w:date="2024-09-06T15:43:00Z">
              <w:tcPr>
                <w:tcW w:w="558" w:type="dxa"/>
                <w:noWrap/>
                <w:hideMark/>
              </w:tcPr>
            </w:tcPrChange>
          </w:tcPr>
          <w:p w14:paraId="07BB0FCF"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933" w:author="Fan, Qi" w:date="2024-09-06T15:40:00Z"/>
                <w:rFonts w:ascii="Calibri" w:eastAsia="Times New Roman" w:hAnsi="Calibri" w:cs="Calibri"/>
                <w:color w:val="000000"/>
                <w:sz w:val="18"/>
                <w:szCs w:val="18"/>
                <w:rPrChange w:id="4934" w:author="Fan, Qi" w:date="2024-09-06T15:40:00Z">
                  <w:rPr>
                    <w:ins w:id="4935" w:author="Fan, Qi" w:date="2024-09-06T15:40:00Z"/>
                    <w:rFonts w:ascii="Calibri" w:eastAsia="Times New Roman" w:hAnsi="Calibri" w:cs="Calibri"/>
                    <w:color w:val="000000"/>
                  </w:rPr>
                </w:rPrChange>
              </w:rPr>
              <w:pPrChange w:id="493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937" w:author="Fan, Qi" w:date="2024-09-06T15:40:00Z">
              <w:r w:rsidRPr="00B278F3">
                <w:rPr>
                  <w:rFonts w:ascii="Calibri" w:eastAsia="Times New Roman" w:hAnsi="Calibri" w:cs="Calibri"/>
                  <w:color w:val="000000"/>
                  <w:sz w:val="18"/>
                  <w:szCs w:val="18"/>
                  <w:rPrChange w:id="4938" w:author="Fan, Qi" w:date="2024-09-06T15:40:00Z">
                    <w:rPr>
                      <w:rFonts w:ascii="Calibri" w:eastAsia="Times New Roman" w:hAnsi="Calibri" w:cs="Calibri"/>
                      <w:color w:val="000000"/>
                    </w:rPr>
                  </w:rPrChange>
                </w:rPr>
                <w:t>22.72</w:t>
              </w:r>
            </w:ins>
          </w:p>
        </w:tc>
        <w:tc>
          <w:tcPr>
            <w:tcW w:w="0" w:type="dxa"/>
            <w:noWrap/>
            <w:vAlign w:val="center"/>
            <w:hideMark/>
            <w:tcPrChange w:id="4939" w:author="Fan, Qi" w:date="2024-09-06T15:43:00Z">
              <w:tcPr>
                <w:tcW w:w="576" w:type="dxa"/>
                <w:noWrap/>
                <w:hideMark/>
              </w:tcPr>
            </w:tcPrChange>
          </w:tcPr>
          <w:p w14:paraId="2E5A3EC8"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940" w:author="Fan, Qi" w:date="2024-09-06T15:40:00Z"/>
                <w:rFonts w:ascii="Calibri" w:eastAsia="Times New Roman" w:hAnsi="Calibri" w:cs="Calibri"/>
                <w:color w:val="000000"/>
                <w:sz w:val="18"/>
                <w:szCs w:val="18"/>
                <w:rPrChange w:id="4941" w:author="Fan, Qi" w:date="2024-09-06T15:40:00Z">
                  <w:rPr>
                    <w:ins w:id="4942" w:author="Fan, Qi" w:date="2024-09-06T15:40:00Z"/>
                    <w:rFonts w:ascii="Calibri" w:eastAsia="Times New Roman" w:hAnsi="Calibri" w:cs="Calibri"/>
                    <w:color w:val="000000"/>
                  </w:rPr>
                </w:rPrChange>
              </w:rPr>
              <w:pPrChange w:id="494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944" w:author="Fan, Qi" w:date="2024-09-06T15:40:00Z">
              <w:r w:rsidRPr="00B278F3">
                <w:rPr>
                  <w:rFonts w:ascii="Calibri" w:eastAsia="Times New Roman" w:hAnsi="Calibri" w:cs="Calibri"/>
                  <w:color w:val="000000"/>
                  <w:sz w:val="18"/>
                  <w:szCs w:val="18"/>
                  <w:rPrChange w:id="4945" w:author="Fan, Qi" w:date="2024-09-06T15:40:00Z">
                    <w:rPr>
                      <w:rFonts w:ascii="Calibri" w:eastAsia="Times New Roman" w:hAnsi="Calibri" w:cs="Calibri"/>
                      <w:color w:val="000000"/>
                    </w:rPr>
                  </w:rPrChange>
                </w:rPr>
                <w:t>10.34</w:t>
              </w:r>
            </w:ins>
          </w:p>
        </w:tc>
        <w:tc>
          <w:tcPr>
            <w:tcW w:w="0" w:type="dxa"/>
            <w:noWrap/>
            <w:vAlign w:val="center"/>
            <w:hideMark/>
            <w:tcPrChange w:id="4946" w:author="Fan, Qi" w:date="2024-09-06T15:43:00Z">
              <w:tcPr>
                <w:tcW w:w="871" w:type="dxa"/>
                <w:noWrap/>
                <w:hideMark/>
              </w:tcPr>
            </w:tcPrChange>
          </w:tcPr>
          <w:p w14:paraId="57275C8A"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947" w:author="Fan, Qi" w:date="2024-09-06T15:40:00Z"/>
                <w:rFonts w:ascii="Calibri" w:eastAsia="Times New Roman" w:hAnsi="Calibri" w:cs="Calibri"/>
                <w:color w:val="000000"/>
                <w:sz w:val="18"/>
                <w:szCs w:val="18"/>
                <w:rPrChange w:id="4948" w:author="Fan, Qi" w:date="2024-09-06T15:40:00Z">
                  <w:rPr>
                    <w:ins w:id="4949" w:author="Fan, Qi" w:date="2024-09-06T15:40:00Z"/>
                    <w:rFonts w:ascii="Calibri" w:eastAsia="Times New Roman" w:hAnsi="Calibri" w:cs="Calibri"/>
                    <w:color w:val="000000"/>
                  </w:rPr>
                </w:rPrChange>
              </w:rPr>
              <w:pPrChange w:id="495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951" w:author="Fan, Qi" w:date="2024-09-06T15:40:00Z">
              <w:r w:rsidRPr="00B278F3">
                <w:rPr>
                  <w:rFonts w:ascii="Calibri" w:eastAsia="Times New Roman" w:hAnsi="Calibri" w:cs="Calibri"/>
                  <w:color w:val="000000"/>
                  <w:sz w:val="18"/>
                  <w:szCs w:val="18"/>
                  <w:rPrChange w:id="4952" w:author="Fan, Qi" w:date="2024-09-06T15:40:00Z">
                    <w:rPr>
                      <w:rFonts w:ascii="Calibri" w:eastAsia="Times New Roman" w:hAnsi="Calibri" w:cs="Calibri"/>
                      <w:color w:val="000000"/>
                    </w:rPr>
                  </w:rPrChange>
                </w:rPr>
                <w:t>0.74</w:t>
              </w:r>
            </w:ins>
          </w:p>
        </w:tc>
        <w:tc>
          <w:tcPr>
            <w:tcW w:w="0" w:type="dxa"/>
            <w:noWrap/>
            <w:vAlign w:val="center"/>
            <w:hideMark/>
            <w:tcPrChange w:id="4953" w:author="Fan, Qi" w:date="2024-09-06T15:43:00Z">
              <w:tcPr>
                <w:tcW w:w="826" w:type="dxa"/>
                <w:gridSpan w:val="2"/>
                <w:noWrap/>
                <w:hideMark/>
              </w:tcPr>
            </w:tcPrChange>
          </w:tcPr>
          <w:p w14:paraId="1C160AD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4954" w:author="Fan, Qi" w:date="2024-09-06T15:40:00Z"/>
                <w:rFonts w:ascii="Calibri" w:eastAsia="Times New Roman" w:hAnsi="Calibri" w:cs="Calibri"/>
                <w:color w:val="000000"/>
                <w:sz w:val="18"/>
                <w:szCs w:val="18"/>
                <w:rPrChange w:id="4955" w:author="Fan, Qi" w:date="2024-09-06T15:40:00Z">
                  <w:rPr>
                    <w:ins w:id="4956" w:author="Fan, Qi" w:date="2024-09-06T15:40:00Z"/>
                    <w:rFonts w:ascii="Calibri" w:eastAsia="Times New Roman" w:hAnsi="Calibri" w:cs="Calibri"/>
                    <w:color w:val="000000"/>
                  </w:rPr>
                </w:rPrChange>
              </w:rPr>
              <w:pPrChange w:id="4957"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4958" w:author="Fan, Qi" w:date="2024-09-06T15:40:00Z">
              <w:r w:rsidRPr="00B278F3">
                <w:rPr>
                  <w:rFonts w:ascii="Calibri" w:eastAsia="Times New Roman" w:hAnsi="Calibri" w:cs="Calibri"/>
                  <w:color w:val="000000"/>
                  <w:sz w:val="18"/>
                  <w:szCs w:val="18"/>
                  <w:rPrChange w:id="4959" w:author="Fan, Qi" w:date="2024-09-06T15:40:00Z">
                    <w:rPr>
                      <w:rFonts w:ascii="Calibri" w:eastAsia="Times New Roman" w:hAnsi="Calibri" w:cs="Calibri"/>
                      <w:color w:val="000000"/>
                    </w:rPr>
                  </w:rPrChange>
                </w:rPr>
                <w:t>3.05</w:t>
              </w:r>
            </w:ins>
          </w:p>
        </w:tc>
      </w:tr>
      <w:tr w:rsidR="00B278F3" w:rsidRPr="00B278F3" w14:paraId="39DC2197" w14:textId="77777777" w:rsidTr="00B278F3">
        <w:tblPrEx>
          <w:tblPrExChange w:id="4960"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4961" w:author="Fan, Qi" w:date="2024-09-06T15:40:00Z"/>
          <w:trPrChange w:id="4962"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Change w:id="4963" w:author="Fan, Qi" w:date="2024-09-06T15:43:00Z">
              <w:tcPr>
                <w:tcW w:w="552" w:type="dxa"/>
                <w:vMerge w:val="restart"/>
                <w:noWrap/>
                <w:hideMark/>
              </w:tcPr>
            </w:tcPrChange>
          </w:tcPr>
          <w:p w14:paraId="5DDB1907" w14:textId="77777777" w:rsidR="00B278F3" w:rsidRPr="00B278F3" w:rsidRDefault="00B278F3" w:rsidP="00B278F3">
            <w:pPr>
              <w:jc w:val="center"/>
              <w:cnfStyle w:val="001000100000" w:firstRow="0" w:lastRow="0" w:firstColumn="1" w:lastColumn="0" w:oddVBand="0" w:evenVBand="0" w:oddHBand="1" w:evenHBand="0" w:firstRowFirstColumn="0" w:firstRowLastColumn="0" w:lastRowFirstColumn="0" w:lastRowLastColumn="0"/>
              <w:rPr>
                <w:ins w:id="4964" w:author="Fan, Qi" w:date="2024-09-06T15:40:00Z"/>
                <w:rFonts w:ascii="Calibri" w:eastAsia="Times New Roman" w:hAnsi="Calibri" w:cs="Calibri"/>
                <w:color w:val="000000"/>
                <w:sz w:val="18"/>
                <w:szCs w:val="18"/>
                <w:rPrChange w:id="4965" w:author="Fan, Qi" w:date="2024-09-06T15:40:00Z">
                  <w:rPr>
                    <w:ins w:id="4966" w:author="Fan, Qi" w:date="2024-09-06T15:40:00Z"/>
                    <w:rFonts w:ascii="Calibri" w:eastAsia="Times New Roman" w:hAnsi="Calibri" w:cs="Calibri"/>
                    <w:color w:val="000000"/>
                  </w:rPr>
                </w:rPrChange>
              </w:rPr>
            </w:pPr>
            <w:ins w:id="4967" w:author="Fan, Qi" w:date="2024-09-06T15:40:00Z">
              <w:r w:rsidRPr="00B278F3">
                <w:rPr>
                  <w:rFonts w:ascii="Calibri" w:eastAsia="Times New Roman" w:hAnsi="Calibri" w:cs="Calibri"/>
                  <w:color w:val="000000"/>
                  <w:sz w:val="18"/>
                  <w:szCs w:val="18"/>
                  <w:rPrChange w:id="4968" w:author="Fan, Qi" w:date="2024-09-06T15:40:00Z">
                    <w:rPr>
                      <w:rFonts w:ascii="Calibri" w:eastAsia="Times New Roman" w:hAnsi="Calibri" w:cs="Calibri"/>
                      <w:color w:val="000000"/>
                    </w:rPr>
                  </w:rPrChange>
                </w:rPr>
                <w:t>75</w:t>
              </w:r>
            </w:ins>
          </w:p>
        </w:tc>
        <w:tc>
          <w:tcPr>
            <w:tcW w:w="0" w:type="dxa"/>
            <w:vMerge w:val="restart"/>
            <w:noWrap/>
            <w:vAlign w:val="center"/>
            <w:hideMark/>
            <w:tcPrChange w:id="4969" w:author="Fan, Qi" w:date="2024-09-06T15:43:00Z">
              <w:tcPr>
                <w:tcW w:w="554" w:type="dxa"/>
                <w:vMerge w:val="restart"/>
                <w:noWrap/>
                <w:hideMark/>
              </w:tcPr>
            </w:tcPrChange>
          </w:tcPr>
          <w:p w14:paraId="395C154F" w14:textId="77777777" w:rsidR="00B278F3" w:rsidRPr="00B278F3" w:rsidRDefault="00B278F3" w:rsidP="00B278F3">
            <w:pPr>
              <w:jc w:val="center"/>
              <w:cnfStyle w:val="000000100000" w:firstRow="0" w:lastRow="0" w:firstColumn="0" w:lastColumn="0" w:oddVBand="0" w:evenVBand="0" w:oddHBand="1" w:evenHBand="0" w:firstRowFirstColumn="0" w:firstRowLastColumn="0" w:lastRowFirstColumn="0" w:lastRowLastColumn="0"/>
              <w:rPr>
                <w:ins w:id="4970" w:author="Fan, Qi" w:date="2024-09-06T15:40:00Z"/>
                <w:rFonts w:ascii="Calibri" w:eastAsia="Times New Roman" w:hAnsi="Calibri" w:cs="Calibri"/>
                <w:b/>
                <w:bCs/>
                <w:color w:val="000000"/>
                <w:sz w:val="18"/>
                <w:szCs w:val="18"/>
                <w:rPrChange w:id="4971" w:author="Fan, Qi" w:date="2024-09-06T15:42:00Z">
                  <w:rPr>
                    <w:ins w:id="4972" w:author="Fan, Qi" w:date="2024-09-06T15:40:00Z"/>
                    <w:rFonts w:ascii="Calibri" w:eastAsia="Times New Roman" w:hAnsi="Calibri" w:cs="Calibri"/>
                    <w:color w:val="000000"/>
                  </w:rPr>
                </w:rPrChange>
              </w:rPr>
            </w:pPr>
            <w:ins w:id="4973" w:author="Fan, Qi" w:date="2024-09-06T15:40:00Z">
              <w:r w:rsidRPr="00B278F3">
                <w:rPr>
                  <w:rFonts w:ascii="Calibri" w:eastAsia="Times New Roman" w:hAnsi="Calibri" w:cs="Calibri"/>
                  <w:b/>
                  <w:bCs/>
                  <w:color w:val="000000"/>
                  <w:sz w:val="18"/>
                  <w:szCs w:val="18"/>
                  <w:rPrChange w:id="4974" w:author="Fan, Qi" w:date="2024-09-06T15:42:00Z">
                    <w:rPr>
                      <w:rFonts w:ascii="Calibri" w:eastAsia="Times New Roman" w:hAnsi="Calibri" w:cs="Calibri"/>
                      <w:color w:val="000000"/>
                    </w:rPr>
                  </w:rPrChange>
                </w:rPr>
                <w:t>76.3</w:t>
              </w:r>
            </w:ins>
          </w:p>
        </w:tc>
        <w:tc>
          <w:tcPr>
            <w:tcW w:w="0" w:type="dxa"/>
            <w:noWrap/>
            <w:vAlign w:val="center"/>
            <w:hideMark/>
            <w:tcPrChange w:id="4975" w:author="Fan, Qi" w:date="2024-09-06T15:43:00Z">
              <w:tcPr>
                <w:tcW w:w="703" w:type="dxa"/>
                <w:noWrap/>
                <w:hideMark/>
              </w:tcPr>
            </w:tcPrChange>
          </w:tcPr>
          <w:p w14:paraId="1CAA438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976" w:author="Fan, Qi" w:date="2024-09-06T15:40:00Z"/>
                <w:rFonts w:ascii="Calibri" w:eastAsia="Times New Roman" w:hAnsi="Calibri" w:cs="Calibri"/>
                <w:color w:val="000000"/>
                <w:sz w:val="18"/>
                <w:szCs w:val="18"/>
                <w:rPrChange w:id="4977" w:author="Fan, Qi" w:date="2024-09-06T15:40:00Z">
                  <w:rPr>
                    <w:ins w:id="4978" w:author="Fan, Qi" w:date="2024-09-06T15:40:00Z"/>
                    <w:rFonts w:ascii="Calibri" w:eastAsia="Times New Roman" w:hAnsi="Calibri" w:cs="Calibri"/>
                    <w:color w:val="000000"/>
                  </w:rPr>
                </w:rPrChange>
              </w:rPr>
              <w:pPrChange w:id="4979" w:author="Fan, Qi" w:date="2024-09-06T15:43:00Z">
                <w:pPr>
                  <w:cnfStyle w:val="000000100000" w:firstRow="0" w:lastRow="0" w:firstColumn="0" w:lastColumn="0" w:oddVBand="0" w:evenVBand="0" w:oddHBand="1" w:evenHBand="0" w:firstRowFirstColumn="0" w:firstRowLastColumn="0" w:lastRowFirstColumn="0" w:lastRowLastColumn="0"/>
                </w:pPr>
              </w:pPrChange>
            </w:pPr>
            <w:ins w:id="4980" w:author="Fan, Qi" w:date="2024-09-06T15:40:00Z">
              <w:r w:rsidRPr="00B278F3">
                <w:rPr>
                  <w:rFonts w:ascii="Calibri" w:eastAsia="Times New Roman" w:hAnsi="Calibri" w:cs="Calibri"/>
                  <w:color w:val="000000"/>
                  <w:sz w:val="18"/>
                  <w:szCs w:val="18"/>
                  <w:rPrChange w:id="4981" w:author="Fan, Qi" w:date="2024-09-06T15:40:00Z">
                    <w:rPr>
                      <w:rFonts w:ascii="Calibri" w:eastAsia="Times New Roman" w:hAnsi="Calibri" w:cs="Calibri"/>
                      <w:color w:val="000000"/>
                    </w:rPr>
                  </w:rPrChange>
                </w:rPr>
                <w:t>C</w:t>
              </w:r>
            </w:ins>
          </w:p>
        </w:tc>
        <w:tc>
          <w:tcPr>
            <w:tcW w:w="0" w:type="dxa"/>
            <w:noWrap/>
            <w:vAlign w:val="center"/>
            <w:hideMark/>
            <w:tcPrChange w:id="4982" w:author="Fan, Qi" w:date="2024-09-06T15:43:00Z">
              <w:tcPr>
                <w:tcW w:w="595" w:type="dxa"/>
                <w:noWrap/>
                <w:hideMark/>
              </w:tcPr>
            </w:tcPrChange>
          </w:tcPr>
          <w:p w14:paraId="4AED64F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983" w:author="Fan, Qi" w:date="2024-09-06T15:40:00Z"/>
                <w:rFonts w:ascii="Calibri" w:eastAsia="Times New Roman" w:hAnsi="Calibri" w:cs="Calibri"/>
                <w:color w:val="000000"/>
                <w:sz w:val="18"/>
                <w:szCs w:val="18"/>
                <w:rPrChange w:id="4984" w:author="Fan, Qi" w:date="2024-09-06T15:40:00Z">
                  <w:rPr>
                    <w:ins w:id="4985" w:author="Fan, Qi" w:date="2024-09-06T15:40:00Z"/>
                    <w:rFonts w:ascii="Calibri" w:eastAsia="Times New Roman" w:hAnsi="Calibri" w:cs="Calibri"/>
                    <w:color w:val="000000"/>
                  </w:rPr>
                </w:rPrChange>
              </w:rPr>
              <w:pPrChange w:id="498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987" w:author="Fan, Qi" w:date="2024-09-06T15:40:00Z">
              <w:r w:rsidRPr="00B278F3">
                <w:rPr>
                  <w:rFonts w:ascii="Calibri" w:eastAsia="Times New Roman" w:hAnsi="Calibri" w:cs="Calibri"/>
                  <w:color w:val="000000"/>
                  <w:sz w:val="18"/>
                  <w:szCs w:val="18"/>
                  <w:rPrChange w:id="4988" w:author="Fan, Qi" w:date="2024-09-06T15:40:00Z">
                    <w:rPr>
                      <w:rFonts w:ascii="Calibri" w:eastAsia="Times New Roman" w:hAnsi="Calibri" w:cs="Calibri"/>
                      <w:color w:val="000000"/>
                    </w:rPr>
                  </w:rPrChange>
                </w:rPr>
                <w:t>13.6</w:t>
              </w:r>
            </w:ins>
          </w:p>
        </w:tc>
        <w:tc>
          <w:tcPr>
            <w:tcW w:w="0" w:type="dxa"/>
            <w:noWrap/>
            <w:vAlign w:val="center"/>
            <w:hideMark/>
            <w:tcPrChange w:id="4989" w:author="Fan, Qi" w:date="2024-09-06T15:43:00Z">
              <w:tcPr>
                <w:tcW w:w="614" w:type="dxa"/>
                <w:noWrap/>
                <w:hideMark/>
              </w:tcPr>
            </w:tcPrChange>
          </w:tcPr>
          <w:p w14:paraId="10481AA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990" w:author="Fan, Qi" w:date="2024-09-06T15:40:00Z"/>
                <w:rFonts w:ascii="Calibri" w:eastAsia="Times New Roman" w:hAnsi="Calibri" w:cs="Calibri"/>
                <w:color w:val="000000"/>
                <w:sz w:val="18"/>
                <w:szCs w:val="18"/>
                <w:rPrChange w:id="4991" w:author="Fan, Qi" w:date="2024-09-06T15:40:00Z">
                  <w:rPr>
                    <w:ins w:id="4992" w:author="Fan, Qi" w:date="2024-09-06T15:40:00Z"/>
                    <w:rFonts w:ascii="Calibri" w:eastAsia="Times New Roman" w:hAnsi="Calibri" w:cs="Calibri"/>
                    <w:color w:val="000000"/>
                  </w:rPr>
                </w:rPrChange>
              </w:rPr>
              <w:pPrChange w:id="499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4994" w:author="Fan, Qi" w:date="2024-09-06T15:40:00Z">
              <w:r w:rsidRPr="00B278F3">
                <w:rPr>
                  <w:rFonts w:ascii="Calibri" w:eastAsia="Times New Roman" w:hAnsi="Calibri" w:cs="Calibri"/>
                  <w:color w:val="000000"/>
                  <w:sz w:val="18"/>
                  <w:szCs w:val="18"/>
                  <w:rPrChange w:id="4995" w:author="Fan, Qi" w:date="2024-09-06T15:40:00Z">
                    <w:rPr>
                      <w:rFonts w:ascii="Calibri" w:eastAsia="Times New Roman" w:hAnsi="Calibri" w:cs="Calibri"/>
                      <w:color w:val="000000"/>
                    </w:rPr>
                  </w:rPrChange>
                </w:rPr>
                <w:t>22.34</w:t>
              </w:r>
            </w:ins>
          </w:p>
        </w:tc>
        <w:tc>
          <w:tcPr>
            <w:tcW w:w="0" w:type="dxa"/>
            <w:noWrap/>
            <w:vAlign w:val="center"/>
            <w:hideMark/>
            <w:tcPrChange w:id="4996" w:author="Fan, Qi" w:date="2024-09-06T15:43:00Z">
              <w:tcPr>
                <w:tcW w:w="930" w:type="dxa"/>
                <w:noWrap/>
                <w:hideMark/>
              </w:tcPr>
            </w:tcPrChange>
          </w:tcPr>
          <w:p w14:paraId="39340D6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4997" w:author="Fan, Qi" w:date="2024-09-06T15:40:00Z"/>
                <w:rFonts w:ascii="Calibri" w:eastAsia="Times New Roman" w:hAnsi="Calibri" w:cs="Calibri"/>
                <w:color w:val="000000"/>
                <w:sz w:val="18"/>
                <w:szCs w:val="18"/>
                <w:rPrChange w:id="4998" w:author="Fan, Qi" w:date="2024-09-06T15:40:00Z">
                  <w:rPr>
                    <w:ins w:id="4999" w:author="Fan, Qi" w:date="2024-09-06T15:40:00Z"/>
                    <w:rFonts w:ascii="Calibri" w:eastAsia="Times New Roman" w:hAnsi="Calibri" w:cs="Calibri"/>
                    <w:color w:val="000000"/>
                  </w:rPr>
                </w:rPrChange>
              </w:rPr>
              <w:pPrChange w:id="500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001" w:author="Fan, Qi" w:date="2024-09-06T15:40:00Z">
              <w:r w:rsidRPr="00B278F3">
                <w:rPr>
                  <w:rFonts w:ascii="Calibri" w:eastAsia="Times New Roman" w:hAnsi="Calibri" w:cs="Calibri"/>
                  <w:color w:val="000000"/>
                  <w:sz w:val="18"/>
                  <w:szCs w:val="18"/>
                  <w:rPrChange w:id="5002" w:author="Fan, Qi" w:date="2024-09-06T15:40:00Z">
                    <w:rPr>
                      <w:rFonts w:ascii="Calibri" w:eastAsia="Times New Roman" w:hAnsi="Calibri" w:cs="Calibri"/>
                      <w:color w:val="000000"/>
                    </w:rPr>
                  </w:rPrChange>
                </w:rPr>
                <w:t>2.37</w:t>
              </w:r>
            </w:ins>
          </w:p>
        </w:tc>
        <w:tc>
          <w:tcPr>
            <w:tcW w:w="0" w:type="dxa"/>
            <w:noWrap/>
            <w:vAlign w:val="center"/>
            <w:hideMark/>
            <w:tcPrChange w:id="5003" w:author="Fan, Qi" w:date="2024-09-06T15:43:00Z">
              <w:tcPr>
                <w:tcW w:w="881" w:type="dxa"/>
                <w:gridSpan w:val="2"/>
                <w:noWrap/>
                <w:hideMark/>
              </w:tcPr>
            </w:tcPrChange>
          </w:tcPr>
          <w:p w14:paraId="1CF2145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004" w:author="Fan, Qi" w:date="2024-09-06T15:40:00Z"/>
                <w:rFonts w:ascii="Calibri" w:eastAsia="Times New Roman" w:hAnsi="Calibri" w:cs="Calibri"/>
                <w:color w:val="000000"/>
                <w:sz w:val="18"/>
                <w:szCs w:val="18"/>
                <w:rPrChange w:id="5005" w:author="Fan, Qi" w:date="2024-09-06T15:40:00Z">
                  <w:rPr>
                    <w:ins w:id="5006" w:author="Fan, Qi" w:date="2024-09-06T15:40:00Z"/>
                    <w:rFonts w:ascii="Calibri" w:eastAsia="Times New Roman" w:hAnsi="Calibri" w:cs="Calibri"/>
                    <w:color w:val="000000"/>
                  </w:rPr>
                </w:rPrChange>
              </w:rPr>
              <w:pPrChange w:id="500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008" w:author="Fan, Qi" w:date="2024-09-06T15:40:00Z">
              <w:r w:rsidRPr="00B278F3">
                <w:rPr>
                  <w:rFonts w:ascii="Calibri" w:eastAsia="Times New Roman" w:hAnsi="Calibri" w:cs="Calibri"/>
                  <w:color w:val="000000"/>
                  <w:sz w:val="18"/>
                  <w:szCs w:val="18"/>
                  <w:rPrChange w:id="5009" w:author="Fan, Qi" w:date="2024-09-06T15:40:00Z">
                    <w:rPr>
                      <w:rFonts w:ascii="Calibri" w:eastAsia="Times New Roman" w:hAnsi="Calibri" w:cs="Calibri"/>
                      <w:color w:val="000000"/>
                    </w:rPr>
                  </w:rPrChange>
                </w:rPr>
                <w:t>16.28</w:t>
              </w:r>
            </w:ins>
          </w:p>
        </w:tc>
        <w:tc>
          <w:tcPr>
            <w:tcW w:w="0" w:type="dxa"/>
            <w:vMerge w:val="restart"/>
            <w:noWrap/>
            <w:vAlign w:val="center"/>
            <w:hideMark/>
            <w:tcPrChange w:id="5010" w:author="Fan, Qi" w:date="2024-09-06T15:43:00Z">
              <w:tcPr>
                <w:tcW w:w="553" w:type="dxa"/>
                <w:vMerge w:val="restart"/>
                <w:noWrap/>
                <w:hideMark/>
              </w:tcPr>
            </w:tcPrChange>
          </w:tcPr>
          <w:p w14:paraId="0E03EA4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011" w:author="Fan, Qi" w:date="2024-09-06T15:40:00Z"/>
                <w:rFonts w:ascii="Calibri" w:eastAsia="Times New Roman" w:hAnsi="Calibri" w:cs="Calibri"/>
                <w:b/>
                <w:bCs/>
                <w:color w:val="000000"/>
                <w:sz w:val="18"/>
                <w:szCs w:val="18"/>
                <w:rPrChange w:id="5012" w:author="Fan, Qi" w:date="2024-09-06T15:42:00Z">
                  <w:rPr>
                    <w:ins w:id="5013" w:author="Fan, Qi" w:date="2024-09-06T15:40:00Z"/>
                    <w:rFonts w:ascii="Calibri" w:eastAsia="Times New Roman" w:hAnsi="Calibri" w:cs="Calibri"/>
                    <w:color w:val="000000"/>
                  </w:rPr>
                </w:rPrChange>
              </w:rPr>
            </w:pPr>
            <w:ins w:id="5014" w:author="Fan, Qi" w:date="2024-09-06T15:40:00Z">
              <w:r w:rsidRPr="00B278F3">
                <w:rPr>
                  <w:rFonts w:ascii="Calibri" w:eastAsia="Times New Roman" w:hAnsi="Calibri" w:cs="Calibri"/>
                  <w:b/>
                  <w:bCs/>
                  <w:color w:val="000000"/>
                  <w:sz w:val="18"/>
                  <w:szCs w:val="18"/>
                  <w:rPrChange w:id="5015" w:author="Fan, Qi" w:date="2024-09-06T15:42:00Z">
                    <w:rPr>
                      <w:rFonts w:ascii="Calibri" w:eastAsia="Times New Roman" w:hAnsi="Calibri" w:cs="Calibri"/>
                      <w:color w:val="000000"/>
                    </w:rPr>
                  </w:rPrChange>
                </w:rPr>
                <w:t>75</w:t>
              </w:r>
            </w:ins>
          </w:p>
        </w:tc>
        <w:tc>
          <w:tcPr>
            <w:tcW w:w="0" w:type="dxa"/>
            <w:vMerge w:val="restart"/>
            <w:noWrap/>
            <w:vAlign w:val="center"/>
            <w:hideMark/>
            <w:tcPrChange w:id="5016" w:author="Fan, Qi" w:date="2024-09-06T15:43:00Z">
              <w:tcPr>
                <w:tcW w:w="554" w:type="dxa"/>
                <w:vMerge w:val="restart"/>
                <w:noWrap/>
                <w:hideMark/>
              </w:tcPr>
            </w:tcPrChange>
          </w:tcPr>
          <w:p w14:paraId="473EC1D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017" w:author="Fan, Qi" w:date="2024-09-06T15:40:00Z"/>
                <w:rFonts w:ascii="Calibri" w:eastAsia="Times New Roman" w:hAnsi="Calibri" w:cs="Calibri"/>
                <w:b/>
                <w:bCs/>
                <w:color w:val="000000"/>
                <w:sz w:val="18"/>
                <w:szCs w:val="18"/>
                <w:rPrChange w:id="5018" w:author="Fan, Qi" w:date="2024-09-06T15:42:00Z">
                  <w:rPr>
                    <w:ins w:id="5019" w:author="Fan, Qi" w:date="2024-09-06T15:40:00Z"/>
                    <w:rFonts w:ascii="Calibri" w:eastAsia="Times New Roman" w:hAnsi="Calibri" w:cs="Calibri"/>
                    <w:color w:val="000000"/>
                  </w:rPr>
                </w:rPrChange>
              </w:rPr>
            </w:pPr>
            <w:ins w:id="5020" w:author="Fan, Qi" w:date="2024-09-06T15:40:00Z">
              <w:r w:rsidRPr="00B278F3">
                <w:rPr>
                  <w:rFonts w:ascii="Calibri" w:eastAsia="Times New Roman" w:hAnsi="Calibri" w:cs="Calibri"/>
                  <w:b/>
                  <w:bCs/>
                  <w:color w:val="000000"/>
                  <w:sz w:val="18"/>
                  <w:szCs w:val="18"/>
                  <w:rPrChange w:id="5021" w:author="Fan, Qi" w:date="2024-09-06T15:42:00Z">
                    <w:rPr>
                      <w:rFonts w:ascii="Calibri" w:eastAsia="Times New Roman" w:hAnsi="Calibri" w:cs="Calibri"/>
                      <w:color w:val="000000"/>
                    </w:rPr>
                  </w:rPrChange>
                </w:rPr>
                <w:t>79.3</w:t>
              </w:r>
            </w:ins>
          </w:p>
        </w:tc>
        <w:tc>
          <w:tcPr>
            <w:tcW w:w="0" w:type="dxa"/>
            <w:noWrap/>
            <w:vAlign w:val="center"/>
            <w:hideMark/>
            <w:tcPrChange w:id="5022" w:author="Fan, Qi" w:date="2024-09-06T15:43:00Z">
              <w:tcPr>
                <w:tcW w:w="703" w:type="dxa"/>
                <w:noWrap/>
                <w:hideMark/>
              </w:tcPr>
            </w:tcPrChange>
          </w:tcPr>
          <w:p w14:paraId="4D9F231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023" w:author="Fan, Qi" w:date="2024-09-06T15:40:00Z"/>
                <w:rFonts w:ascii="Calibri" w:eastAsia="Times New Roman" w:hAnsi="Calibri" w:cs="Calibri"/>
                <w:color w:val="000000"/>
                <w:sz w:val="18"/>
                <w:szCs w:val="18"/>
                <w:rPrChange w:id="5024" w:author="Fan, Qi" w:date="2024-09-06T15:40:00Z">
                  <w:rPr>
                    <w:ins w:id="5025" w:author="Fan, Qi" w:date="2024-09-06T15:40:00Z"/>
                    <w:rFonts w:ascii="Calibri" w:eastAsia="Times New Roman" w:hAnsi="Calibri" w:cs="Calibri"/>
                    <w:color w:val="000000"/>
                  </w:rPr>
                </w:rPrChange>
              </w:rPr>
              <w:pPrChange w:id="5026" w:author="Fan, Qi" w:date="2024-09-06T15:43:00Z">
                <w:pPr>
                  <w:cnfStyle w:val="000000100000" w:firstRow="0" w:lastRow="0" w:firstColumn="0" w:lastColumn="0" w:oddVBand="0" w:evenVBand="0" w:oddHBand="1" w:evenHBand="0" w:firstRowFirstColumn="0" w:firstRowLastColumn="0" w:lastRowFirstColumn="0" w:lastRowLastColumn="0"/>
                </w:pPr>
              </w:pPrChange>
            </w:pPr>
            <w:ins w:id="5027" w:author="Fan, Qi" w:date="2024-09-06T15:40:00Z">
              <w:r w:rsidRPr="00B278F3">
                <w:rPr>
                  <w:rFonts w:ascii="Calibri" w:eastAsia="Times New Roman" w:hAnsi="Calibri" w:cs="Calibri"/>
                  <w:color w:val="000000"/>
                  <w:sz w:val="18"/>
                  <w:szCs w:val="18"/>
                  <w:rPrChange w:id="5028" w:author="Fan, Qi" w:date="2024-09-06T15:40:00Z">
                    <w:rPr>
                      <w:rFonts w:ascii="Calibri" w:eastAsia="Times New Roman" w:hAnsi="Calibri" w:cs="Calibri"/>
                      <w:color w:val="000000"/>
                    </w:rPr>
                  </w:rPrChange>
                </w:rPr>
                <w:t>C</w:t>
              </w:r>
            </w:ins>
          </w:p>
        </w:tc>
        <w:tc>
          <w:tcPr>
            <w:tcW w:w="0" w:type="dxa"/>
            <w:noWrap/>
            <w:vAlign w:val="center"/>
            <w:hideMark/>
            <w:tcPrChange w:id="5029" w:author="Fan, Qi" w:date="2024-09-06T15:43:00Z">
              <w:tcPr>
                <w:tcW w:w="558" w:type="dxa"/>
                <w:noWrap/>
                <w:hideMark/>
              </w:tcPr>
            </w:tcPrChange>
          </w:tcPr>
          <w:p w14:paraId="6D12A00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030" w:author="Fan, Qi" w:date="2024-09-06T15:40:00Z"/>
                <w:rFonts w:ascii="Calibri" w:eastAsia="Times New Roman" w:hAnsi="Calibri" w:cs="Calibri"/>
                <w:color w:val="000000"/>
                <w:sz w:val="18"/>
                <w:szCs w:val="18"/>
                <w:rPrChange w:id="5031" w:author="Fan, Qi" w:date="2024-09-06T15:40:00Z">
                  <w:rPr>
                    <w:ins w:id="5032" w:author="Fan, Qi" w:date="2024-09-06T15:40:00Z"/>
                    <w:rFonts w:ascii="Calibri" w:eastAsia="Times New Roman" w:hAnsi="Calibri" w:cs="Calibri"/>
                    <w:color w:val="000000"/>
                  </w:rPr>
                </w:rPrChange>
              </w:rPr>
              <w:pPrChange w:id="503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034" w:author="Fan, Qi" w:date="2024-09-06T15:40:00Z">
              <w:r w:rsidRPr="00B278F3">
                <w:rPr>
                  <w:rFonts w:ascii="Calibri" w:eastAsia="Times New Roman" w:hAnsi="Calibri" w:cs="Calibri"/>
                  <w:color w:val="000000"/>
                  <w:sz w:val="18"/>
                  <w:szCs w:val="18"/>
                  <w:rPrChange w:id="5035" w:author="Fan, Qi" w:date="2024-09-06T15:40:00Z">
                    <w:rPr>
                      <w:rFonts w:ascii="Calibri" w:eastAsia="Times New Roman" w:hAnsi="Calibri" w:cs="Calibri"/>
                      <w:color w:val="000000"/>
                    </w:rPr>
                  </w:rPrChange>
                </w:rPr>
                <w:t>15.01</w:t>
              </w:r>
            </w:ins>
          </w:p>
        </w:tc>
        <w:tc>
          <w:tcPr>
            <w:tcW w:w="0" w:type="dxa"/>
            <w:noWrap/>
            <w:vAlign w:val="center"/>
            <w:hideMark/>
            <w:tcPrChange w:id="5036" w:author="Fan, Qi" w:date="2024-09-06T15:43:00Z">
              <w:tcPr>
                <w:tcW w:w="576" w:type="dxa"/>
                <w:noWrap/>
                <w:hideMark/>
              </w:tcPr>
            </w:tcPrChange>
          </w:tcPr>
          <w:p w14:paraId="7E91B82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037" w:author="Fan, Qi" w:date="2024-09-06T15:40:00Z"/>
                <w:rFonts w:ascii="Calibri" w:eastAsia="Times New Roman" w:hAnsi="Calibri" w:cs="Calibri"/>
                <w:color w:val="000000"/>
                <w:sz w:val="18"/>
                <w:szCs w:val="18"/>
                <w:rPrChange w:id="5038" w:author="Fan, Qi" w:date="2024-09-06T15:40:00Z">
                  <w:rPr>
                    <w:ins w:id="5039" w:author="Fan, Qi" w:date="2024-09-06T15:40:00Z"/>
                    <w:rFonts w:ascii="Calibri" w:eastAsia="Times New Roman" w:hAnsi="Calibri" w:cs="Calibri"/>
                    <w:color w:val="000000"/>
                  </w:rPr>
                </w:rPrChange>
              </w:rPr>
              <w:pPrChange w:id="504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041" w:author="Fan, Qi" w:date="2024-09-06T15:40:00Z">
              <w:r w:rsidRPr="00B278F3">
                <w:rPr>
                  <w:rFonts w:ascii="Calibri" w:eastAsia="Times New Roman" w:hAnsi="Calibri" w:cs="Calibri"/>
                  <w:color w:val="000000"/>
                  <w:sz w:val="18"/>
                  <w:szCs w:val="18"/>
                  <w:rPrChange w:id="5042" w:author="Fan, Qi" w:date="2024-09-06T15:40:00Z">
                    <w:rPr>
                      <w:rFonts w:ascii="Calibri" w:eastAsia="Times New Roman" w:hAnsi="Calibri" w:cs="Calibri"/>
                      <w:color w:val="000000"/>
                    </w:rPr>
                  </w:rPrChange>
                </w:rPr>
                <w:t>25.15</w:t>
              </w:r>
            </w:ins>
          </w:p>
        </w:tc>
        <w:tc>
          <w:tcPr>
            <w:tcW w:w="0" w:type="dxa"/>
            <w:noWrap/>
            <w:vAlign w:val="center"/>
            <w:hideMark/>
            <w:tcPrChange w:id="5043" w:author="Fan, Qi" w:date="2024-09-06T15:43:00Z">
              <w:tcPr>
                <w:tcW w:w="871" w:type="dxa"/>
                <w:noWrap/>
                <w:hideMark/>
              </w:tcPr>
            </w:tcPrChange>
          </w:tcPr>
          <w:p w14:paraId="3752B65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044" w:author="Fan, Qi" w:date="2024-09-06T15:40:00Z"/>
                <w:rFonts w:ascii="Calibri" w:eastAsia="Times New Roman" w:hAnsi="Calibri" w:cs="Calibri"/>
                <w:color w:val="000000"/>
                <w:sz w:val="18"/>
                <w:szCs w:val="18"/>
                <w:rPrChange w:id="5045" w:author="Fan, Qi" w:date="2024-09-06T15:40:00Z">
                  <w:rPr>
                    <w:ins w:id="5046" w:author="Fan, Qi" w:date="2024-09-06T15:40:00Z"/>
                    <w:rFonts w:ascii="Calibri" w:eastAsia="Times New Roman" w:hAnsi="Calibri" w:cs="Calibri"/>
                    <w:color w:val="000000"/>
                  </w:rPr>
                </w:rPrChange>
              </w:rPr>
              <w:pPrChange w:id="504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048" w:author="Fan, Qi" w:date="2024-09-06T15:40:00Z">
              <w:r w:rsidRPr="00B278F3">
                <w:rPr>
                  <w:rFonts w:ascii="Calibri" w:eastAsia="Times New Roman" w:hAnsi="Calibri" w:cs="Calibri"/>
                  <w:color w:val="000000"/>
                  <w:sz w:val="18"/>
                  <w:szCs w:val="18"/>
                  <w:rPrChange w:id="5049" w:author="Fan, Qi" w:date="2024-09-06T15:40:00Z">
                    <w:rPr>
                      <w:rFonts w:ascii="Calibri" w:eastAsia="Times New Roman" w:hAnsi="Calibri" w:cs="Calibri"/>
                      <w:color w:val="000000"/>
                    </w:rPr>
                  </w:rPrChange>
                </w:rPr>
                <w:t>2.33</w:t>
              </w:r>
            </w:ins>
          </w:p>
        </w:tc>
        <w:tc>
          <w:tcPr>
            <w:tcW w:w="0" w:type="dxa"/>
            <w:noWrap/>
            <w:vAlign w:val="center"/>
            <w:hideMark/>
            <w:tcPrChange w:id="5050" w:author="Fan, Qi" w:date="2024-09-06T15:43:00Z">
              <w:tcPr>
                <w:tcW w:w="826" w:type="dxa"/>
                <w:gridSpan w:val="2"/>
                <w:noWrap/>
                <w:hideMark/>
              </w:tcPr>
            </w:tcPrChange>
          </w:tcPr>
          <w:p w14:paraId="7B2AF3E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051" w:author="Fan, Qi" w:date="2024-09-06T15:40:00Z"/>
                <w:rFonts w:ascii="Calibri" w:eastAsia="Times New Roman" w:hAnsi="Calibri" w:cs="Calibri"/>
                <w:color w:val="000000"/>
                <w:sz w:val="18"/>
                <w:szCs w:val="18"/>
                <w:rPrChange w:id="5052" w:author="Fan, Qi" w:date="2024-09-06T15:40:00Z">
                  <w:rPr>
                    <w:ins w:id="5053" w:author="Fan, Qi" w:date="2024-09-06T15:40:00Z"/>
                    <w:rFonts w:ascii="Calibri" w:eastAsia="Times New Roman" w:hAnsi="Calibri" w:cs="Calibri"/>
                    <w:color w:val="000000"/>
                  </w:rPr>
                </w:rPrChange>
              </w:rPr>
              <w:pPrChange w:id="505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055" w:author="Fan, Qi" w:date="2024-09-06T15:40:00Z">
              <w:r w:rsidRPr="00B278F3">
                <w:rPr>
                  <w:rFonts w:ascii="Calibri" w:eastAsia="Times New Roman" w:hAnsi="Calibri" w:cs="Calibri"/>
                  <w:color w:val="000000"/>
                  <w:sz w:val="18"/>
                  <w:szCs w:val="18"/>
                  <w:rPrChange w:id="5056" w:author="Fan, Qi" w:date="2024-09-06T15:40:00Z">
                    <w:rPr>
                      <w:rFonts w:ascii="Calibri" w:eastAsia="Times New Roman" w:hAnsi="Calibri" w:cs="Calibri"/>
                      <w:color w:val="000000"/>
                    </w:rPr>
                  </w:rPrChange>
                </w:rPr>
                <w:t>16.17</w:t>
              </w:r>
            </w:ins>
          </w:p>
        </w:tc>
      </w:tr>
      <w:tr w:rsidR="00B278F3" w:rsidRPr="00B278F3" w14:paraId="75B5BC20" w14:textId="77777777" w:rsidTr="00B278F3">
        <w:tblPrEx>
          <w:tblPrExChange w:id="5057" w:author="Fan, Qi" w:date="2024-09-06T15:43:00Z">
            <w:tblPrEx>
              <w:tblCellMar>
                <w:left w:w="108" w:type="dxa"/>
                <w:right w:w="108" w:type="dxa"/>
              </w:tblCellMar>
            </w:tblPrEx>
          </w:tblPrExChange>
        </w:tblPrEx>
        <w:trPr>
          <w:trHeight w:val="242"/>
          <w:jc w:val="center"/>
          <w:ins w:id="5058" w:author="Fan, Qi" w:date="2024-09-06T15:40:00Z"/>
          <w:trPrChange w:id="5059"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5060" w:author="Fan, Qi" w:date="2024-09-06T15:43:00Z">
              <w:tcPr>
                <w:tcW w:w="552" w:type="dxa"/>
                <w:vMerge/>
                <w:hideMark/>
              </w:tcPr>
            </w:tcPrChange>
          </w:tcPr>
          <w:p w14:paraId="4D015FB8" w14:textId="77777777" w:rsidR="00B278F3" w:rsidRPr="00B278F3" w:rsidRDefault="00B278F3" w:rsidP="00B278F3">
            <w:pPr>
              <w:rPr>
                <w:ins w:id="5061" w:author="Fan, Qi" w:date="2024-09-06T15:40:00Z"/>
                <w:rFonts w:ascii="Calibri" w:eastAsia="Times New Roman" w:hAnsi="Calibri" w:cs="Calibri"/>
                <w:color w:val="000000"/>
                <w:sz w:val="18"/>
                <w:szCs w:val="18"/>
                <w:rPrChange w:id="5062" w:author="Fan, Qi" w:date="2024-09-06T15:40:00Z">
                  <w:rPr>
                    <w:ins w:id="5063" w:author="Fan, Qi" w:date="2024-09-06T15:40:00Z"/>
                    <w:rFonts w:ascii="Calibri" w:eastAsia="Times New Roman" w:hAnsi="Calibri" w:cs="Calibri"/>
                    <w:color w:val="000000"/>
                  </w:rPr>
                </w:rPrChange>
              </w:rPr>
            </w:pPr>
          </w:p>
        </w:tc>
        <w:tc>
          <w:tcPr>
            <w:tcW w:w="0" w:type="dxa"/>
            <w:vMerge/>
            <w:vAlign w:val="center"/>
            <w:hideMark/>
            <w:tcPrChange w:id="5064" w:author="Fan, Qi" w:date="2024-09-06T15:43:00Z">
              <w:tcPr>
                <w:tcW w:w="554" w:type="dxa"/>
                <w:vMerge/>
                <w:hideMark/>
              </w:tcPr>
            </w:tcPrChange>
          </w:tcPr>
          <w:p w14:paraId="48C1E2B8"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5065" w:author="Fan, Qi" w:date="2024-09-06T15:40:00Z"/>
                <w:rFonts w:ascii="Calibri" w:eastAsia="Times New Roman" w:hAnsi="Calibri" w:cs="Calibri"/>
                <w:color w:val="000000"/>
                <w:sz w:val="18"/>
                <w:szCs w:val="18"/>
                <w:rPrChange w:id="5066" w:author="Fan, Qi" w:date="2024-09-06T15:40:00Z">
                  <w:rPr>
                    <w:ins w:id="5067" w:author="Fan, Qi" w:date="2024-09-06T15:40:00Z"/>
                    <w:rFonts w:ascii="Calibri" w:eastAsia="Times New Roman" w:hAnsi="Calibri" w:cs="Calibri"/>
                    <w:color w:val="000000"/>
                  </w:rPr>
                </w:rPrChange>
              </w:rPr>
            </w:pPr>
          </w:p>
        </w:tc>
        <w:tc>
          <w:tcPr>
            <w:tcW w:w="0" w:type="dxa"/>
            <w:noWrap/>
            <w:vAlign w:val="center"/>
            <w:hideMark/>
            <w:tcPrChange w:id="5068" w:author="Fan, Qi" w:date="2024-09-06T15:43:00Z">
              <w:tcPr>
                <w:tcW w:w="703" w:type="dxa"/>
                <w:noWrap/>
                <w:hideMark/>
              </w:tcPr>
            </w:tcPrChange>
          </w:tcPr>
          <w:p w14:paraId="5123949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069" w:author="Fan, Qi" w:date="2024-09-06T15:40:00Z"/>
                <w:rFonts w:ascii="Calibri" w:eastAsia="Times New Roman" w:hAnsi="Calibri" w:cs="Calibri"/>
                <w:color w:val="000000"/>
                <w:sz w:val="18"/>
                <w:szCs w:val="18"/>
                <w:rPrChange w:id="5070" w:author="Fan, Qi" w:date="2024-09-06T15:40:00Z">
                  <w:rPr>
                    <w:ins w:id="5071" w:author="Fan, Qi" w:date="2024-09-06T15:40:00Z"/>
                    <w:rFonts w:ascii="Calibri" w:eastAsia="Times New Roman" w:hAnsi="Calibri" w:cs="Calibri"/>
                    <w:color w:val="000000"/>
                  </w:rPr>
                </w:rPrChange>
              </w:rPr>
              <w:pPrChange w:id="5072" w:author="Fan, Qi" w:date="2024-09-06T15:43:00Z">
                <w:pPr>
                  <w:cnfStyle w:val="000000000000" w:firstRow="0" w:lastRow="0" w:firstColumn="0" w:lastColumn="0" w:oddVBand="0" w:evenVBand="0" w:oddHBand="0" w:evenHBand="0" w:firstRowFirstColumn="0" w:firstRowLastColumn="0" w:lastRowFirstColumn="0" w:lastRowLastColumn="0"/>
                </w:pPr>
              </w:pPrChange>
            </w:pPr>
            <w:ins w:id="5073" w:author="Fan, Qi" w:date="2024-09-06T15:40:00Z">
              <w:r w:rsidRPr="00B278F3">
                <w:rPr>
                  <w:rFonts w:ascii="Calibri" w:eastAsia="Times New Roman" w:hAnsi="Calibri" w:cs="Calibri"/>
                  <w:color w:val="000000"/>
                  <w:sz w:val="18"/>
                  <w:szCs w:val="18"/>
                  <w:rPrChange w:id="5074" w:author="Fan, Qi" w:date="2024-09-06T15:40:00Z">
                    <w:rPr>
                      <w:rFonts w:ascii="Calibri" w:eastAsia="Times New Roman" w:hAnsi="Calibri" w:cs="Calibri"/>
                      <w:color w:val="000000"/>
                    </w:rPr>
                  </w:rPrChange>
                </w:rPr>
                <w:t>O</w:t>
              </w:r>
            </w:ins>
          </w:p>
        </w:tc>
        <w:tc>
          <w:tcPr>
            <w:tcW w:w="0" w:type="dxa"/>
            <w:noWrap/>
            <w:vAlign w:val="center"/>
            <w:hideMark/>
            <w:tcPrChange w:id="5075" w:author="Fan, Qi" w:date="2024-09-06T15:43:00Z">
              <w:tcPr>
                <w:tcW w:w="595" w:type="dxa"/>
                <w:noWrap/>
                <w:hideMark/>
              </w:tcPr>
            </w:tcPrChange>
          </w:tcPr>
          <w:p w14:paraId="5D09613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076" w:author="Fan, Qi" w:date="2024-09-06T15:40:00Z"/>
                <w:rFonts w:ascii="Calibri" w:eastAsia="Times New Roman" w:hAnsi="Calibri" w:cs="Calibri"/>
                <w:color w:val="000000"/>
                <w:sz w:val="18"/>
                <w:szCs w:val="18"/>
                <w:rPrChange w:id="5077" w:author="Fan, Qi" w:date="2024-09-06T15:40:00Z">
                  <w:rPr>
                    <w:ins w:id="5078" w:author="Fan, Qi" w:date="2024-09-06T15:40:00Z"/>
                    <w:rFonts w:ascii="Calibri" w:eastAsia="Times New Roman" w:hAnsi="Calibri" w:cs="Calibri"/>
                    <w:color w:val="000000"/>
                  </w:rPr>
                </w:rPrChange>
              </w:rPr>
              <w:pPrChange w:id="5079"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080" w:author="Fan, Qi" w:date="2024-09-06T15:40:00Z">
              <w:r w:rsidRPr="00B278F3">
                <w:rPr>
                  <w:rFonts w:ascii="Calibri" w:eastAsia="Times New Roman" w:hAnsi="Calibri" w:cs="Calibri"/>
                  <w:color w:val="000000"/>
                  <w:sz w:val="18"/>
                  <w:szCs w:val="18"/>
                  <w:rPrChange w:id="5081" w:author="Fan, Qi" w:date="2024-09-06T15:40:00Z">
                    <w:rPr>
                      <w:rFonts w:ascii="Calibri" w:eastAsia="Times New Roman" w:hAnsi="Calibri" w:cs="Calibri"/>
                      <w:color w:val="000000"/>
                    </w:rPr>
                  </w:rPrChange>
                </w:rPr>
                <w:t>45</w:t>
              </w:r>
            </w:ins>
          </w:p>
        </w:tc>
        <w:tc>
          <w:tcPr>
            <w:tcW w:w="0" w:type="dxa"/>
            <w:noWrap/>
            <w:vAlign w:val="center"/>
            <w:hideMark/>
            <w:tcPrChange w:id="5082" w:author="Fan, Qi" w:date="2024-09-06T15:43:00Z">
              <w:tcPr>
                <w:tcW w:w="614" w:type="dxa"/>
                <w:noWrap/>
                <w:hideMark/>
              </w:tcPr>
            </w:tcPrChange>
          </w:tcPr>
          <w:p w14:paraId="4BE26EF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083" w:author="Fan, Qi" w:date="2024-09-06T15:40:00Z"/>
                <w:rFonts w:ascii="Calibri" w:eastAsia="Times New Roman" w:hAnsi="Calibri" w:cs="Calibri"/>
                <w:color w:val="000000"/>
                <w:sz w:val="18"/>
                <w:szCs w:val="18"/>
                <w:rPrChange w:id="5084" w:author="Fan, Qi" w:date="2024-09-06T15:40:00Z">
                  <w:rPr>
                    <w:ins w:id="5085" w:author="Fan, Qi" w:date="2024-09-06T15:40:00Z"/>
                    <w:rFonts w:ascii="Calibri" w:eastAsia="Times New Roman" w:hAnsi="Calibri" w:cs="Calibri"/>
                    <w:color w:val="000000"/>
                  </w:rPr>
                </w:rPrChange>
              </w:rPr>
              <w:pPrChange w:id="508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087" w:author="Fan, Qi" w:date="2024-09-06T15:40:00Z">
              <w:r w:rsidRPr="00B278F3">
                <w:rPr>
                  <w:rFonts w:ascii="Calibri" w:eastAsia="Times New Roman" w:hAnsi="Calibri" w:cs="Calibri"/>
                  <w:color w:val="000000"/>
                  <w:sz w:val="18"/>
                  <w:szCs w:val="18"/>
                  <w:rPrChange w:id="5088" w:author="Fan, Qi" w:date="2024-09-06T15:40:00Z">
                    <w:rPr>
                      <w:rFonts w:ascii="Calibri" w:eastAsia="Times New Roman" w:hAnsi="Calibri" w:cs="Calibri"/>
                      <w:color w:val="000000"/>
                    </w:rPr>
                  </w:rPrChange>
                </w:rPr>
                <w:t>55.52</w:t>
              </w:r>
            </w:ins>
          </w:p>
        </w:tc>
        <w:tc>
          <w:tcPr>
            <w:tcW w:w="0" w:type="dxa"/>
            <w:noWrap/>
            <w:vAlign w:val="center"/>
            <w:hideMark/>
            <w:tcPrChange w:id="5089" w:author="Fan, Qi" w:date="2024-09-06T15:43:00Z">
              <w:tcPr>
                <w:tcW w:w="930" w:type="dxa"/>
                <w:noWrap/>
                <w:hideMark/>
              </w:tcPr>
            </w:tcPrChange>
          </w:tcPr>
          <w:p w14:paraId="48C6DABC"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090" w:author="Fan, Qi" w:date="2024-09-06T15:40:00Z"/>
                <w:rFonts w:ascii="Calibri" w:eastAsia="Times New Roman" w:hAnsi="Calibri" w:cs="Calibri"/>
                <w:color w:val="000000"/>
                <w:sz w:val="18"/>
                <w:szCs w:val="18"/>
                <w:rPrChange w:id="5091" w:author="Fan, Qi" w:date="2024-09-06T15:40:00Z">
                  <w:rPr>
                    <w:ins w:id="5092" w:author="Fan, Qi" w:date="2024-09-06T15:40:00Z"/>
                    <w:rFonts w:ascii="Calibri" w:eastAsia="Times New Roman" w:hAnsi="Calibri" w:cs="Calibri"/>
                    <w:color w:val="000000"/>
                  </w:rPr>
                </w:rPrChange>
              </w:rPr>
              <w:pPrChange w:id="509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094" w:author="Fan, Qi" w:date="2024-09-06T15:40:00Z">
              <w:r w:rsidRPr="00B278F3">
                <w:rPr>
                  <w:rFonts w:ascii="Calibri" w:eastAsia="Times New Roman" w:hAnsi="Calibri" w:cs="Calibri"/>
                  <w:color w:val="000000"/>
                  <w:sz w:val="18"/>
                  <w:szCs w:val="18"/>
                  <w:rPrChange w:id="5095" w:author="Fan, Qi" w:date="2024-09-06T15:40:00Z">
                    <w:rPr>
                      <w:rFonts w:ascii="Calibri" w:eastAsia="Times New Roman" w:hAnsi="Calibri" w:cs="Calibri"/>
                      <w:color w:val="000000"/>
                    </w:rPr>
                  </w:rPrChange>
                </w:rPr>
                <w:t>6.3</w:t>
              </w:r>
            </w:ins>
          </w:p>
        </w:tc>
        <w:tc>
          <w:tcPr>
            <w:tcW w:w="0" w:type="dxa"/>
            <w:noWrap/>
            <w:vAlign w:val="center"/>
            <w:hideMark/>
            <w:tcPrChange w:id="5096" w:author="Fan, Qi" w:date="2024-09-06T15:43:00Z">
              <w:tcPr>
                <w:tcW w:w="881" w:type="dxa"/>
                <w:gridSpan w:val="2"/>
                <w:noWrap/>
                <w:hideMark/>
              </w:tcPr>
            </w:tcPrChange>
          </w:tcPr>
          <w:p w14:paraId="0FC2273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097" w:author="Fan, Qi" w:date="2024-09-06T15:40:00Z"/>
                <w:rFonts w:ascii="Calibri" w:eastAsia="Times New Roman" w:hAnsi="Calibri" w:cs="Calibri"/>
                <w:color w:val="000000"/>
                <w:sz w:val="18"/>
                <w:szCs w:val="18"/>
                <w:rPrChange w:id="5098" w:author="Fan, Qi" w:date="2024-09-06T15:40:00Z">
                  <w:rPr>
                    <w:ins w:id="5099" w:author="Fan, Qi" w:date="2024-09-06T15:40:00Z"/>
                    <w:rFonts w:ascii="Calibri" w:eastAsia="Times New Roman" w:hAnsi="Calibri" w:cs="Calibri"/>
                    <w:color w:val="000000"/>
                  </w:rPr>
                </w:rPrChange>
              </w:rPr>
              <w:pPrChange w:id="510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101" w:author="Fan, Qi" w:date="2024-09-06T15:40:00Z">
              <w:r w:rsidRPr="00B278F3">
                <w:rPr>
                  <w:rFonts w:ascii="Calibri" w:eastAsia="Times New Roman" w:hAnsi="Calibri" w:cs="Calibri"/>
                  <w:color w:val="000000"/>
                  <w:sz w:val="18"/>
                  <w:szCs w:val="18"/>
                  <w:rPrChange w:id="5102" w:author="Fan, Qi" w:date="2024-09-06T15:40:00Z">
                    <w:rPr>
                      <w:rFonts w:ascii="Calibri" w:eastAsia="Times New Roman" w:hAnsi="Calibri" w:cs="Calibri"/>
                      <w:color w:val="000000"/>
                    </w:rPr>
                  </w:rPrChange>
                </w:rPr>
                <w:t>13.06</w:t>
              </w:r>
            </w:ins>
          </w:p>
        </w:tc>
        <w:tc>
          <w:tcPr>
            <w:tcW w:w="0" w:type="dxa"/>
            <w:vMerge/>
            <w:vAlign w:val="center"/>
            <w:hideMark/>
            <w:tcPrChange w:id="5103" w:author="Fan, Qi" w:date="2024-09-06T15:43:00Z">
              <w:tcPr>
                <w:tcW w:w="553" w:type="dxa"/>
                <w:vMerge/>
                <w:hideMark/>
              </w:tcPr>
            </w:tcPrChange>
          </w:tcPr>
          <w:p w14:paraId="2666C59E"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104" w:author="Fan, Qi" w:date="2024-09-06T15:40:00Z"/>
                <w:rFonts w:ascii="Calibri" w:eastAsia="Times New Roman" w:hAnsi="Calibri" w:cs="Calibri"/>
                <w:color w:val="000000"/>
                <w:sz w:val="18"/>
                <w:szCs w:val="18"/>
                <w:rPrChange w:id="5105" w:author="Fan, Qi" w:date="2024-09-06T15:40:00Z">
                  <w:rPr>
                    <w:ins w:id="5106" w:author="Fan, Qi" w:date="2024-09-06T15:40:00Z"/>
                    <w:rFonts w:ascii="Calibri" w:eastAsia="Times New Roman" w:hAnsi="Calibri" w:cs="Calibri"/>
                    <w:color w:val="000000"/>
                  </w:rPr>
                </w:rPrChange>
              </w:rPr>
              <w:pPrChange w:id="5107"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5108" w:author="Fan, Qi" w:date="2024-09-06T15:43:00Z">
              <w:tcPr>
                <w:tcW w:w="554" w:type="dxa"/>
                <w:vMerge/>
                <w:hideMark/>
              </w:tcPr>
            </w:tcPrChange>
          </w:tcPr>
          <w:p w14:paraId="4FB7FC1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109" w:author="Fan, Qi" w:date="2024-09-06T15:40:00Z"/>
                <w:rFonts w:ascii="Calibri" w:eastAsia="Times New Roman" w:hAnsi="Calibri" w:cs="Calibri"/>
                <w:color w:val="000000"/>
                <w:sz w:val="18"/>
                <w:szCs w:val="18"/>
                <w:rPrChange w:id="5110" w:author="Fan, Qi" w:date="2024-09-06T15:40:00Z">
                  <w:rPr>
                    <w:ins w:id="5111" w:author="Fan, Qi" w:date="2024-09-06T15:40:00Z"/>
                    <w:rFonts w:ascii="Calibri" w:eastAsia="Times New Roman" w:hAnsi="Calibri" w:cs="Calibri"/>
                    <w:color w:val="000000"/>
                  </w:rPr>
                </w:rPrChange>
              </w:rPr>
              <w:pPrChange w:id="5112"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5113" w:author="Fan, Qi" w:date="2024-09-06T15:43:00Z">
              <w:tcPr>
                <w:tcW w:w="703" w:type="dxa"/>
                <w:noWrap/>
                <w:hideMark/>
              </w:tcPr>
            </w:tcPrChange>
          </w:tcPr>
          <w:p w14:paraId="604DDE7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114" w:author="Fan, Qi" w:date="2024-09-06T15:40:00Z"/>
                <w:rFonts w:ascii="Calibri" w:eastAsia="Times New Roman" w:hAnsi="Calibri" w:cs="Calibri"/>
                <w:color w:val="000000"/>
                <w:sz w:val="18"/>
                <w:szCs w:val="18"/>
                <w:rPrChange w:id="5115" w:author="Fan, Qi" w:date="2024-09-06T15:40:00Z">
                  <w:rPr>
                    <w:ins w:id="5116" w:author="Fan, Qi" w:date="2024-09-06T15:40:00Z"/>
                    <w:rFonts w:ascii="Calibri" w:eastAsia="Times New Roman" w:hAnsi="Calibri" w:cs="Calibri"/>
                    <w:color w:val="000000"/>
                  </w:rPr>
                </w:rPrChange>
              </w:rPr>
              <w:pPrChange w:id="5117" w:author="Fan, Qi" w:date="2024-09-06T15:43:00Z">
                <w:pPr>
                  <w:cnfStyle w:val="000000000000" w:firstRow="0" w:lastRow="0" w:firstColumn="0" w:lastColumn="0" w:oddVBand="0" w:evenVBand="0" w:oddHBand="0" w:evenHBand="0" w:firstRowFirstColumn="0" w:firstRowLastColumn="0" w:lastRowFirstColumn="0" w:lastRowLastColumn="0"/>
                </w:pPr>
              </w:pPrChange>
            </w:pPr>
            <w:ins w:id="5118" w:author="Fan, Qi" w:date="2024-09-06T15:40:00Z">
              <w:r w:rsidRPr="00B278F3">
                <w:rPr>
                  <w:rFonts w:ascii="Calibri" w:eastAsia="Times New Roman" w:hAnsi="Calibri" w:cs="Calibri"/>
                  <w:color w:val="000000"/>
                  <w:sz w:val="18"/>
                  <w:szCs w:val="18"/>
                  <w:rPrChange w:id="5119" w:author="Fan, Qi" w:date="2024-09-06T15:40:00Z">
                    <w:rPr>
                      <w:rFonts w:ascii="Calibri" w:eastAsia="Times New Roman" w:hAnsi="Calibri" w:cs="Calibri"/>
                      <w:color w:val="000000"/>
                    </w:rPr>
                  </w:rPrChange>
                </w:rPr>
                <w:t>O</w:t>
              </w:r>
            </w:ins>
          </w:p>
        </w:tc>
        <w:tc>
          <w:tcPr>
            <w:tcW w:w="0" w:type="dxa"/>
            <w:noWrap/>
            <w:vAlign w:val="center"/>
            <w:hideMark/>
            <w:tcPrChange w:id="5120" w:author="Fan, Qi" w:date="2024-09-06T15:43:00Z">
              <w:tcPr>
                <w:tcW w:w="558" w:type="dxa"/>
                <w:noWrap/>
                <w:hideMark/>
              </w:tcPr>
            </w:tcPrChange>
          </w:tcPr>
          <w:p w14:paraId="265C16E2"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121" w:author="Fan, Qi" w:date="2024-09-06T15:40:00Z"/>
                <w:rFonts w:ascii="Calibri" w:eastAsia="Times New Roman" w:hAnsi="Calibri" w:cs="Calibri"/>
                <w:color w:val="000000"/>
                <w:sz w:val="18"/>
                <w:szCs w:val="18"/>
                <w:rPrChange w:id="5122" w:author="Fan, Qi" w:date="2024-09-06T15:40:00Z">
                  <w:rPr>
                    <w:ins w:id="5123" w:author="Fan, Qi" w:date="2024-09-06T15:40:00Z"/>
                    <w:rFonts w:ascii="Calibri" w:eastAsia="Times New Roman" w:hAnsi="Calibri" w:cs="Calibri"/>
                    <w:color w:val="000000"/>
                  </w:rPr>
                </w:rPrChange>
              </w:rPr>
              <w:pPrChange w:id="5124"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125" w:author="Fan, Qi" w:date="2024-09-06T15:40:00Z">
              <w:r w:rsidRPr="00B278F3">
                <w:rPr>
                  <w:rFonts w:ascii="Calibri" w:eastAsia="Times New Roman" w:hAnsi="Calibri" w:cs="Calibri"/>
                  <w:color w:val="000000"/>
                  <w:sz w:val="18"/>
                  <w:szCs w:val="18"/>
                  <w:rPrChange w:id="5126" w:author="Fan, Qi" w:date="2024-09-06T15:40:00Z">
                    <w:rPr>
                      <w:rFonts w:ascii="Calibri" w:eastAsia="Times New Roman" w:hAnsi="Calibri" w:cs="Calibri"/>
                      <w:color w:val="000000"/>
                    </w:rPr>
                  </w:rPrChange>
                </w:rPr>
                <w:t>39.27</w:t>
              </w:r>
            </w:ins>
          </w:p>
        </w:tc>
        <w:tc>
          <w:tcPr>
            <w:tcW w:w="0" w:type="dxa"/>
            <w:noWrap/>
            <w:vAlign w:val="center"/>
            <w:hideMark/>
            <w:tcPrChange w:id="5127" w:author="Fan, Qi" w:date="2024-09-06T15:43:00Z">
              <w:tcPr>
                <w:tcW w:w="576" w:type="dxa"/>
                <w:noWrap/>
                <w:hideMark/>
              </w:tcPr>
            </w:tcPrChange>
          </w:tcPr>
          <w:p w14:paraId="35E6908D"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128" w:author="Fan, Qi" w:date="2024-09-06T15:40:00Z"/>
                <w:rFonts w:ascii="Calibri" w:eastAsia="Times New Roman" w:hAnsi="Calibri" w:cs="Calibri"/>
                <w:color w:val="000000"/>
                <w:sz w:val="18"/>
                <w:szCs w:val="18"/>
                <w:rPrChange w:id="5129" w:author="Fan, Qi" w:date="2024-09-06T15:40:00Z">
                  <w:rPr>
                    <w:ins w:id="5130" w:author="Fan, Qi" w:date="2024-09-06T15:40:00Z"/>
                    <w:rFonts w:ascii="Calibri" w:eastAsia="Times New Roman" w:hAnsi="Calibri" w:cs="Calibri"/>
                    <w:color w:val="000000"/>
                  </w:rPr>
                </w:rPrChange>
              </w:rPr>
              <w:pPrChange w:id="513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132" w:author="Fan, Qi" w:date="2024-09-06T15:40:00Z">
              <w:r w:rsidRPr="00B278F3">
                <w:rPr>
                  <w:rFonts w:ascii="Calibri" w:eastAsia="Times New Roman" w:hAnsi="Calibri" w:cs="Calibri"/>
                  <w:color w:val="000000"/>
                  <w:sz w:val="18"/>
                  <w:szCs w:val="18"/>
                  <w:rPrChange w:id="5133" w:author="Fan, Qi" w:date="2024-09-06T15:40:00Z">
                    <w:rPr>
                      <w:rFonts w:ascii="Calibri" w:eastAsia="Times New Roman" w:hAnsi="Calibri" w:cs="Calibri"/>
                      <w:color w:val="000000"/>
                    </w:rPr>
                  </w:rPrChange>
                </w:rPr>
                <w:t>49.97</w:t>
              </w:r>
            </w:ins>
          </w:p>
        </w:tc>
        <w:tc>
          <w:tcPr>
            <w:tcW w:w="0" w:type="dxa"/>
            <w:noWrap/>
            <w:vAlign w:val="center"/>
            <w:hideMark/>
            <w:tcPrChange w:id="5134" w:author="Fan, Qi" w:date="2024-09-06T15:43:00Z">
              <w:tcPr>
                <w:tcW w:w="871" w:type="dxa"/>
                <w:noWrap/>
                <w:hideMark/>
              </w:tcPr>
            </w:tcPrChange>
          </w:tcPr>
          <w:p w14:paraId="694450C1"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135" w:author="Fan, Qi" w:date="2024-09-06T15:40:00Z"/>
                <w:rFonts w:ascii="Calibri" w:eastAsia="Times New Roman" w:hAnsi="Calibri" w:cs="Calibri"/>
                <w:color w:val="000000"/>
                <w:sz w:val="18"/>
                <w:szCs w:val="18"/>
                <w:rPrChange w:id="5136" w:author="Fan, Qi" w:date="2024-09-06T15:40:00Z">
                  <w:rPr>
                    <w:ins w:id="5137" w:author="Fan, Qi" w:date="2024-09-06T15:40:00Z"/>
                    <w:rFonts w:ascii="Calibri" w:eastAsia="Times New Roman" w:hAnsi="Calibri" w:cs="Calibri"/>
                    <w:color w:val="000000"/>
                  </w:rPr>
                </w:rPrChange>
              </w:rPr>
              <w:pPrChange w:id="513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139" w:author="Fan, Qi" w:date="2024-09-06T15:40:00Z">
              <w:r w:rsidRPr="00B278F3">
                <w:rPr>
                  <w:rFonts w:ascii="Calibri" w:eastAsia="Times New Roman" w:hAnsi="Calibri" w:cs="Calibri"/>
                  <w:color w:val="000000"/>
                  <w:sz w:val="18"/>
                  <w:szCs w:val="18"/>
                  <w:rPrChange w:id="5140" w:author="Fan, Qi" w:date="2024-09-06T15:40:00Z">
                    <w:rPr>
                      <w:rFonts w:ascii="Calibri" w:eastAsia="Times New Roman" w:hAnsi="Calibri" w:cs="Calibri"/>
                      <w:color w:val="000000"/>
                    </w:rPr>
                  </w:rPrChange>
                </w:rPr>
                <w:t>5.15</w:t>
              </w:r>
            </w:ins>
          </w:p>
        </w:tc>
        <w:tc>
          <w:tcPr>
            <w:tcW w:w="0" w:type="dxa"/>
            <w:noWrap/>
            <w:vAlign w:val="center"/>
            <w:hideMark/>
            <w:tcPrChange w:id="5141" w:author="Fan, Qi" w:date="2024-09-06T15:43:00Z">
              <w:tcPr>
                <w:tcW w:w="826" w:type="dxa"/>
                <w:gridSpan w:val="2"/>
                <w:noWrap/>
                <w:hideMark/>
              </w:tcPr>
            </w:tcPrChange>
          </w:tcPr>
          <w:p w14:paraId="7CDAECA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142" w:author="Fan, Qi" w:date="2024-09-06T15:40:00Z"/>
                <w:rFonts w:ascii="Calibri" w:eastAsia="Times New Roman" w:hAnsi="Calibri" w:cs="Calibri"/>
                <w:color w:val="000000"/>
                <w:sz w:val="18"/>
                <w:szCs w:val="18"/>
                <w:rPrChange w:id="5143" w:author="Fan, Qi" w:date="2024-09-06T15:40:00Z">
                  <w:rPr>
                    <w:ins w:id="5144" w:author="Fan, Qi" w:date="2024-09-06T15:40:00Z"/>
                    <w:rFonts w:ascii="Calibri" w:eastAsia="Times New Roman" w:hAnsi="Calibri" w:cs="Calibri"/>
                    <w:color w:val="000000"/>
                  </w:rPr>
                </w:rPrChange>
              </w:rPr>
              <w:pPrChange w:id="514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146" w:author="Fan, Qi" w:date="2024-09-06T15:40:00Z">
              <w:r w:rsidRPr="00B278F3">
                <w:rPr>
                  <w:rFonts w:ascii="Calibri" w:eastAsia="Times New Roman" w:hAnsi="Calibri" w:cs="Calibri"/>
                  <w:color w:val="000000"/>
                  <w:sz w:val="18"/>
                  <w:szCs w:val="18"/>
                  <w:rPrChange w:id="5147" w:author="Fan, Qi" w:date="2024-09-06T15:40:00Z">
                    <w:rPr>
                      <w:rFonts w:ascii="Calibri" w:eastAsia="Times New Roman" w:hAnsi="Calibri" w:cs="Calibri"/>
                      <w:color w:val="000000"/>
                    </w:rPr>
                  </w:rPrChange>
                </w:rPr>
                <w:t>13.49</w:t>
              </w:r>
            </w:ins>
          </w:p>
        </w:tc>
      </w:tr>
      <w:tr w:rsidR="00B278F3" w:rsidRPr="00B278F3" w14:paraId="389B6980" w14:textId="77777777" w:rsidTr="00B278F3">
        <w:tblPrEx>
          <w:tblPrExChange w:id="5148"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5149" w:author="Fan, Qi" w:date="2024-09-06T15:40:00Z"/>
          <w:trPrChange w:id="5150"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5151" w:author="Fan, Qi" w:date="2024-09-06T15:43:00Z">
              <w:tcPr>
                <w:tcW w:w="552" w:type="dxa"/>
                <w:vMerge/>
                <w:hideMark/>
              </w:tcPr>
            </w:tcPrChange>
          </w:tcPr>
          <w:p w14:paraId="57FF0266"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5152" w:author="Fan, Qi" w:date="2024-09-06T15:40:00Z"/>
                <w:rFonts w:ascii="Calibri" w:eastAsia="Times New Roman" w:hAnsi="Calibri" w:cs="Calibri"/>
                <w:color w:val="000000"/>
                <w:sz w:val="18"/>
                <w:szCs w:val="18"/>
                <w:rPrChange w:id="5153" w:author="Fan, Qi" w:date="2024-09-06T15:40:00Z">
                  <w:rPr>
                    <w:ins w:id="5154" w:author="Fan, Qi" w:date="2024-09-06T15:40:00Z"/>
                    <w:rFonts w:ascii="Calibri" w:eastAsia="Times New Roman" w:hAnsi="Calibri" w:cs="Calibri"/>
                    <w:color w:val="000000"/>
                  </w:rPr>
                </w:rPrChange>
              </w:rPr>
            </w:pPr>
          </w:p>
        </w:tc>
        <w:tc>
          <w:tcPr>
            <w:tcW w:w="0" w:type="dxa"/>
            <w:vMerge/>
            <w:vAlign w:val="center"/>
            <w:hideMark/>
            <w:tcPrChange w:id="5155" w:author="Fan, Qi" w:date="2024-09-06T15:43:00Z">
              <w:tcPr>
                <w:tcW w:w="554" w:type="dxa"/>
                <w:vMerge/>
                <w:hideMark/>
              </w:tcPr>
            </w:tcPrChange>
          </w:tcPr>
          <w:p w14:paraId="6D0BD6BF"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5156" w:author="Fan, Qi" w:date="2024-09-06T15:40:00Z"/>
                <w:rFonts w:ascii="Calibri" w:eastAsia="Times New Roman" w:hAnsi="Calibri" w:cs="Calibri"/>
                <w:color w:val="000000"/>
                <w:sz w:val="18"/>
                <w:szCs w:val="18"/>
                <w:rPrChange w:id="5157" w:author="Fan, Qi" w:date="2024-09-06T15:40:00Z">
                  <w:rPr>
                    <w:ins w:id="5158" w:author="Fan, Qi" w:date="2024-09-06T15:40:00Z"/>
                    <w:rFonts w:ascii="Calibri" w:eastAsia="Times New Roman" w:hAnsi="Calibri" w:cs="Calibri"/>
                    <w:color w:val="000000"/>
                  </w:rPr>
                </w:rPrChange>
              </w:rPr>
            </w:pPr>
          </w:p>
        </w:tc>
        <w:tc>
          <w:tcPr>
            <w:tcW w:w="0" w:type="dxa"/>
            <w:noWrap/>
            <w:vAlign w:val="center"/>
            <w:hideMark/>
            <w:tcPrChange w:id="5159" w:author="Fan, Qi" w:date="2024-09-06T15:43:00Z">
              <w:tcPr>
                <w:tcW w:w="703" w:type="dxa"/>
                <w:noWrap/>
                <w:hideMark/>
              </w:tcPr>
            </w:tcPrChange>
          </w:tcPr>
          <w:p w14:paraId="7A3A597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160" w:author="Fan, Qi" w:date="2024-09-06T15:40:00Z"/>
                <w:rFonts w:ascii="Calibri" w:eastAsia="Times New Roman" w:hAnsi="Calibri" w:cs="Calibri"/>
                <w:color w:val="000000"/>
                <w:sz w:val="18"/>
                <w:szCs w:val="18"/>
                <w:rPrChange w:id="5161" w:author="Fan, Qi" w:date="2024-09-06T15:40:00Z">
                  <w:rPr>
                    <w:ins w:id="5162" w:author="Fan, Qi" w:date="2024-09-06T15:40:00Z"/>
                    <w:rFonts w:ascii="Calibri" w:eastAsia="Times New Roman" w:hAnsi="Calibri" w:cs="Calibri"/>
                    <w:color w:val="000000"/>
                  </w:rPr>
                </w:rPrChange>
              </w:rPr>
              <w:pPrChange w:id="5163" w:author="Fan, Qi" w:date="2024-09-06T15:43:00Z">
                <w:pPr>
                  <w:cnfStyle w:val="000000100000" w:firstRow="0" w:lastRow="0" w:firstColumn="0" w:lastColumn="0" w:oddVBand="0" w:evenVBand="0" w:oddHBand="1" w:evenHBand="0" w:firstRowFirstColumn="0" w:firstRowLastColumn="0" w:lastRowFirstColumn="0" w:lastRowLastColumn="0"/>
                </w:pPr>
              </w:pPrChange>
            </w:pPr>
            <w:ins w:id="5164" w:author="Fan, Qi" w:date="2024-09-06T15:40:00Z">
              <w:r w:rsidRPr="00B278F3">
                <w:rPr>
                  <w:rFonts w:ascii="Calibri" w:eastAsia="Times New Roman" w:hAnsi="Calibri" w:cs="Calibri"/>
                  <w:color w:val="000000"/>
                  <w:sz w:val="18"/>
                  <w:szCs w:val="18"/>
                  <w:rPrChange w:id="5165" w:author="Fan, Qi" w:date="2024-09-06T15:40:00Z">
                    <w:rPr>
                      <w:rFonts w:ascii="Calibri" w:eastAsia="Times New Roman" w:hAnsi="Calibri" w:cs="Calibri"/>
                      <w:color w:val="000000"/>
                    </w:rPr>
                  </w:rPrChange>
                </w:rPr>
                <w:t>P</w:t>
              </w:r>
            </w:ins>
          </w:p>
        </w:tc>
        <w:tc>
          <w:tcPr>
            <w:tcW w:w="0" w:type="dxa"/>
            <w:noWrap/>
            <w:vAlign w:val="center"/>
            <w:hideMark/>
            <w:tcPrChange w:id="5166" w:author="Fan, Qi" w:date="2024-09-06T15:43:00Z">
              <w:tcPr>
                <w:tcW w:w="595" w:type="dxa"/>
                <w:noWrap/>
                <w:hideMark/>
              </w:tcPr>
            </w:tcPrChange>
          </w:tcPr>
          <w:p w14:paraId="2B8722A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167" w:author="Fan, Qi" w:date="2024-09-06T15:40:00Z"/>
                <w:rFonts w:ascii="Calibri" w:eastAsia="Times New Roman" w:hAnsi="Calibri" w:cs="Calibri"/>
                <w:color w:val="000000"/>
                <w:sz w:val="18"/>
                <w:szCs w:val="18"/>
                <w:rPrChange w:id="5168" w:author="Fan, Qi" w:date="2024-09-06T15:40:00Z">
                  <w:rPr>
                    <w:ins w:id="5169" w:author="Fan, Qi" w:date="2024-09-06T15:40:00Z"/>
                    <w:rFonts w:ascii="Calibri" w:eastAsia="Times New Roman" w:hAnsi="Calibri" w:cs="Calibri"/>
                    <w:color w:val="000000"/>
                  </w:rPr>
                </w:rPrChange>
              </w:rPr>
              <w:pPrChange w:id="5170"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171" w:author="Fan, Qi" w:date="2024-09-06T15:40:00Z">
              <w:r w:rsidRPr="00B278F3">
                <w:rPr>
                  <w:rFonts w:ascii="Calibri" w:eastAsia="Times New Roman" w:hAnsi="Calibri" w:cs="Calibri"/>
                  <w:color w:val="000000"/>
                  <w:sz w:val="18"/>
                  <w:szCs w:val="18"/>
                  <w:rPrChange w:id="5172" w:author="Fan, Qi" w:date="2024-09-06T15:40:00Z">
                    <w:rPr>
                      <w:rFonts w:ascii="Calibri" w:eastAsia="Times New Roman" w:hAnsi="Calibri" w:cs="Calibri"/>
                      <w:color w:val="000000"/>
                    </w:rPr>
                  </w:rPrChange>
                </w:rPr>
                <w:t>12.3</w:t>
              </w:r>
            </w:ins>
          </w:p>
        </w:tc>
        <w:tc>
          <w:tcPr>
            <w:tcW w:w="0" w:type="dxa"/>
            <w:noWrap/>
            <w:vAlign w:val="center"/>
            <w:hideMark/>
            <w:tcPrChange w:id="5173" w:author="Fan, Qi" w:date="2024-09-06T15:43:00Z">
              <w:tcPr>
                <w:tcW w:w="614" w:type="dxa"/>
                <w:noWrap/>
                <w:hideMark/>
              </w:tcPr>
            </w:tcPrChange>
          </w:tcPr>
          <w:p w14:paraId="7A48C38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174" w:author="Fan, Qi" w:date="2024-09-06T15:40:00Z"/>
                <w:rFonts w:ascii="Calibri" w:eastAsia="Times New Roman" w:hAnsi="Calibri" w:cs="Calibri"/>
                <w:color w:val="000000"/>
                <w:sz w:val="18"/>
                <w:szCs w:val="18"/>
                <w:rPrChange w:id="5175" w:author="Fan, Qi" w:date="2024-09-06T15:40:00Z">
                  <w:rPr>
                    <w:ins w:id="5176" w:author="Fan, Qi" w:date="2024-09-06T15:40:00Z"/>
                    <w:rFonts w:ascii="Calibri" w:eastAsia="Times New Roman" w:hAnsi="Calibri" w:cs="Calibri"/>
                    <w:color w:val="000000"/>
                  </w:rPr>
                </w:rPrChange>
              </w:rPr>
              <w:pPrChange w:id="517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178" w:author="Fan, Qi" w:date="2024-09-06T15:40:00Z">
              <w:r w:rsidRPr="00B278F3">
                <w:rPr>
                  <w:rFonts w:ascii="Calibri" w:eastAsia="Times New Roman" w:hAnsi="Calibri" w:cs="Calibri"/>
                  <w:color w:val="000000"/>
                  <w:sz w:val="18"/>
                  <w:szCs w:val="18"/>
                  <w:rPrChange w:id="5179" w:author="Fan, Qi" w:date="2024-09-06T15:40:00Z">
                    <w:rPr>
                      <w:rFonts w:ascii="Calibri" w:eastAsia="Times New Roman" w:hAnsi="Calibri" w:cs="Calibri"/>
                      <w:color w:val="000000"/>
                    </w:rPr>
                  </w:rPrChange>
                </w:rPr>
                <w:t>7.84</w:t>
              </w:r>
            </w:ins>
          </w:p>
        </w:tc>
        <w:tc>
          <w:tcPr>
            <w:tcW w:w="0" w:type="dxa"/>
            <w:noWrap/>
            <w:vAlign w:val="center"/>
            <w:hideMark/>
            <w:tcPrChange w:id="5180" w:author="Fan, Qi" w:date="2024-09-06T15:43:00Z">
              <w:tcPr>
                <w:tcW w:w="930" w:type="dxa"/>
                <w:noWrap/>
                <w:hideMark/>
              </w:tcPr>
            </w:tcPrChange>
          </w:tcPr>
          <w:p w14:paraId="5481AC4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181" w:author="Fan, Qi" w:date="2024-09-06T15:40:00Z"/>
                <w:rFonts w:ascii="Calibri" w:eastAsia="Times New Roman" w:hAnsi="Calibri" w:cs="Calibri"/>
                <w:color w:val="000000"/>
                <w:sz w:val="18"/>
                <w:szCs w:val="18"/>
                <w:rPrChange w:id="5182" w:author="Fan, Qi" w:date="2024-09-06T15:40:00Z">
                  <w:rPr>
                    <w:ins w:id="5183" w:author="Fan, Qi" w:date="2024-09-06T15:40:00Z"/>
                    <w:rFonts w:ascii="Calibri" w:eastAsia="Times New Roman" w:hAnsi="Calibri" w:cs="Calibri"/>
                    <w:color w:val="000000"/>
                  </w:rPr>
                </w:rPrChange>
              </w:rPr>
              <w:pPrChange w:id="518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185" w:author="Fan, Qi" w:date="2024-09-06T15:40:00Z">
              <w:r w:rsidRPr="00B278F3">
                <w:rPr>
                  <w:rFonts w:ascii="Calibri" w:eastAsia="Times New Roman" w:hAnsi="Calibri" w:cs="Calibri"/>
                  <w:color w:val="000000"/>
                  <w:sz w:val="18"/>
                  <w:szCs w:val="18"/>
                  <w:rPrChange w:id="5186" w:author="Fan, Qi" w:date="2024-09-06T15:40:00Z">
                    <w:rPr>
                      <w:rFonts w:ascii="Calibri" w:eastAsia="Times New Roman" w:hAnsi="Calibri" w:cs="Calibri"/>
                      <w:color w:val="000000"/>
                    </w:rPr>
                  </w:rPrChange>
                </w:rPr>
                <w:t>0.54</w:t>
              </w:r>
            </w:ins>
          </w:p>
        </w:tc>
        <w:tc>
          <w:tcPr>
            <w:tcW w:w="0" w:type="dxa"/>
            <w:noWrap/>
            <w:vAlign w:val="center"/>
            <w:hideMark/>
            <w:tcPrChange w:id="5187" w:author="Fan, Qi" w:date="2024-09-06T15:43:00Z">
              <w:tcPr>
                <w:tcW w:w="881" w:type="dxa"/>
                <w:gridSpan w:val="2"/>
                <w:noWrap/>
                <w:hideMark/>
              </w:tcPr>
            </w:tcPrChange>
          </w:tcPr>
          <w:p w14:paraId="0DBA9CB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188" w:author="Fan, Qi" w:date="2024-09-06T15:40:00Z"/>
                <w:rFonts w:ascii="Calibri" w:eastAsia="Times New Roman" w:hAnsi="Calibri" w:cs="Calibri"/>
                <w:color w:val="000000"/>
                <w:sz w:val="18"/>
                <w:szCs w:val="18"/>
                <w:rPrChange w:id="5189" w:author="Fan, Qi" w:date="2024-09-06T15:40:00Z">
                  <w:rPr>
                    <w:ins w:id="5190" w:author="Fan, Qi" w:date="2024-09-06T15:40:00Z"/>
                    <w:rFonts w:ascii="Calibri" w:eastAsia="Times New Roman" w:hAnsi="Calibri" w:cs="Calibri"/>
                    <w:color w:val="000000"/>
                  </w:rPr>
                </w:rPrChange>
              </w:rPr>
              <w:pPrChange w:id="5191"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192" w:author="Fan, Qi" w:date="2024-09-06T15:40:00Z">
              <w:r w:rsidRPr="00B278F3">
                <w:rPr>
                  <w:rFonts w:ascii="Calibri" w:eastAsia="Times New Roman" w:hAnsi="Calibri" w:cs="Calibri"/>
                  <w:color w:val="000000"/>
                  <w:sz w:val="18"/>
                  <w:szCs w:val="18"/>
                  <w:rPrChange w:id="5193" w:author="Fan, Qi" w:date="2024-09-06T15:40:00Z">
                    <w:rPr>
                      <w:rFonts w:ascii="Calibri" w:eastAsia="Times New Roman" w:hAnsi="Calibri" w:cs="Calibri"/>
                      <w:color w:val="000000"/>
                    </w:rPr>
                  </w:rPrChange>
                </w:rPr>
                <w:t>4.09</w:t>
              </w:r>
            </w:ins>
          </w:p>
        </w:tc>
        <w:tc>
          <w:tcPr>
            <w:tcW w:w="0" w:type="dxa"/>
            <w:vMerge/>
            <w:vAlign w:val="center"/>
            <w:hideMark/>
            <w:tcPrChange w:id="5194" w:author="Fan, Qi" w:date="2024-09-06T15:43:00Z">
              <w:tcPr>
                <w:tcW w:w="553" w:type="dxa"/>
                <w:vMerge/>
                <w:hideMark/>
              </w:tcPr>
            </w:tcPrChange>
          </w:tcPr>
          <w:p w14:paraId="4B1B2DE3"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195" w:author="Fan, Qi" w:date="2024-09-06T15:40:00Z"/>
                <w:rFonts w:ascii="Calibri" w:eastAsia="Times New Roman" w:hAnsi="Calibri" w:cs="Calibri"/>
                <w:color w:val="000000"/>
                <w:sz w:val="18"/>
                <w:szCs w:val="18"/>
                <w:rPrChange w:id="5196" w:author="Fan, Qi" w:date="2024-09-06T15:40:00Z">
                  <w:rPr>
                    <w:ins w:id="5197" w:author="Fan, Qi" w:date="2024-09-06T15:40:00Z"/>
                    <w:rFonts w:ascii="Calibri" w:eastAsia="Times New Roman" w:hAnsi="Calibri" w:cs="Calibri"/>
                    <w:color w:val="000000"/>
                  </w:rPr>
                </w:rPrChange>
              </w:rPr>
              <w:pPrChange w:id="5198"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5199" w:author="Fan, Qi" w:date="2024-09-06T15:43:00Z">
              <w:tcPr>
                <w:tcW w:w="554" w:type="dxa"/>
                <w:vMerge/>
                <w:hideMark/>
              </w:tcPr>
            </w:tcPrChange>
          </w:tcPr>
          <w:p w14:paraId="6CBC3EA5"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200" w:author="Fan, Qi" w:date="2024-09-06T15:40:00Z"/>
                <w:rFonts w:ascii="Calibri" w:eastAsia="Times New Roman" w:hAnsi="Calibri" w:cs="Calibri"/>
                <w:color w:val="000000"/>
                <w:sz w:val="18"/>
                <w:szCs w:val="18"/>
                <w:rPrChange w:id="5201" w:author="Fan, Qi" w:date="2024-09-06T15:40:00Z">
                  <w:rPr>
                    <w:ins w:id="5202" w:author="Fan, Qi" w:date="2024-09-06T15:40:00Z"/>
                    <w:rFonts w:ascii="Calibri" w:eastAsia="Times New Roman" w:hAnsi="Calibri" w:cs="Calibri"/>
                    <w:color w:val="000000"/>
                  </w:rPr>
                </w:rPrChange>
              </w:rPr>
              <w:pPrChange w:id="5203"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5204" w:author="Fan, Qi" w:date="2024-09-06T15:43:00Z">
              <w:tcPr>
                <w:tcW w:w="703" w:type="dxa"/>
                <w:noWrap/>
                <w:hideMark/>
              </w:tcPr>
            </w:tcPrChange>
          </w:tcPr>
          <w:p w14:paraId="0CBC3056"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205" w:author="Fan, Qi" w:date="2024-09-06T15:40:00Z"/>
                <w:rFonts w:ascii="Calibri" w:eastAsia="Times New Roman" w:hAnsi="Calibri" w:cs="Calibri"/>
                <w:color w:val="000000"/>
                <w:sz w:val="18"/>
                <w:szCs w:val="18"/>
                <w:rPrChange w:id="5206" w:author="Fan, Qi" w:date="2024-09-06T15:40:00Z">
                  <w:rPr>
                    <w:ins w:id="5207" w:author="Fan, Qi" w:date="2024-09-06T15:40:00Z"/>
                    <w:rFonts w:ascii="Calibri" w:eastAsia="Times New Roman" w:hAnsi="Calibri" w:cs="Calibri"/>
                    <w:color w:val="000000"/>
                  </w:rPr>
                </w:rPrChange>
              </w:rPr>
              <w:pPrChange w:id="5208" w:author="Fan, Qi" w:date="2024-09-06T15:43:00Z">
                <w:pPr>
                  <w:cnfStyle w:val="000000100000" w:firstRow="0" w:lastRow="0" w:firstColumn="0" w:lastColumn="0" w:oddVBand="0" w:evenVBand="0" w:oddHBand="1" w:evenHBand="0" w:firstRowFirstColumn="0" w:firstRowLastColumn="0" w:lastRowFirstColumn="0" w:lastRowLastColumn="0"/>
                </w:pPr>
              </w:pPrChange>
            </w:pPr>
            <w:ins w:id="5209" w:author="Fan, Qi" w:date="2024-09-06T15:40:00Z">
              <w:r w:rsidRPr="00B278F3">
                <w:rPr>
                  <w:rFonts w:ascii="Calibri" w:eastAsia="Times New Roman" w:hAnsi="Calibri" w:cs="Calibri"/>
                  <w:color w:val="000000"/>
                  <w:sz w:val="18"/>
                  <w:szCs w:val="18"/>
                  <w:rPrChange w:id="5210" w:author="Fan, Qi" w:date="2024-09-06T15:40:00Z">
                    <w:rPr>
                      <w:rFonts w:ascii="Calibri" w:eastAsia="Times New Roman" w:hAnsi="Calibri" w:cs="Calibri"/>
                      <w:color w:val="000000"/>
                    </w:rPr>
                  </w:rPrChange>
                </w:rPr>
                <w:t>p</w:t>
              </w:r>
            </w:ins>
          </w:p>
        </w:tc>
        <w:tc>
          <w:tcPr>
            <w:tcW w:w="0" w:type="dxa"/>
            <w:noWrap/>
            <w:vAlign w:val="center"/>
            <w:hideMark/>
            <w:tcPrChange w:id="5211" w:author="Fan, Qi" w:date="2024-09-06T15:43:00Z">
              <w:tcPr>
                <w:tcW w:w="558" w:type="dxa"/>
                <w:noWrap/>
                <w:hideMark/>
              </w:tcPr>
            </w:tcPrChange>
          </w:tcPr>
          <w:p w14:paraId="2A971867"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212" w:author="Fan, Qi" w:date="2024-09-06T15:40:00Z"/>
                <w:rFonts w:ascii="Calibri" w:eastAsia="Times New Roman" w:hAnsi="Calibri" w:cs="Calibri"/>
                <w:color w:val="000000"/>
                <w:sz w:val="18"/>
                <w:szCs w:val="18"/>
                <w:rPrChange w:id="5213" w:author="Fan, Qi" w:date="2024-09-06T15:40:00Z">
                  <w:rPr>
                    <w:ins w:id="5214" w:author="Fan, Qi" w:date="2024-09-06T15:40:00Z"/>
                    <w:rFonts w:ascii="Calibri" w:eastAsia="Times New Roman" w:hAnsi="Calibri" w:cs="Calibri"/>
                    <w:color w:val="000000"/>
                  </w:rPr>
                </w:rPrChange>
              </w:rPr>
              <w:pPrChange w:id="5215"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216" w:author="Fan, Qi" w:date="2024-09-06T15:40:00Z">
              <w:r w:rsidRPr="00B278F3">
                <w:rPr>
                  <w:rFonts w:ascii="Calibri" w:eastAsia="Times New Roman" w:hAnsi="Calibri" w:cs="Calibri"/>
                  <w:color w:val="000000"/>
                  <w:sz w:val="18"/>
                  <w:szCs w:val="18"/>
                  <w:rPrChange w:id="5217" w:author="Fan, Qi" w:date="2024-09-06T15:40:00Z">
                    <w:rPr>
                      <w:rFonts w:ascii="Calibri" w:eastAsia="Times New Roman" w:hAnsi="Calibri" w:cs="Calibri"/>
                      <w:color w:val="000000"/>
                    </w:rPr>
                  </w:rPrChange>
                </w:rPr>
                <w:t>14.01</w:t>
              </w:r>
            </w:ins>
          </w:p>
        </w:tc>
        <w:tc>
          <w:tcPr>
            <w:tcW w:w="0" w:type="dxa"/>
            <w:noWrap/>
            <w:vAlign w:val="center"/>
            <w:hideMark/>
            <w:tcPrChange w:id="5218" w:author="Fan, Qi" w:date="2024-09-06T15:43:00Z">
              <w:tcPr>
                <w:tcW w:w="576" w:type="dxa"/>
                <w:noWrap/>
                <w:hideMark/>
              </w:tcPr>
            </w:tcPrChange>
          </w:tcPr>
          <w:p w14:paraId="018FF400"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219" w:author="Fan, Qi" w:date="2024-09-06T15:40:00Z"/>
                <w:rFonts w:ascii="Calibri" w:eastAsia="Times New Roman" w:hAnsi="Calibri" w:cs="Calibri"/>
                <w:color w:val="000000"/>
                <w:sz w:val="18"/>
                <w:szCs w:val="18"/>
                <w:rPrChange w:id="5220" w:author="Fan, Qi" w:date="2024-09-06T15:40:00Z">
                  <w:rPr>
                    <w:ins w:id="5221" w:author="Fan, Qi" w:date="2024-09-06T15:40:00Z"/>
                    <w:rFonts w:ascii="Calibri" w:eastAsia="Times New Roman" w:hAnsi="Calibri" w:cs="Calibri"/>
                    <w:color w:val="000000"/>
                  </w:rPr>
                </w:rPrChange>
              </w:rPr>
              <w:pPrChange w:id="522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223" w:author="Fan, Qi" w:date="2024-09-06T15:40:00Z">
              <w:r w:rsidRPr="00B278F3">
                <w:rPr>
                  <w:rFonts w:ascii="Calibri" w:eastAsia="Times New Roman" w:hAnsi="Calibri" w:cs="Calibri"/>
                  <w:color w:val="000000"/>
                  <w:sz w:val="18"/>
                  <w:szCs w:val="18"/>
                  <w:rPrChange w:id="5224" w:author="Fan, Qi" w:date="2024-09-06T15:40:00Z">
                    <w:rPr>
                      <w:rFonts w:ascii="Calibri" w:eastAsia="Times New Roman" w:hAnsi="Calibri" w:cs="Calibri"/>
                      <w:color w:val="000000"/>
                    </w:rPr>
                  </w:rPrChange>
                </w:rPr>
                <w:t>9.1</w:t>
              </w:r>
            </w:ins>
          </w:p>
        </w:tc>
        <w:tc>
          <w:tcPr>
            <w:tcW w:w="0" w:type="dxa"/>
            <w:noWrap/>
            <w:vAlign w:val="center"/>
            <w:hideMark/>
            <w:tcPrChange w:id="5225" w:author="Fan, Qi" w:date="2024-09-06T15:43:00Z">
              <w:tcPr>
                <w:tcW w:w="871" w:type="dxa"/>
                <w:noWrap/>
                <w:hideMark/>
              </w:tcPr>
            </w:tcPrChange>
          </w:tcPr>
          <w:p w14:paraId="0A90498B"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226" w:author="Fan, Qi" w:date="2024-09-06T15:40:00Z"/>
                <w:rFonts w:ascii="Calibri" w:eastAsia="Times New Roman" w:hAnsi="Calibri" w:cs="Calibri"/>
                <w:color w:val="000000"/>
                <w:sz w:val="18"/>
                <w:szCs w:val="18"/>
                <w:rPrChange w:id="5227" w:author="Fan, Qi" w:date="2024-09-06T15:40:00Z">
                  <w:rPr>
                    <w:ins w:id="5228" w:author="Fan, Qi" w:date="2024-09-06T15:40:00Z"/>
                    <w:rFonts w:ascii="Calibri" w:eastAsia="Times New Roman" w:hAnsi="Calibri" w:cs="Calibri"/>
                    <w:color w:val="000000"/>
                  </w:rPr>
                </w:rPrChange>
              </w:rPr>
              <w:pPrChange w:id="522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230" w:author="Fan, Qi" w:date="2024-09-06T15:40:00Z">
              <w:r w:rsidRPr="00B278F3">
                <w:rPr>
                  <w:rFonts w:ascii="Calibri" w:eastAsia="Times New Roman" w:hAnsi="Calibri" w:cs="Calibri"/>
                  <w:color w:val="000000"/>
                  <w:sz w:val="18"/>
                  <w:szCs w:val="18"/>
                  <w:rPrChange w:id="5231" w:author="Fan, Qi" w:date="2024-09-06T15:40:00Z">
                    <w:rPr>
                      <w:rFonts w:ascii="Calibri" w:eastAsia="Times New Roman" w:hAnsi="Calibri" w:cs="Calibri"/>
                      <w:color w:val="000000"/>
                    </w:rPr>
                  </w:rPrChange>
                </w:rPr>
                <w:t>0.44</w:t>
              </w:r>
            </w:ins>
          </w:p>
        </w:tc>
        <w:tc>
          <w:tcPr>
            <w:tcW w:w="0" w:type="dxa"/>
            <w:noWrap/>
            <w:vAlign w:val="center"/>
            <w:hideMark/>
            <w:tcPrChange w:id="5232" w:author="Fan, Qi" w:date="2024-09-06T15:43:00Z">
              <w:tcPr>
                <w:tcW w:w="826" w:type="dxa"/>
                <w:gridSpan w:val="2"/>
                <w:noWrap/>
                <w:hideMark/>
              </w:tcPr>
            </w:tcPrChange>
          </w:tcPr>
          <w:p w14:paraId="5C620D0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233" w:author="Fan, Qi" w:date="2024-09-06T15:40:00Z"/>
                <w:rFonts w:ascii="Calibri" w:eastAsia="Times New Roman" w:hAnsi="Calibri" w:cs="Calibri"/>
                <w:color w:val="000000"/>
                <w:sz w:val="18"/>
                <w:szCs w:val="18"/>
                <w:rPrChange w:id="5234" w:author="Fan, Qi" w:date="2024-09-06T15:40:00Z">
                  <w:rPr>
                    <w:ins w:id="5235" w:author="Fan, Qi" w:date="2024-09-06T15:40:00Z"/>
                    <w:rFonts w:ascii="Calibri" w:eastAsia="Times New Roman" w:hAnsi="Calibri" w:cs="Calibri"/>
                    <w:color w:val="000000"/>
                  </w:rPr>
                </w:rPrChange>
              </w:rPr>
              <w:pPrChange w:id="523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237" w:author="Fan, Qi" w:date="2024-09-06T15:40:00Z">
              <w:r w:rsidRPr="00B278F3">
                <w:rPr>
                  <w:rFonts w:ascii="Calibri" w:eastAsia="Times New Roman" w:hAnsi="Calibri" w:cs="Calibri"/>
                  <w:color w:val="000000"/>
                  <w:sz w:val="18"/>
                  <w:szCs w:val="18"/>
                  <w:rPrChange w:id="5238" w:author="Fan, Qi" w:date="2024-09-06T15:40:00Z">
                    <w:rPr>
                      <w:rFonts w:ascii="Calibri" w:eastAsia="Times New Roman" w:hAnsi="Calibri" w:cs="Calibri"/>
                      <w:color w:val="000000"/>
                    </w:rPr>
                  </w:rPrChange>
                </w:rPr>
                <w:t>34.55</w:t>
              </w:r>
            </w:ins>
          </w:p>
        </w:tc>
      </w:tr>
      <w:tr w:rsidR="00B278F3" w:rsidRPr="00B278F3" w14:paraId="3919D8F6" w14:textId="77777777" w:rsidTr="00B278F3">
        <w:tblPrEx>
          <w:tblPrExChange w:id="5239" w:author="Fan, Qi" w:date="2024-09-06T15:43:00Z">
            <w:tblPrEx>
              <w:tblCellMar>
                <w:left w:w="108" w:type="dxa"/>
                <w:right w:w="108" w:type="dxa"/>
              </w:tblCellMar>
            </w:tblPrEx>
          </w:tblPrExChange>
        </w:tblPrEx>
        <w:trPr>
          <w:trHeight w:val="242"/>
          <w:jc w:val="center"/>
          <w:ins w:id="5240" w:author="Fan, Qi" w:date="2024-09-06T15:40:00Z"/>
          <w:trPrChange w:id="5241"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5242" w:author="Fan, Qi" w:date="2024-09-06T15:43:00Z">
              <w:tcPr>
                <w:tcW w:w="552" w:type="dxa"/>
                <w:vMerge/>
                <w:hideMark/>
              </w:tcPr>
            </w:tcPrChange>
          </w:tcPr>
          <w:p w14:paraId="3D2B3774" w14:textId="77777777" w:rsidR="00B278F3" w:rsidRPr="00B278F3" w:rsidRDefault="00B278F3" w:rsidP="00B278F3">
            <w:pPr>
              <w:rPr>
                <w:ins w:id="5243" w:author="Fan, Qi" w:date="2024-09-06T15:40:00Z"/>
                <w:rFonts w:ascii="Calibri" w:eastAsia="Times New Roman" w:hAnsi="Calibri" w:cs="Calibri"/>
                <w:color w:val="000000"/>
                <w:sz w:val="18"/>
                <w:szCs w:val="18"/>
                <w:rPrChange w:id="5244" w:author="Fan, Qi" w:date="2024-09-06T15:40:00Z">
                  <w:rPr>
                    <w:ins w:id="5245" w:author="Fan, Qi" w:date="2024-09-06T15:40:00Z"/>
                    <w:rFonts w:ascii="Calibri" w:eastAsia="Times New Roman" w:hAnsi="Calibri" w:cs="Calibri"/>
                    <w:color w:val="000000"/>
                  </w:rPr>
                </w:rPrChange>
              </w:rPr>
            </w:pPr>
          </w:p>
        </w:tc>
        <w:tc>
          <w:tcPr>
            <w:tcW w:w="0" w:type="dxa"/>
            <w:vMerge/>
            <w:vAlign w:val="center"/>
            <w:hideMark/>
            <w:tcPrChange w:id="5246" w:author="Fan, Qi" w:date="2024-09-06T15:43:00Z">
              <w:tcPr>
                <w:tcW w:w="554" w:type="dxa"/>
                <w:vMerge/>
                <w:hideMark/>
              </w:tcPr>
            </w:tcPrChange>
          </w:tcPr>
          <w:p w14:paraId="3DFB42D2" w14:textId="77777777" w:rsidR="00B278F3" w:rsidRPr="00B278F3" w:rsidRDefault="00B278F3" w:rsidP="00B278F3">
            <w:pPr>
              <w:cnfStyle w:val="000000000000" w:firstRow="0" w:lastRow="0" w:firstColumn="0" w:lastColumn="0" w:oddVBand="0" w:evenVBand="0" w:oddHBand="0" w:evenHBand="0" w:firstRowFirstColumn="0" w:firstRowLastColumn="0" w:lastRowFirstColumn="0" w:lastRowLastColumn="0"/>
              <w:rPr>
                <w:ins w:id="5247" w:author="Fan, Qi" w:date="2024-09-06T15:40:00Z"/>
                <w:rFonts w:ascii="Calibri" w:eastAsia="Times New Roman" w:hAnsi="Calibri" w:cs="Calibri"/>
                <w:color w:val="000000"/>
                <w:sz w:val="18"/>
                <w:szCs w:val="18"/>
                <w:rPrChange w:id="5248" w:author="Fan, Qi" w:date="2024-09-06T15:40:00Z">
                  <w:rPr>
                    <w:ins w:id="5249" w:author="Fan, Qi" w:date="2024-09-06T15:40:00Z"/>
                    <w:rFonts w:ascii="Calibri" w:eastAsia="Times New Roman" w:hAnsi="Calibri" w:cs="Calibri"/>
                    <w:color w:val="000000"/>
                  </w:rPr>
                </w:rPrChange>
              </w:rPr>
            </w:pPr>
          </w:p>
        </w:tc>
        <w:tc>
          <w:tcPr>
            <w:tcW w:w="0" w:type="dxa"/>
            <w:noWrap/>
            <w:vAlign w:val="center"/>
            <w:hideMark/>
            <w:tcPrChange w:id="5250" w:author="Fan, Qi" w:date="2024-09-06T15:43:00Z">
              <w:tcPr>
                <w:tcW w:w="703" w:type="dxa"/>
                <w:noWrap/>
                <w:hideMark/>
              </w:tcPr>
            </w:tcPrChange>
          </w:tcPr>
          <w:p w14:paraId="6B3F386B"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251" w:author="Fan, Qi" w:date="2024-09-06T15:40:00Z"/>
                <w:rFonts w:ascii="Calibri" w:eastAsia="Times New Roman" w:hAnsi="Calibri" w:cs="Calibri"/>
                <w:color w:val="000000"/>
                <w:sz w:val="18"/>
                <w:szCs w:val="18"/>
                <w:rPrChange w:id="5252" w:author="Fan, Qi" w:date="2024-09-06T15:40:00Z">
                  <w:rPr>
                    <w:ins w:id="5253" w:author="Fan, Qi" w:date="2024-09-06T15:40:00Z"/>
                    <w:rFonts w:ascii="Calibri" w:eastAsia="Times New Roman" w:hAnsi="Calibri" w:cs="Calibri"/>
                    <w:color w:val="000000"/>
                  </w:rPr>
                </w:rPrChange>
              </w:rPr>
              <w:pPrChange w:id="5254" w:author="Fan, Qi" w:date="2024-09-06T15:43:00Z">
                <w:pPr>
                  <w:cnfStyle w:val="000000000000" w:firstRow="0" w:lastRow="0" w:firstColumn="0" w:lastColumn="0" w:oddVBand="0" w:evenVBand="0" w:oddHBand="0" w:evenHBand="0" w:firstRowFirstColumn="0" w:firstRowLastColumn="0" w:lastRowFirstColumn="0" w:lastRowLastColumn="0"/>
                </w:pPr>
              </w:pPrChange>
            </w:pPr>
            <w:ins w:id="5255" w:author="Fan, Qi" w:date="2024-09-06T15:40:00Z">
              <w:r w:rsidRPr="00B278F3">
                <w:rPr>
                  <w:rFonts w:ascii="Calibri" w:eastAsia="Times New Roman" w:hAnsi="Calibri" w:cs="Calibri"/>
                  <w:color w:val="000000"/>
                  <w:sz w:val="18"/>
                  <w:szCs w:val="18"/>
                  <w:rPrChange w:id="5256" w:author="Fan, Qi" w:date="2024-09-06T15:40:00Z">
                    <w:rPr>
                      <w:rFonts w:ascii="Calibri" w:eastAsia="Times New Roman" w:hAnsi="Calibri" w:cs="Calibri"/>
                      <w:color w:val="000000"/>
                    </w:rPr>
                  </w:rPrChange>
                </w:rPr>
                <w:t>Cd</w:t>
              </w:r>
            </w:ins>
          </w:p>
        </w:tc>
        <w:tc>
          <w:tcPr>
            <w:tcW w:w="0" w:type="dxa"/>
            <w:noWrap/>
            <w:vAlign w:val="center"/>
            <w:hideMark/>
            <w:tcPrChange w:id="5257" w:author="Fan, Qi" w:date="2024-09-06T15:43:00Z">
              <w:tcPr>
                <w:tcW w:w="595" w:type="dxa"/>
                <w:noWrap/>
                <w:hideMark/>
              </w:tcPr>
            </w:tcPrChange>
          </w:tcPr>
          <w:p w14:paraId="736461AC"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258" w:author="Fan, Qi" w:date="2024-09-06T15:40:00Z"/>
                <w:rFonts w:ascii="Calibri" w:eastAsia="Times New Roman" w:hAnsi="Calibri" w:cs="Calibri"/>
                <w:color w:val="000000"/>
                <w:sz w:val="18"/>
                <w:szCs w:val="18"/>
                <w:rPrChange w:id="5259" w:author="Fan, Qi" w:date="2024-09-06T15:40:00Z">
                  <w:rPr>
                    <w:ins w:id="5260" w:author="Fan, Qi" w:date="2024-09-06T15:40:00Z"/>
                    <w:rFonts w:ascii="Calibri" w:eastAsia="Times New Roman" w:hAnsi="Calibri" w:cs="Calibri"/>
                    <w:color w:val="000000"/>
                  </w:rPr>
                </w:rPrChange>
              </w:rPr>
              <w:pPrChange w:id="5261"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262" w:author="Fan, Qi" w:date="2024-09-06T15:40:00Z">
              <w:r w:rsidRPr="00B278F3">
                <w:rPr>
                  <w:rFonts w:ascii="Calibri" w:eastAsia="Times New Roman" w:hAnsi="Calibri" w:cs="Calibri"/>
                  <w:color w:val="000000"/>
                  <w:sz w:val="18"/>
                  <w:szCs w:val="18"/>
                  <w:rPrChange w:id="5263" w:author="Fan, Qi" w:date="2024-09-06T15:40:00Z">
                    <w:rPr>
                      <w:rFonts w:ascii="Calibri" w:eastAsia="Times New Roman" w:hAnsi="Calibri" w:cs="Calibri"/>
                      <w:color w:val="000000"/>
                    </w:rPr>
                  </w:rPrChange>
                </w:rPr>
                <w:t>0.09</w:t>
              </w:r>
            </w:ins>
          </w:p>
        </w:tc>
        <w:tc>
          <w:tcPr>
            <w:tcW w:w="0" w:type="dxa"/>
            <w:noWrap/>
            <w:vAlign w:val="center"/>
            <w:hideMark/>
            <w:tcPrChange w:id="5264" w:author="Fan, Qi" w:date="2024-09-06T15:43:00Z">
              <w:tcPr>
                <w:tcW w:w="614" w:type="dxa"/>
                <w:noWrap/>
                <w:hideMark/>
              </w:tcPr>
            </w:tcPrChange>
          </w:tcPr>
          <w:p w14:paraId="6D03E69D"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265" w:author="Fan, Qi" w:date="2024-09-06T15:40:00Z"/>
                <w:rFonts w:ascii="Calibri" w:eastAsia="Times New Roman" w:hAnsi="Calibri" w:cs="Calibri"/>
                <w:color w:val="000000"/>
                <w:sz w:val="18"/>
                <w:szCs w:val="18"/>
                <w:rPrChange w:id="5266" w:author="Fan, Qi" w:date="2024-09-06T15:40:00Z">
                  <w:rPr>
                    <w:ins w:id="5267" w:author="Fan, Qi" w:date="2024-09-06T15:40:00Z"/>
                    <w:rFonts w:ascii="Calibri" w:eastAsia="Times New Roman" w:hAnsi="Calibri" w:cs="Calibri"/>
                    <w:color w:val="000000"/>
                  </w:rPr>
                </w:rPrChange>
              </w:rPr>
              <w:pPrChange w:id="5268"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269" w:author="Fan, Qi" w:date="2024-09-06T15:40:00Z">
              <w:r w:rsidRPr="00B278F3">
                <w:rPr>
                  <w:rFonts w:ascii="Calibri" w:eastAsia="Times New Roman" w:hAnsi="Calibri" w:cs="Calibri"/>
                  <w:color w:val="000000"/>
                  <w:sz w:val="18"/>
                  <w:szCs w:val="18"/>
                  <w:rPrChange w:id="5270" w:author="Fan, Qi" w:date="2024-09-06T15:40:00Z">
                    <w:rPr>
                      <w:rFonts w:ascii="Calibri" w:eastAsia="Times New Roman" w:hAnsi="Calibri" w:cs="Calibri"/>
                      <w:color w:val="000000"/>
                    </w:rPr>
                  </w:rPrChange>
                </w:rPr>
                <w:t>0.02</w:t>
              </w:r>
            </w:ins>
          </w:p>
        </w:tc>
        <w:tc>
          <w:tcPr>
            <w:tcW w:w="0" w:type="dxa"/>
            <w:noWrap/>
            <w:vAlign w:val="center"/>
            <w:hideMark/>
            <w:tcPrChange w:id="5271" w:author="Fan, Qi" w:date="2024-09-06T15:43:00Z">
              <w:tcPr>
                <w:tcW w:w="930" w:type="dxa"/>
                <w:noWrap/>
                <w:hideMark/>
              </w:tcPr>
            </w:tcPrChange>
          </w:tcPr>
          <w:p w14:paraId="49B2FADD"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272" w:author="Fan, Qi" w:date="2024-09-06T15:40:00Z"/>
                <w:rFonts w:ascii="Calibri" w:eastAsia="Times New Roman" w:hAnsi="Calibri" w:cs="Calibri"/>
                <w:color w:val="000000"/>
                <w:sz w:val="18"/>
                <w:szCs w:val="18"/>
                <w:rPrChange w:id="5273" w:author="Fan, Qi" w:date="2024-09-06T15:40:00Z">
                  <w:rPr>
                    <w:ins w:id="5274" w:author="Fan, Qi" w:date="2024-09-06T15:40:00Z"/>
                    <w:rFonts w:ascii="Calibri" w:eastAsia="Times New Roman" w:hAnsi="Calibri" w:cs="Calibri"/>
                    <w:color w:val="000000"/>
                  </w:rPr>
                </w:rPrChange>
              </w:rPr>
              <w:pPrChange w:id="5275"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276" w:author="Fan, Qi" w:date="2024-09-06T15:40:00Z">
              <w:r w:rsidRPr="00B278F3">
                <w:rPr>
                  <w:rFonts w:ascii="Calibri" w:eastAsia="Times New Roman" w:hAnsi="Calibri" w:cs="Calibri"/>
                  <w:color w:val="000000"/>
                  <w:sz w:val="18"/>
                  <w:szCs w:val="18"/>
                  <w:rPrChange w:id="5277" w:author="Fan, Qi" w:date="2024-09-06T15:40:00Z">
                    <w:rPr>
                      <w:rFonts w:ascii="Calibri" w:eastAsia="Times New Roman" w:hAnsi="Calibri" w:cs="Calibri"/>
                      <w:color w:val="000000"/>
                    </w:rPr>
                  </w:rPrChange>
                </w:rPr>
                <w:t>0.03</w:t>
              </w:r>
            </w:ins>
          </w:p>
        </w:tc>
        <w:tc>
          <w:tcPr>
            <w:tcW w:w="0" w:type="dxa"/>
            <w:noWrap/>
            <w:vAlign w:val="center"/>
            <w:hideMark/>
            <w:tcPrChange w:id="5278" w:author="Fan, Qi" w:date="2024-09-06T15:43:00Z">
              <w:tcPr>
                <w:tcW w:w="881" w:type="dxa"/>
                <w:gridSpan w:val="2"/>
                <w:noWrap/>
                <w:hideMark/>
              </w:tcPr>
            </w:tcPrChange>
          </w:tcPr>
          <w:p w14:paraId="724EC46D"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279" w:author="Fan, Qi" w:date="2024-09-06T15:40:00Z"/>
                <w:rFonts w:ascii="Calibri" w:eastAsia="Times New Roman" w:hAnsi="Calibri" w:cs="Calibri"/>
                <w:color w:val="000000"/>
                <w:sz w:val="18"/>
                <w:szCs w:val="18"/>
                <w:rPrChange w:id="5280" w:author="Fan, Qi" w:date="2024-09-06T15:40:00Z">
                  <w:rPr>
                    <w:ins w:id="5281" w:author="Fan, Qi" w:date="2024-09-06T15:40:00Z"/>
                    <w:rFonts w:ascii="Calibri" w:eastAsia="Times New Roman" w:hAnsi="Calibri" w:cs="Calibri"/>
                    <w:color w:val="000000"/>
                  </w:rPr>
                </w:rPrChange>
              </w:rPr>
              <w:pPrChange w:id="5282"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283" w:author="Fan, Qi" w:date="2024-09-06T15:40:00Z">
              <w:r w:rsidRPr="00B278F3">
                <w:rPr>
                  <w:rFonts w:ascii="Calibri" w:eastAsia="Times New Roman" w:hAnsi="Calibri" w:cs="Calibri"/>
                  <w:color w:val="000000"/>
                  <w:sz w:val="18"/>
                  <w:szCs w:val="18"/>
                  <w:rPrChange w:id="5284" w:author="Fan, Qi" w:date="2024-09-06T15:40:00Z">
                    <w:rPr>
                      <w:rFonts w:ascii="Calibri" w:eastAsia="Times New Roman" w:hAnsi="Calibri" w:cs="Calibri"/>
                      <w:color w:val="000000"/>
                    </w:rPr>
                  </w:rPrChange>
                </w:rPr>
                <w:t>33.98</w:t>
              </w:r>
            </w:ins>
          </w:p>
        </w:tc>
        <w:tc>
          <w:tcPr>
            <w:tcW w:w="0" w:type="dxa"/>
            <w:vMerge/>
            <w:vAlign w:val="center"/>
            <w:hideMark/>
            <w:tcPrChange w:id="5285" w:author="Fan, Qi" w:date="2024-09-06T15:43:00Z">
              <w:tcPr>
                <w:tcW w:w="553" w:type="dxa"/>
                <w:vMerge/>
                <w:hideMark/>
              </w:tcPr>
            </w:tcPrChange>
          </w:tcPr>
          <w:p w14:paraId="52D28920"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286" w:author="Fan, Qi" w:date="2024-09-06T15:40:00Z"/>
                <w:rFonts w:ascii="Calibri" w:eastAsia="Times New Roman" w:hAnsi="Calibri" w:cs="Calibri"/>
                <w:color w:val="000000"/>
                <w:sz w:val="18"/>
                <w:szCs w:val="18"/>
                <w:rPrChange w:id="5287" w:author="Fan, Qi" w:date="2024-09-06T15:40:00Z">
                  <w:rPr>
                    <w:ins w:id="5288" w:author="Fan, Qi" w:date="2024-09-06T15:40:00Z"/>
                    <w:rFonts w:ascii="Calibri" w:eastAsia="Times New Roman" w:hAnsi="Calibri" w:cs="Calibri"/>
                    <w:color w:val="000000"/>
                  </w:rPr>
                </w:rPrChange>
              </w:rPr>
              <w:pPrChange w:id="5289"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vMerge/>
            <w:vAlign w:val="center"/>
            <w:hideMark/>
            <w:tcPrChange w:id="5290" w:author="Fan, Qi" w:date="2024-09-06T15:43:00Z">
              <w:tcPr>
                <w:tcW w:w="554" w:type="dxa"/>
                <w:vMerge/>
                <w:hideMark/>
              </w:tcPr>
            </w:tcPrChange>
          </w:tcPr>
          <w:p w14:paraId="71E3707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291" w:author="Fan, Qi" w:date="2024-09-06T15:40:00Z"/>
                <w:rFonts w:ascii="Calibri" w:eastAsia="Times New Roman" w:hAnsi="Calibri" w:cs="Calibri"/>
                <w:color w:val="000000"/>
                <w:sz w:val="18"/>
                <w:szCs w:val="18"/>
                <w:rPrChange w:id="5292" w:author="Fan, Qi" w:date="2024-09-06T15:40:00Z">
                  <w:rPr>
                    <w:ins w:id="5293" w:author="Fan, Qi" w:date="2024-09-06T15:40:00Z"/>
                    <w:rFonts w:ascii="Calibri" w:eastAsia="Times New Roman" w:hAnsi="Calibri" w:cs="Calibri"/>
                    <w:color w:val="000000"/>
                  </w:rPr>
                </w:rPrChange>
              </w:rPr>
              <w:pPrChange w:id="5294" w:author="Fan, Qi" w:date="2024-09-06T15:43:00Z">
                <w:pPr>
                  <w:cnfStyle w:val="000000000000" w:firstRow="0" w:lastRow="0" w:firstColumn="0" w:lastColumn="0" w:oddVBand="0" w:evenVBand="0" w:oddHBand="0" w:evenHBand="0" w:firstRowFirstColumn="0" w:firstRowLastColumn="0" w:lastRowFirstColumn="0" w:lastRowLastColumn="0"/>
                </w:pPr>
              </w:pPrChange>
            </w:pPr>
          </w:p>
        </w:tc>
        <w:tc>
          <w:tcPr>
            <w:tcW w:w="0" w:type="dxa"/>
            <w:noWrap/>
            <w:vAlign w:val="center"/>
            <w:hideMark/>
            <w:tcPrChange w:id="5295" w:author="Fan, Qi" w:date="2024-09-06T15:43:00Z">
              <w:tcPr>
                <w:tcW w:w="703" w:type="dxa"/>
                <w:noWrap/>
                <w:hideMark/>
              </w:tcPr>
            </w:tcPrChange>
          </w:tcPr>
          <w:p w14:paraId="3D5E1E8F"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296" w:author="Fan, Qi" w:date="2024-09-06T15:40:00Z"/>
                <w:rFonts w:ascii="Calibri" w:eastAsia="Times New Roman" w:hAnsi="Calibri" w:cs="Calibri"/>
                <w:color w:val="000000"/>
                <w:sz w:val="18"/>
                <w:szCs w:val="18"/>
                <w:rPrChange w:id="5297" w:author="Fan, Qi" w:date="2024-09-06T15:40:00Z">
                  <w:rPr>
                    <w:ins w:id="5298" w:author="Fan, Qi" w:date="2024-09-06T15:40:00Z"/>
                    <w:rFonts w:ascii="Calibri" w:eastAsia="Times New Roman" w:hAnsi="Calibri" w:cs="Calibri"/>
                    <w:color w:val="000000"/>
                  </w:rPr>
                </w:rPrChange>
              </w:rPr>
              <w:pPrChange w:id="5299" w:author="Fan, Qi" w:date="2024-09-06T15:43:00Z">
                <w:pPr>
                  <w:cnfStyle w:val="000000000000" w:firstRow="0" w:lastRow="0" w:firstColumn="0" w:lastColumn="0" w:oddVBand="0" w:evenVBand="0" w:oddHBand="0" w:evenHBand="0" w:firstRowFirstColumn="0" w:firstRowLastColumn="0" w:lastRowFirstColumn="0" w:lastRowLastColumn="0"/>
                </w:pPr>
              </w:pPrChange>
            </w:pPr>
            <w:ins w:id="5300" w:author="Fan, Qi" w:date="2024-09-06T15:40:00Z">
              <w:r w:rsidRPr="00B278F3">
                <w:rPr>
                  <w:rFonts w:ascii="Calibri" w:eastAsia="Times New Roman" w:hAnsi="Calibri" w:cs="Calibri"/>
                  <w:color w:val="000000"/>
                  <w:sz w:val="18"/>
                  <w:szCs w:val="18"/>
                  <w:rPrChange w:id="5301" w:author="Fan, Qi" w:date="2024-09-06T15:40:00Z">
                    <w:rPr>
                      <w:rFonts w:ascii="Calibri" w:eastAsia="Times New Roman" w:hAnsi="Calibri" w:cs="Calibri"/>
                      <w:color w:val="000000"/>
                    </w:rPr>
                  </w:rPrChange>
                </w:rPr>
                <w:t>S</w:t>
              </w:r>
            </w:ins>
          </w:p>
        </w:tc>
        <w:tc>
          <w:tcPr>
            <w:tcW w:w="0" w:type="dxa"/>
            <w:noWrap/>
            <w:vAlign w:val="center"/>
            <w:hideMark/>
            <w:tcPrChange w:id="5302" w:author="Fan, Qi" w:date="2024-09-06T15:43:00Z">
              <w:tcPr>
                <w:tcW w:w="558" w:type="dxa"/>
                <w:noWrap/>
                <w:hideMark/>
              </w:tcPr>
            </w:tcPrChange>
          </w:tcPr>
          <w:p w14:paraId="5EC716B5"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303" w:author="Fan, Qi" w:date="2024-09-06T15:40:00Z"/>
                <w:rFonts w:ascii="Calibri" w:eastAsia="Times New Roman" w:hAnsi="Calibri" w:cs="Calibri"/>
                <w:color w:val="000000"/>
                <w:sz w:val="18"/>
                <w:szCs w:val="18"/>
                <w:rPrChange w:id="5304" w:author="Fan, Qi" w:date="2024-09-06T15:40:00Z">
                  <w:rPr>
                    <w:ins w:id="5305" w:author="Fan, Qi" w:date="2024-09-06T15:40:00Z"/>
                    <w:rFonts w:ascii="Calibri" w:eastAsia="Times New Roman" w:hAnsi="Calibri" w:cs="Calibri"/>
                    <w:color w:val="000000"/>
                  </w:rPr>
                </w:rPrChange>
              </w:rPr>
              <w:pPrChange w:id="5306"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307" w:author="Fan, Qi" w:date="2024-09-06T15:40:00Z">
              <w:r w:rsidRPr="00B278F3">
                <w:rPr>
                  <w:rFonts w:ascii="Calibri" w:eastAsia="Times New Roman" w:hAnsi="Calibri" w:cs="Calibri"/>
                  <w:color w:val="000000"/>
                  <w:sz w:val="18"/>
                  <w:szCs w:val="18"/>
                  <w:rPrChange w:id="5308" w:author="Fan, Qi" w:date="2024-09-06T15:40:00Z">
                    <w:rPr>
                      <w:rFonts w:ascii="Calibri" w:eastAsia="Times New Roman" w:hAnsi="Calibri" w:cs="Calibri"/>
                      <w:color w:val="000000"/>
                    </w:rPr>
                  </w:rPrChange>
                </w:rPr>
                <w:t>0.28</w:t>
              </w:r>
            </w:ins>
          </w:p>
        </w:tc>
        <w:tc>
          <w:tcPr>
            <w:tcW w:w="0" w:type="dxa"/>
            <w:noWrap/>
            <w:vAlign w:val="center"/>
            <w:hideMark/>
            <w:tcPrChange w:id="5309" w:author="Fan, Qi" w:date="2024-09-06T15:43:00Z">
              <w:tcPr>
                <w:tcW w:w="576" w:type="dxa"/>
                <w:noWrap/>
                <w:hideMark/>
              </w:tcPr>
            </w:tcPrChange>
          </w:tcPr>
          <w:p w14:paraId="16BF17E4"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310" w:author="Fan, Qi" w:date="2024-09-06T15:40:00Z"/>
                <w:rFonts w:ascii="Calibri" w:eastAsia="Times New Roman" w:hAnsi="Calibri" w:cs="Calibri"/>
                <w:color w:val="000000"/>
                <w:sz w:val="18"/>
                <w:szCs w:val="18"/>
                <w:rPrChange w:id="5311" w:author="Fan, Qi" w:date="2024-09-06T15:40:00Z">
                  <w:rPr>
                    <w:ins w:id="5312" w:author="Fan, Qi" w:date="2024-09-06T15:40:00Z"/>
                    <w:rFonts w:ascii="Calibri" w:eastAsia="Times New Roman" w:hAnsi="Calibri" w:cs="Calibri"/>
                    <w:color w:val="000000"/>
                  </w:rPr>
                </w:rPrChange>
              </w:rPr>
              <w:pPrChange w:id="5313"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314" w:author="Fan, Qi" w:date="2024-09-06T15:40:00Z">
              <w:r w:rsidRPr="00B278F3">
                <w:rPr>
                  <w:rFonts w:ascii="Calibri" w:eastAsia="Times New Roman" w:hAnsi="Calibri" w:cs="Calibri"/>
                  <w:color w:val="000000"/>
                  <w:sz w:val="18"/>
                  <w:szCs w:val="18"/>
                  <w:rPrChange w:id="5315" w:author="Fan, Qi" w:date="2024-09-06T15:40:00Z">
                    <w:rPr>
                      <w:rFonts w:ascii="Calibri" w:eastAsia="Times New Roman" w:hAnsi="Calibri" w:cs="Calibri"/>
                      <w:color w:val="000000"/>
                    </w:rPr>
                  </w:rPrChange>
                </w:rPr>
                <w:t>0.18</w:t>
              </w:r>
            </w:ins>
          </w:p>
        </w:tc>
        <w:tc>
          <w:tcPr>
            <w:tcW w:w="0" w:type="dxa"/>
            <w:noWrap/>
            <w:vAlign w:val="center"/>
            <w:hideMark/>
            <w:tcPrChange w:id="5316" w:author="Fan, Qi" w:date="2024-09-06T15:43:00Z">
              <w:tcPr>
                <w:tcW w:w="871" w:type="dxa"/>
                <w:noWrap/>
                <w:hideMark/>
              </w:tcPr>
            </w:tcPrChange>
          </w:tcPr>
          <w:p w14:paraId="3C043C27"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317" w:author="Fan, Qi" w:date="2024-09-06T15:40:00Z"/>
                <w:rFonts w:ascii="Calibri" w:eastAsia="Times New Roman" w:hAnsi="Calibri" w:cs="Calibri"/>
                <w:color w:val="000000"/>
                <w:sz w:val="18"/>
                <w:szCs w:val="18"/>
                <w:rPrChange w:id="5318" w:author="Fan, Qi" w:date="2024-09-06T15:40:00Z">
                  <w:rPr>
                    <w:ins w:id="5319" w:author="Fan, Qi" w:date="2024-09-06T15:40:00Z"/>
                    <w:rFonts w:ascii="Calibri" w:eastAsia="Times New Roman" w:hAnsi="Calibri" w:cs="Calibri"/>
                    <w:color w:val="000000"/>
                  </w:rPr>
                </w:rPrChange>
              </w:rPr>
              <w:pPrChange w:id="5320"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321" w:author="Fan, Qi" w:date="2024-09-06T15:40:00Z">
              <w:r w:rsidRPr="00B278F3">
                <w:rPr>
                  <w:rFonts w:ascii="Calibri" w:eastAsia="Times New Roman" w:hAnsi="Calibri" w:cs="Calibri"/>
                  <w:color w:val="000000"/>
                  <w:sz w:val="18"/>
                  <w:szCs w:val="18"/>
                  <w:rPrChange w:id="5322" w:author="Fan, Qi" w:date="2024-09-06T15:40:00Z">
                    <w:rPr>
                      <w:rFonts w:ascii="Calibri" w:eastAsia="Times New Roman" w:hAnsi="Calibri" w:cs="Calibri"/>
                      <w:color w:val="000000"/>
                    </w:rPr>
                  </w:rPrChange>
                </w:rPr>
                <w:t>0.04</w:t>
              </w:r>
            </w:ins>
          </w:p>
        </w:tc>
        <w:tc>
          <w:tcPr>
            <w:tcW w:w="0" w:type="dxa"/>
            <w:noWrap/>
            <w:vAlign w:val="center"/>
            <w:hideMark/>
            <w:tcPrChange w:id="5323" w:author="Fan, Qi" w:date="2024-09-06T15:43:00Z">
              <w:tcPr>
                <w:tcW w:w="826" w:type="dxa"/>
                <w:gridSpan w:val="2"/>
                <w:noWrap/>
                <w:hideMark/>
              </w:tcPr>
            </w:tcPrChange>
          </w:tcPr>
          <w:p w14:paraId="09847219" w14:textId="77777777" w:rsidR="00B278F3" w:rsidRPr="00B278F3" w:rsidRDefault="00B278F3">
            <w:pPr>
              <w:jc w:val="center"/>
              <w:cnfStyle w:val="000000000000" w:firstRow="0" w:lastRow="0" w:firstColumn="0" w:lastColumn="0" w:oddVBand="0" w:evenVBand="0" w:oddHBand="0" w:evenHBand="0" w:firstRowFirstColumn="0" w:firstRowLastColumn="0" w:lastRowFirstColumn="0" w:lastRowLastColumn="0"/>
              <w:rPr>
                <w:ins w:id="5324" w:author="Fan, Qi" w:date="2024-09-06T15:40:00Z"/>
                <w:rFonts w:ascii="Calibri" w:eastAsia="Times New Roman" w:hAnsi="Calibri" w:cs="Calibri"/>
                <w:color w:val="000000"/>
                <w:sz w:val="18"/>
                <w:szCs w:val="18"/>
                <w:rPrChange w:id="5325" w:author="Fan, Qi" w:date="2024-09-06T15:40:00Z">
                  <w:rPr>
                    <w:ins w:id="5326" w:author="Fan, Qi" w:date="2024-09-06T15:40:00Z"/>
                    <w:rFonts w:ascii="Calibri" w:eastAsia="Times New Roman" w:hAnsi="Calibri" w:cs="Calibri"/>
                    <w:color w:val="000000"/>
                  </w:rPr>
                </w:rPrChange>
              </w:rPr>
              <w:pPrChange w:id="5327" w:author="Fan, Qi" w:date="2024-09-06T15:43:00Z">
                <w:pPr>
                  <w:jc w:val="right"/>
                  <w:cnfStyle w:val="000000000000" w:firstRow="0" w:lastRow="0" w:firstColumn="0" w:lastColumn="0" w:oddVBand="0" w:evenVBand="0" w:oddHBand="0" w:evenHBand="0" w:firstRowFirstColumn="0" w:firstRowLastColumn="0" w:lastRowFirstColumn="0" w:lastRowLastColumn="0"/>
                </w:pPr>
              </w:pPrChange>
            </w:pPr>
            <w:ins w:id="5328" w:author="Fan, Qi" w:date="2024-09-06T15:40:00Z">
              <w:r w:rsidRPr="00B278F3">
                <w:rPr>
                  <w:rFonts w:ascii="Calibri" w:eastAsia="Times New Roman" w:hAnsi="Calibri" w:cs="Calibri"/>
                  <w:color w:val="000000"/>
                  <w:sz w:val="18"/>
                  <w:szCs w:val="18"/>
                  <w:rPrChange w:id="5329" w:author="Fan, Qi" w:date="2024-09-06T15:40:00Z">
                    <w:rPr>
                      <w:rFonts w:ascii="Calibri" w:eastAsia="Times New Roman" w:hAnsi="Calibri" w:cs="Calibri"/>
                      <w:color w:val="000000"/>
                    </w:rPr>
                  </w:rPrChange>
                </w:rPr>
                <w:t>4.09</w:t>
              </w:r>
            </w:ins>
          </w:p>
        </w:tc>
      </w:tr>
      <w:tr w:rsidR="00B278F3" w:rsidRPr="00B278F3" w14:paraId="0286DA9D" w14:textId="77777777" w:rsidTr="00B278F3">
        <w:tblPrEx>
          <w:tblPrExChange w:id="5330" w:author="Fan, Qi" w:date="2024-09-06T15:43:00Z">
            <w:tblPrEx>
              <w:tblCellMar>
                <w:left w:w="108" w:type="dxa"/>
                <w:right w:w="108" w:type="dxa"/>
              </w:tblCellMar>
            </w:tblPrEx>
          </w:tblPrExChange>
        </w:tblPrEx>
        <w:trPr>
          <w:cnfStyle w:val="000000100000" w:firstRow="0" w:lastRow="0" w:firstColumn="0" w:lastColumn="0" w:oddVBand="0" w:evenVBand="0" w:oddHBand="1" w:evenHBand="0" w:firstRowFirstColumn="0" w:firstRowLastColumn="0" w:lastRowFirstColumn="0" w:lastRowLastColumn="0"/>
          <w:trHeight w:val="242"/>
          <w:jc w:val="center"/>
          <w:ins w:id="5331" w:author="Fan, Qi" w:date="2024-09-06T15:40:00Z"/>
          <w:trPrChange w:id="5332" w:author="Fan, Qi" w:date="2024-09-06T15:43:00Z">
            <w:trPr>
              <w:trHeight w:val="242"/>
            </w:trPr>
          </w:trPrChange>
        </w:trPr>
        <w:tc>
          <w:tcPr>
            <w:cnfStyle w:val="001000000000" w:firstRow="0" w:lastRow="0" w:firstColumn="1" w:lastColumn="0" w:oddVBand="0" w:evenVBand="0" w:oddHBand="0" w:evenHBand="0" w:firstRowFirstColumn="0" w:firstRowLastColumn="0" w:lastRowFirstColumn="0" w:lastRowLastColumn="0"/>
            <w:tcW w:w="0" w:type="dxa"/>
            <w:vMerge/>
            <w:vAlign w:val="center"/>
            <w:hideMark/>
            <w:tcPrChange w:id="5333" w:author="Fan, Qi" w:date="2024-09-06T15:43:00Z">
              <w:tcPr>
                <w:tcW w:w="552" w:type="dxa"/>
                <w:vMerge/>
                <w:hideMark/>
              </w:tcPr>
            </w:tcPrChange>
          </w:tcPr>
          <w:p w14:paraId="2FA531D4" w14:textId="77777777" w:rsidR="00B278F3" w:rsidRPr="00B278F3" w:rsidRDefault="00B278F3" w:rsidP="00B278F3">
            <w:pPr>
              <w:cnfStyle w:val="001000100000" w:firstRow="0" w:lastRow="0" w:firstColumn="1" w:lastColumn="0" w:oddVBand="0" w:evenVBand="0" w:oddHBand="1" w:evenHBand="0" w:firstRowFirstColumn="0" w:firstRowLastColumn="0" w:lastRowFirstColumn="0" w:lastRowLastColumn="0"/>
              <w:rPr>
                <w:ins w:id="5334" w:author="Fan, Qi" w:date="2024-09-06T15:40:00Z"/>
                <w:rFonts w:ascii="Calibri" w:eastAsia="Times New Roman" w:hAnsi="Calibri" w:cs="Calibri"/>
                <w:color w:val="000000"/>
                <w:sz w:val="18"/>
                <w:szCs w:val="18"/>
                <w:rPrChange w:id="5335" w:author="Fan, Qi" w:date="2024-09-06T15:40:00Z">
                  <w:rPr>
                    <w:ins w:id="5336" w:author="Fan, Qi" w:date="2024-09-06T15:40:00Z"/>
                    <w:rFonts w:ascii="Calibri" w:eastAsia="Times New Roman" w:hAnsi="Calibri" w:cs="Calibri"/>
                    <w:color w:val="000000"/>
                  </w:rPr>
                </w:rPrChange>
              </w:rPr>
            </w:pPr>
          </w:p>
        </w:tc>
        <w:tc>
          <w:tcPr>
            <w:tcW w:w="0" w:type="dxa"/>
            <w:vMerge/>
            <w:vAlign w:val="center"/>
            <w:hideMark/>
            <w:tcPrChange w:id="5337" w:author="Fan, Qi" w:date="2024-09-06T15:43:00Z">
              <w:tcPr>
                <w:tcW w:w="554" w:type="dxa"/>
                <w:vMerge/>
                <w:hideMark/>
              </w:tcPr>
            </w:tcPrChange>
          </w:tcPr>
          <w:p w14:paraId="6F757166" w14:textId="77777777" w:rsidR="00B278F3" w:rsidRPr="00B278F3" w:rsidRDefault="00B278F3" w:rsidP="00B278F3">
            <w:pPr>
              <w:cnfStyle w:val="000000100000" w:firstRow="0" w:lastRow="0" w:firstColumn="0" w:lastColumn="0" w:oddVBand="0" w:evenVBand="0" w:oddHBand="1" w:evenHBand="0" w:firstRowFirstColumn="0" w:firstRowLastColumn="0" w:lastRowFirstColumn="0" w:lastRowLastColumn="0"/>
              <w:rPr>
                <w:ins w:id="5338" w:author="Fan, Qi" w:date="2024-09-06T15:40:00Z"/>
                <w:rFonts w:ascii="Calibri" w:eastAsia="Times New Roman" w:hAnsi="Calibri" w:cs="Calibri"/>
                <w:color w:val="000000"/>
                <w:sz w:val="18"/>
                <w:szCs w:val="18"/>
                <w:rPrChange w:id="5339" w:author="Fan, Qi" w:date="2024-09-06T15:40:00Z">
                  <w:rPr>
                    <w:ins w:id="5340" w:author="Fan, Qi" w:date="2024-09-06T15:40:00Z"/>
                    <w:rFonts w:ascii="Calibri" w:eastAsia="Times New Roman" w:hAnsi="Calibri" w:cs="Calibri"/>
                    <w:color w:val="000000"/>
                  </w:rPr>
                </w:rPrChange>
              </w:rPr>
            </w:pPr>
          </w:p>
        </w:tc>
        <w:tc>
          <w:tcPr>
            <w:tcW w:w="0" w:type="dxa"/>
            <w:noWrap/>
            <w:vAlign w:val="center"/>
            <w:hideMark/>
            <w:tcPrChange w:id="5341" w:author="Fan, Qi" w:date="2024-09-06T15:43:00Z">
              <w:tcPr>
                <w:tcW w:w="703" w:type="dxa"/>
                <w:noWrap/>
                <w:hideMark/>
              </w:tcPr>
            </w:tcPrChange>
          </w:tcPr>
          <w:p w14:paraId="078C38AA"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342" w:author="Fan, Qi" w:date="2024-09-06T15:40:00Z"/>
                <w:rFonts w:ascii="Calibri" w:eastAsia="Times New Roman" w:hAnsi="Calibri" w:cs="Calibri"/>
                <w:color w:val="000000"/>
                <w:sz w:val="18"/>
                <w:szCs w:val="18"/>
                <w:rPrChange w:id="5343" w:author="Fan, Qi" w:date="2024-09-06T15:40:00Z">
                  <w:rPr>
                    <w:ins w:id="5344" w:author="Fan, Qi" w:date="2024-09-06T15:40:00Z"/>
                    <w:rFonts w:ascii="Calibri" w:eastAsia="Times New Roman" w:hAnsi="Calibri" w:cs="Calibri"/>
                    <w:color w:val="000000"/>
                  </w:rPr>
                </w:rPrChange>
              </w:rPr>
              <w:pPrChange w:id="5345" w:author="Fan, Qi" w:date="2024-09-06T15:43:00Z">
                <w:pPr>
                  <w:cnfStyle w:val="000000100000" w:firstRow="0" w:lastRow="0" w:firstColumn="0" w:lastColumn="0" w:oddVBand="0" w:evenVBand="0" w:oddHBand="1" w:evenHBand="0" w:firstRowFirstColumn="0" w:firstRowLastColumn="0" w:lastRowFirstColumn="0" w:lastRowLastColumn="0"/>
                </w:pPr>
              </w:pPrChange>
            </w:pPr>
            <w:ins w:id="5346" w:author="Fan, Qi" w:date="2024-09-06T15:40:00Z">
              <w:r w:rsidRPr="00B278F3">
                <w:rPr>
                  <w:rFonts w:ascii="Calibri" w:eastAsia="Times New Roman" w:hAnsi="Calibri" w:cs="Calibri"/>
                  <w:color w:val="000000"/>
                  <w:sz w:val="18"/>
                  <w:szCs w:val="18"/>
                  <w:rPrChange w:id="5347" w:author="Fan, Qi" w:date="2024-09-06T15:40:00Z">
                    <w:rPr>
                      <w:rFonts w:ascii="Calibri" w:eastAsia="Times New Roman" w:hAnsi="Calibri" w:cs="Calibri"/>
                      <w:color w:val="000000"/>
                    </w:rPr>
                  </w:rPrChange>
                </w:rPr>
                <w:t>Ca</w:t>
              </w:r>
            </w:ins>
          </w:p>
        </w:tc>
        <w:tc>
          <w:tcPr>
            <w:tcW w:w="0" w:type="dxa"/>
            <w:noWrap/>
            <w:vAlign w:val="center"/>
            <w:hideMark/>
            <w:tcPrChange w:id="5348" w:author="Fan, Qi" w:date="2024-09-06T15:43:00Z">
              <w:tcPr>
                <w:tcW w:w="595" w:type="dxa"/>
                <w:noWrap/>
                <w:hideMark/>
              </w:tcPr>
            </w:tcPrChange>
          </w:tcPr>
          <w:p w14:paraId="296686B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349" w:author="Fan, Qi" w:date="2024-09-06T15:40:00Z"/>
                <w:rFonts w:ascii="Calibri" w:eastAsia="Times New Roman" w:hAnsi="Calibri" w:cs="Calibri"/>
                <w:color w:val="000000"/>
                <w:sz w:val="18"/>
                <w:szCs w:val="18"/>
                <w:rPrChange w:id="5350" w:author="Fan, Qi" w:date="2024-09-06T15:40:00Z">
                  <w:rPr>
                    <w:ins w:id="5351" w:author="Fan, Qi" w:date="2024-09-06T15:40:00Z"/>
                    <w:rFonts w:ascii="Calibri" w:eastAsia="Times New Roman" w:hAnsi="Calibri" w:cs="Calibri"/>
                    <w:color w:val="000000"/>
                  </w:rPr>
                </w:rPrChange>
              </w:rPr>
              <w:pPrChange w:id="5352"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353" w:author="Fan, Qi" w:date="2024-09-06T15:40:00Z">
              <w:r w:rsidRPr="00B278F3">
                <w:rPr>
                  <w:rFonts w:ascii="Calibri" w:eastAsia="Times New Roman" w:hAnsi="Calibri" w:cs="Calibri"/>
                  <w:color w:val="000000"/>
                  <w:sz w:val="18"/>
                  <w:szCs w:val="18"/>
                  <w:rPrChange w:id="5354" w:author="Fan, Qi" w:date="2024-09-06T15:40:00Z">
                    <w:rPr>
                      <w:rFonts w:ascii="Calibri" w:eastAsia="Times New Roman" w:hAnsi="Calibri" w:cs="Calibri"/>
                      <w:color w:val="000000"/>
                    </w:rPr>
                  </w:rPrChange>
                </w:rPr>
                <w:t>29.01</w:t>
              </w:r>
            </w:ins>
          </w:p>
        </w:tc>
        <w:tc>
          <w:tcPr>
            <w:tcW w:w="0" w:type="dxa"/>
            <w:noWrap/>
            <w:vAlign w:val="center"/>
            <w:hideMark/>
            <w:tcPrChange w:id="5355" w:author="Fan, Qi" w:date="2024-09-06T15:43:00Z">
              <w:tcPr>
                <w:tcW w:w="614" w:type="dxa"/>
                <w:noWrap/>
                <w:hideMark/>
              </w:tcPr>
            </w:tcPrChange>
          </w:tcPr>
          <w:p w14:paraId="5D4B9DE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356" w:author="Fan, Qi" w:date="2024-09-06T15:40:00Z"/>
                <w:rFonts w:ascii="Calibri" w:eastAsia="Times New Roman" w:hAnsi="Calibri" w:cs="Calibri"/>
                <w:color w:val="000000"/>
                <w:sz w:val="18"/>
                <w:szCs w:val="18"/>
                <w:rPrChange w:id="5357" w:author="Fan, Qi" w:date="2024-09-06T15:40:00Z">
                  <w:rPr>
                    <w:ins w:id="5358" w:author="Fan, Qi" w:date="2024-09-06T15:40:00Z"/>
                    <w:rFonts w:ascii="Calibri" w:eastAsia="Times New Roman" w:hAnsi="Calibri" w:cs="Calibri"/>
                    <w:color w:val="000000"/>
                  </w:rPr>
                </w:rPrChange>
              </w:rPr>
              <w:pPrChange w:id="5359"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360" w:author="Fan, Qi" w:date="2024-09-06T15:40:00Z">
              <w:r w:rsidRPr="00B278F3">
                <w:rPr>
                  <w:rFonts w:ascii="Calibri" w:eastAsia="Times New Roman" w:hAnsi="Calibri" w:cs="Calibri"/>
                  <w:color w:val="000000"/>
                  <w:sz w:val="18"/>
                  <w:szCs w:val="18"/>
                  <w:rPrChange w:id="5361" w:author="Fan, Qi" w:date="2024-09-06T15:40:00Z">
                    <w:rPr>
                      <w:rFonts w:ascii="Calibri" w:eastAsia="Times New Roman" w:hAnsi="Calibri" w:cs="Calibri"/>
                      <w:color w:val="000000"/>
                    </w:rPr>
                  </w:rPrChange>
                </w:rPr>
                <w:t>14.29</w:t>
              </w:r>
            </w:ins>
          </w:p>
        </w:tc>
        <w:tc>
          <w:tcPr>
            <w:tcW w:w="0" w:type="dxa"/>
            <w:noWrap/>
            <w:vAlign w:val="center"/>
            <w:hideMark/>
            <w:tcPrChange w:id="5362" w:author="Fan, Qi" w:date="2024-09-06T15:43:00Z">
              <w:tcPr>
                <w:tcW w:w="930" w:type="dxa"/>
                <w:noWrap/>
                <w:hideMark/>
              </w:tcPr>
            </w:tcPrChange>
          </w:tcPr>
          <w:p w14:paraId="38F4BAC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363" w:author="Fan, Qi" w:date="2024-09-06T15:40:00Z"/>
                <w:rFonts w:ascii="Calibri" w:eastAsia="Times New Roman" w:hAnsi="Calibri" w:cs="Calibri"/>
                <w:color w:val="000000"/>
                <w:sz w:val="18"/>
                <w:szCs w:val="18"/>
                <w:rPrChange w:id="5364" w:author="Fan, Qi" w:date="2024-09-06T15:40:00Z">
                  <w:rPr>
                    <w:ins w:id="5365" w:author="Fan, Qi" w:date="2024-09-06T15:40:00Z"/>
                    <w:rFonts w:ascii="Calibri" w:eastAsia="Times New Roman" w:hAnsi="Calibri" w:cs="Calibri"/>
                    <w:color w:val="000000"/>
                  </w:rPr>
                </w:rPrChange>
              </w:rPr>
              <w:pPrChange w:id="5366"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367" w:author="Fan, Qi" w:date="2024-09-06T15:40:00Z">
              <w:r w:rsidRPr="00B278F3">
                <w:rPr>
                  <w:rFonts w:ascii="Calibri" w:eastAsia="Times New Roman" w:hAnsi="Calibri" w:cs="Calibri"/>
                  <w:color w:val="000000"/>
                  <w:sz w:val="18"/>
                  <w:szCs w:val="18"/>
                  <w:rPrChange w:id="5368" w:author="Fan, Qi" w:date="2024-09-06T15:40:00Z">
                    <w:rPr>
                      <w:rFonts w:ascii="Calibri" w:eastAsia="Times New Roman" w:hAnsi="Calibri" w:cs="Calibri"/>
                      <w:color w:val="000000"/>
                    </w:rPr>
                  </w:rPrChange>
                </w:rPr>
                <w:t>0.94</w:t>
              </w:r>
            </w:ins>
          </w:p>
        </w:tc>
        <w:tc>
          <w:tcPr>
            <w:tcW w:w="0" w:type="dxa"/>
            <w:noWrap/>
            <w:vAlign w:val="center"/>
            <w:hideMark/>
            <w:tcPrChange w:id="5369" w:author="Fan, Qi" w:date="2024-09-06T15:43:00Z">
              <w:tcPr>
                <w:tcW w:w="881" w:type="dxa"/>
                <w:gridSpan w:val="2"/>
                <w:noWrap/>
                <w:hideMark/>
              </w:tcPr>
            </w:tcPrChange>
          </w:tcPr>
          <w:p w14:paraId="1FAEF9D4"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370" w:author="Fan, Qi" w:date="2024-09-06T15:40:00Z"/>
                <w:rFonts w:ascii="Calibri" w:eastAsia="Times New Roman" w:hAnsi="Calibri" w:cs="Calibri"/>
                <w:color w:val="000000"/>
                <w:sz w:val="18"/>
                <w:szCs w:val="18"/>
                <w:rPrChange w:id="5371" w:author="Fan, Qi" w:date="2024-09-06T15:40:00Z">
                  <w:rPr>
                    <w:ins w:id="5372" w:author="Fan, Qi" w:date="2024-09-06T15:40:00Z"/>
                    <w:rFonts w:ascii="Calibri" w:eastAsia="Times New Roman" w:hAnsi="Calibri" w:cs="Calibri"/>
                    <w:color w:val="000000"/>
                  </w:rPr>
                </w:rPrChange>
              </w:rPr>
              <w:pPrChange w:id="5373"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374" w:author="Fan, Qi" w:date="2024-09-06T15:40:00Z">
              <w:r w:rsidRPr="00B278F3">
                <w:rPr>
                  <w:rFonts w:ascii="Calibri" w:eastAsia="Times New Roman" w:hAnsi="Calibri" w:cs="Calibri"/>
                  <w:color w:val="000000"/>
                  <w:sz w:val="18"/>
                  <w:szCs w:val="18"/>
                  <w:rPrChange w:id="5375" w:author="Fan, Qi" w:date="2024-09-06T15:40:00Z">
                    <w:rPr>
                      <w:rFonts w:ascii="Calibri" w:eastAsia="Times New Roman" w:hAnsi="Calibri" w:cs="Calibri"/>
                      <w:color w:val="000000"/>
                    </w:rPr>
                  </w:rPrChange>
                </w:rPr>
                <w:t>3.02</w:t>
              </w:r>
            </w:ins>
          </w:p>
        </w:tc>
        <w:tc>
          <w:tcPr>
            <w:tcW w:w="0" w:type="dxa"/>
            <w:vMerge/>
            <w:vAlign w:val="center"/>
            <w:hideMark/>
            <w:tcPrChange w:id="5376" w:author="Fan, Qi" w:date="2024-09-06T15:43:00Z">
              <w:tcPr>
                <w:tcW w:w="553" w:type="dxa"/>
                <w:vMerge/>
                <w:hideMark/>
              </w:tcPr>
            </w:tcPrChange>
          </w:tcPr>
          <w:p w14:paraId="16B30C11"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377" w:author="Fan, Qi" w:date="2024-09-06T15:40:00Z"/>
                <w:rFonts w:ascii="Calibri" w:eastAsia="Times New Roman" w:hAnsi="Calibri" w:cs="Calibri"/>
                <w:color w:val="000000"/>
                <w:sz w:val="18"/>
                <w:szCs w:val="18"/>
                <w:rPrChange w:id="5378" w:author="Fan, Qi" w:date="2024-09-06T15:40:00Z">
                  <w:rPr>
                    <w:ins w:id="5379" w:author="Fan, Qi" w:date="2024-09-06T15:40:00Z"/>
                    <w:rFonts w:ascii="Calibri" w:eastAsia="Times New Roman" w:hAnsi="Calibri" w:cs="Calibri"/>
                    <w:color w:val="000000"/>
                  </w:rPr>
                </w:rPrChange>
              </w:rPr>
              <w:pPrChange w:id="5380"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vMerge/>
            <w:vAlign w:val="center"/>
            <w:hideMark/>
            <w:tcPrChange w:id="5381" w:author="Fan, Qi" w:date="2024-09-06T15:43:00Z">
              <w:tcPr>
                <w:tcW w:w="554" w:type="dxa"/>
                <w:vMerge/>
                <w:hideMark/>
              </w:tcPr>
            </w:tcPrChange>
          </w:tcPr>
          <w:p w14:paraId="6DE297AE"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382" w:author="Fan, Qi" w:date="2024-09-06T15:40:00Z"/>
                <w:rFonts w:ascii="Calibri" w:eastAsia="Times New Roman" w:hAnsi="Calibri" w:cs="Calibri"/>
                <w:color w:val="000000"/>
                <w:sz w:val="18"/>
                <w:szCs w:val="18"/>
                <w:rPrChange w:id="5383" w:author="Fan, Qi" w:date="2024-09-06T15:40:00Z">
                  <w:rPr>
                    <w:ins w:id="5384" w:author="Fan, Qi" w:date="2024-09-06T15:40:00Z"/>
                    <w:rFonts w:ascii="Calibri" w:eastAsia="Times New Roman" w:hAnsi="Calibri" w:cs="Calibri"/>
                    <w:color w:val="000000"/>
                  </w:rPr>
                </w:rPrChange>
              </w:rPr>
              <w:pPrChange w:id="5385" w:author="Fan, Qi" w:date="2024-09-06T15:43:00Z">
                <w:pPr>
                  <w:cnfStyle w:val="000000100000" w:firstRow="0" w:lastRow="0" w:firstColumn="0" w:lastColumn="0" w:oddVBand="0" w:evenVBand="0" w:oddHBand="1" w:evenHBand="0" w:firstRowFirstColumn="0" w:firstRowLastColumn="0" w:lastRowFirstColumn="0" w:lastRowLastColumn="0"/>
                </w:pPr>
              </w:pPrChange>
            </w:pPr>
          </w:p>
        </w:tc>
        <w:tc>
          <w:tcPr>
            <w:tcW w:w="0" w:type="dxa"/>
            <w:noWrap/>
            <w:vAlign w:val="center"/>
            <w:hideMark/>
            <w:tcPrChange w:id="5386" w:author="Fan, Qi" w:date="2024-09-06T15:43:00Z">
              <w:tcPr>
                <w:tcW w:w="703" w:type="dxa"/>
                <w:noWrap/>
                <w:hideMark/>
              </w:tcPr>
            </w:tcPrChange>
          </w:tcPr>
          <w:p w14:paraId="28E1CE32"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387" w:author="Fan, Qi" w:date="2024-09-06T15:40:00Z"/>
                <w:rFonts w:ascii="Calibri" w:eastAsia="Times New Roman" w:hAnsi="Calibri" w:cs="Calibri"/>
                <w:color w:val="000000"/>
                <w:sz w:val="18"/>
                <w:szCs w:val="18"/>
                <w:rPrChange w:id="5388" w:author="Fan, Qi" w:date="2024-09-06T15:40:00Z">
                  <w:rPr>
                    <w:ins w:id="5389" w:author="Fan, Qi" w:date="2024-09-06T15:40:00Z"/>
                    <w:rFonts w:ascii="Calibri" w:eastAsia="Times New Roman" w:hAnsi="Calibri" w:cs="Calibri"/>
                    <w:color w:val="000000"/>
                  </w:rPr>
                </w:rPrChange>
              </w:rPr>
              <w:pPrChange w:id="5390" w:author="Fan, Qi" w:date="2024-09-06T15:43:00Z">
                <w:pPr>
                  <w:cnfStyle w:val="000000100000" w:firstRow="0" w:lastRow="0" w:firstColumn="0" w:lastColumn="0" w:oddVBand="0" w:evenVBand="0" w:oddHBand="1" w:evenHBand="0" w:firstRowFirstColumn="0" w:firstRowLastColumn="0" w:lastRowFirstColumn="0" w:lastRowLastColumn="0"/>
                </w:pPr>
              </w:pPrChange>
            </w:pPr>
            <w:ins w:id="5391" w:author="Fan, Qi" w:date="2024-09-06T15:40:00Z">
              <w:r w:rsidRPr="00B278F3">
                <w:rPr>
                  <w:rFonts w:ascii="Calibri" w:eastAsia="Times New Roman" w:hAnsi="Calibri" w:cs="Calibri"/>
                  <w:color w:val="000000"/>
                  <w:sz w:val="18"/>
                  <w:szCs w:val="18"/>
                  <w:rPrChange w:id="5392" w:author="Fan, Qi" w:date="2024-09-06T15:40:00Z">
                    <w:rPr>
                      <w:rFonts w:ascii="Calibri" w:eastAsia="Times New Roman" w:hAnsi="Calibri" w:cs="Calibri"/>
                      <w:color w:val="000000"/>
                    </w:rPr>
                  </w:rPrChange>
                </w:rPr>
                <w:t>Ca</w:t>
              </w:r>
            </w:ins>
          </w:p>
        </w:tc>
        <w:tc>
          <w:tcPr>
            <w:tcW w:w="0" w:type="dxa"/>
            <w:noWrap/>
            <w:vAlign w:val="center"/>
            <w:hideMark/>
            <w:tcPrChange w:id="5393" w:author="Fan, Qi" w:date="2024-09-06T15:43:00Z">
              <w:tcPr>
                <w:tcW w:w="558" w:type="dxa"/>
                <w:noWrap/>
                <w:hideMark/>
              </w:tcPr>
            </w:tcPrChange>
          </w:tcPr>
          <w:p w14:paraId="79B021DD"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394" w:author="Fan, Qi" w:date="2024-09-06T15:40:00Z"/>
                <w:rFonts w:ascii="Calibri" w:eastAsia="Times New Roman" w:hAnsi="Calibri" w:cs="Calibri"/>
                <w:color w:val="000000"/>
                <w:sz w:val="18"/>
                <w:szCs w:val="18"/>
                <w:rPrChange w:id="5395" w:author="Fan, Qi" w:date="2024-09-06T15:40:00Z">
                  <w:rPr>
                    <w:ins w:id="5396" w:author="Fan, Qi" w:date="2024-09-06T15:40:00Z"/>
                    <w:rFonts w:ascii="Calibri" w:eastAsia="Times New Roman" w:hAnsi="Calibri" w:cs="Calibri"/>
                    <w:color w:val="000000"/>
                  </w:rPr>
                </w:rPrChange>
              </w:rPr>
              <w:pPrChange w:id="5397"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398" w:author="Fan, Qi" w:date="2024-09-06T15:40:00Z">
              <w:r w:rsidRPr="00B278F3">
                <w:rPr>
                  <w:rFonts w:ascii="Calibri" w:eastAsia="Times New Roman" w:hAnsi="Calibri" w:cs="Calibri"/>
                  <w:color w:val="000000"/>
                  <w:sz w:val="18"/>
                  <w:szCs w:val="18"/>
                  <w:rPrChange w:id="5399" w:author="Fan, Qi" w:date="2024-09-06T15:40:00Z">
                    <w:rPr>
                      <w:rFonts w:ascii="Calibri" w:eastAsia="Times New Roman" w:hAnsi="Calibri" w:cs="Calibri"/>
                      <w:color w:val="000000"/>
                    </w:rPr>
                  </w:rPrChange>
                </w:rPr>
                <w:t>30.86</w:t>
              </w:r>
            </w:ins>
          </w:p>
        </w:tc>
        <w:tc>
          <w:tcPr>
            <w:tcW w:w="0" w:type="dxa"/>
            <w:noWrap/>
            <w:vAlign w:val="center"/>
            <w:hideMark/>
            <w:tcPrChange w:id="5400" w:author="Fan, Qi" w:date="2024-09-06T15:43:00Z">
              <w:tcPr>
                <w:tcW w:w="576" w:type="dxa"/>
                <w:noWrap/>
                <w:hideMark/>
              </w:tcPr>
            </w:tcPrChange>
          </w:tcPr>
          <w:p w14:paraId="751002FC"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401" w:author="Fan, Qi" w:date="2024-09-06T15:40:00Z"/>
                <w:rFonts w:ascii="Calibri" w:eastAsia="Times New Roman" w:hAnsi="Calibri" w:cs="Calibri"/>
                <w:color w:val="000000"/>
                <w:sz w:val="18"/>
                <w:szCs w:val="18"/>
                <w:rPrChange w:id="5402" w:author="Fan, Qi" w:date="2024-09-06T15:40:00Z">
                  <w:rPr>
                    <w:ins w:id="5403" w:author="Fan, Qi" w:date="2024-09-06T15:40:00Z"/>
                    <w:rFonts w:ascii="Calibri" w:eastAsia="Times New Roman" w:hAnsi="Calibri" w:cs="Calibri"/>
                    <w:color w:val="000000"/>
                  </w:rPr>
                </w:rPrChange>
              </w:rPr>
              <w:pPrChange w:id="5404"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405" w:author="Fan, Qi" w:date="2024-09-06T15:40:00Z">
              <w:r w:rsidRPr="00B278F3">
                <w:rPr>
                  <w:rFonts w:ascii="Calibri" w:eastAsia="Times New Roman" w:hAnsi="Calibri" w:cs="Calibri"/>
                  <w:color w:val="000000"/>
                  <w:sz w:val="18"/>
                  <w:szCs w:val="18"/>
                  <w:rPrChange w:id="5406" w:author="Fan, Qi" w:date="2024-09-06T15:40:00Z">
                    <w:rPr>
                      <w:rFonts w:ascii="Calibri" w:eastAsia="Times New Roman" w:hAnsi="Calibri" w:cs="Calibri"/>
                      <w:color w:val="000000"/>
                    </w:rPr>
                  </w:rPrChange>
                </w:rPr>
                <w:t>15.5</w:t>
              </w:r>
            </w:ins>
          </w:p>
        </w:tc>
        <w:tc>
          <w:tcPr>
            <w:tcW w:w="0" w:type="dxa"/>
            <w:noWrap/>
            <w:vAlign w:val="center"/>
            <w:hideMark/>
            <w:tcPrChange w:id="5407" w:author="Fan, Qi" w:date="2024-09-06T15:43:00Z">
              <w:tcPr>
                <w:tcW w:w="871" w:type="dxa"/>
                <w:noWrap/>
                <w:hideMark/>
              </w:tcPr>
            </w:tcPrChange>
          </w:tcPr>
          <w:p w14:paraId="024F6660"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408" w:author="Fan, Qi" w:date="2024-09-06T15:40:00Z"/>
                <w:rFonts w:ascii="Calibri" w:eastAsia="Times New Roman" w:hAnsi="Calibri" w:cs="Calibri"/>
                <w:color w:val="000000"/>
                <w:sz w:val="18"/>
                <w:szCs w:val="18"/>
                <w:rPrChange w:id="5409" w:author="Fan, Qi" w:date="2024-09-06T15:40:00Z">
                  <w:rPr>
                    <w:ins w:id="5410" w:author="Fan, Qi" w:date="2024-09-06T15:40:00Z"/>
                    <w:rFonts w:ascii="Calibri" w:eastAsia="Times New Roman" w:hAnsi="Calibri" w:cs="Calibri"/>
                    <w:color w:val="000000"/>
                  </w:rPr>
                </w:rPrChange>
              </w:rPr>
              <w:pPrChange w:id="5411"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412" w:author="Fan, Qi" w:date="2024-09-06T15:40:00Z">
              <w:r w:rsidRPr="00B278F3">
                <w:rPr>
                  <w:rFonts w:ascii="Calibri" w:eastAsia="Times New Roman" w:hAnsi="Calibri" w:cs="Calibri"/>
                  <w:color w:val="000000"/>
                  <w:sz w:val="18"/>
                  <w:szCs w:val="18"/>
                  <w:rPrChange w:id="5413" w:author="Fan, Qi" w:date="2024-09-06T15:40:00Z">
                    <w:rPr>
                      <w:rFonts w:ascii="Calibri" w:eastAsia="Times New Roman" w:hAnsi="Calibri" w:cs="Calibri"/>
                      <w:color w:val="000000"/>
                    </w:rPr>
                  </w:rPrChange>
                </w:rPr>
                <w:t>0.9</w:t>
              </w:r>
            </w:ins>
          </w:p>
        </w:tc>
        <w:tc>
          <w:tcPr>
            <w:tcW w:w="0" w:type="dxa"/>
            <w:noWrap/>
            <w:vAlign w:val="center"/>
            <w:hideMark/>
            <w:tcPrChange w:id="5414" w:author="Fan, Qi" w:date="2024-09-06T15:43:00Z">
              <w:tcPr>
                <w:tcW w:w="826" w:type="dxa"/>
                <w:gridSpan w:val="2"/>
                <w:noWrap/>
                <w:hideMark/>
              </w:tcPr>
            </w:tcPrChange>
          </w:tcPr>
          <w:p w14:paraId="3B1728D9" w14:textId="77777777" w:rsidR="00B278F3" w:rsidRPr="00B278F3" w:rsidRDefault="00B278F3">
            <w:pPr>
              <w:jc w:val="center"/>
              <w:cnfStyle w:val="000000100000" w:firstRow="0" w:lastRow="0" w:firstColumn="0" w:lastColumn="0" w:oddVBand="0" w:evenVBand="0" w:oddHBand="1" w:evenHBand="0" w:firstRowFirstColumn="0" w:firstRowLastColumn="0" w:lastRowFirstColumn="0" w:lastRowLastColumn="0"/>
              <w:rPr>
                <w:ins w:id="5415" w:author="Fan, Qi" w:date="2024-09-06T15:40:00Z"/>
                <w:rFonts w:ascii="Calibri" w:eastAsia="Times New Roman" w:hAnsi="Calibri" w:cs="Calibri"/>
                <w:color w:val="000000"/>
                <w:sz w:val="18"/>
                <w:szCs w:val="18"/>
                <w:rPrChange w:id="5416" w:author="Fan, Qi" w:date="2024-09-06T15:40:00Z">
                  <w:rPr>
                    <w:ins w:id="5417" w:author="Fan, Qi" w:date="2024-09-06T15:40:00Z"/>
                    <w:rFonts w:ascii="Calibri" w:eastAsia="Times New Roman" w:hAnsi="Calibri" w:cs="Calibri"/>
                    <w:color w:val="000000"/>
                  </w:rPr>
                </w:rPrChange>
              </w:rPr>
              <w:pPrChange w:id="5418" w:author="Fan, Qi" w:date="2024-09-06T15:43:00Z">
                <w:pPr>
                  <w:jc w:val="right"/>
                  <w:cnfStyle w:val="000000100000" w:firstRow="0" w:lastRow="0" w:firstColumn="0" w:lastColumn="0" w:oddVBand="0" w:evenVBand="0" w:oddHBand="1" w:evenHBand="0" w:firstRowFirstColumn="0" w:firstRowLastColumn="0" w:lastRowFirstColumn="0" w:lastRowLastColumn="0"/>
                </w:pPr>
              </w:pPrChange>
            </w:pPr>
            <w:ins w:id="5419" w:author="Fan, Qi" w:date="2024-09-06T15:40:00Z">
              <w:r w:rsidRPr="00B278F3">
                <w:rPr>
                  <w:rFonts w:ascii="Calibri" w:eastAsia="Times New Roman" w:hAnsi="Calibri" w:cs="Calibri"/>
                  <w:color w:val="000000"/>
                  <w:sz w:val="18"/>
                  <w:szCs w:val="18"/>
                  <w:rPrChange w:id="5420" w:author="Fan, Qi" w:date="2024-09-06T15:40:00Z">
                    <w:rPr>
                      <w:rFonts w:ascii="Calibri" w:eastAsia="Times New Roman" w:hAnsi="Calibri" w:cs="Calibri"/>
                      <w:color w:val="000000"/>
                    </w:rPr>
                  </w:rPrChange>
                </w:rPr>
                <w:t>14.34</w:t>
              </w:r>
            </w:ins>
          </w:p>
        </w:tc>
      </w:tr>
    </w:tbl>
    <w:p w14:paraId="116DCAA4" w14:textId="78DBF4FE" w:rsidR="00AB576B" w:rsidRDefault="00AB576B" w:rsidP="00AB576B">
      <w:pPr>
        <w:rPr>
          <w:ins w:id="5421" w:author="Fan, Qi" w:date="2024-09-06T15:45:00Z"/>
          <w:lang w:val="en-US"/>
        </w:rPr>
      </w:pPr>
    </w:p>
    <w:p w14:paraId="2952B647" w14:textId="65277AF6" w:rsidR="00B278F3" w:rsidRDefault="00B278F3" w:rsidP="00AB576B">
      <w:pPr>
        <w:rPr>
          <w:ins w:id="5422" w:author="Fan, Qi" w:date="2024-09-06T15:45:00Z"/>
          <w:lang w:val="en-US"/>
        </w:rPr>
      </w:pPr>
    </w:p>
    <w:p w14:paraId="36A51FE9" w14:textId="77C600BD" w:rsidR="00B278F3" w:rsidRDefault="00B278F3" w:rsidP="00AB576B">
      <w:pPr>
        <w:rPr>
          <w:ins w:id="5423" w:author="Fan, Qi" w:date="2024-09-06T15:45:00Z"/>
          <w:lang w:val="en-US"/>
        </w:rPr>
      </w:pPr>
    </w:p>
    <w:p w14:paraId="02173D5D" w14:textId="5099BF13" w:rsidR="00B278F3" w:rsidRDefault="00B278F3" w:rsidP="00AB576B">
      <w:pPr>
        <w:rPr>
          <w:ins w:id="5424" w:author="Fan, Qi" w:date="2024-09-06T15:45:00Z"/>
          <w:lang w:val="en-US"/>
        </w:rPr>
      </w:pPr>
    </w:p>
    <w:p w14:paraId="35440EC7" w14:textId="0EF7AEBB" w:rsidR="00B278F3" w:rsidRDefault="00B278F3" w:rsidP="00AB576B">
      <w:pPr>
        <w:rPr>
          <w:ins w:id="5425" w:author="Fan, Qi" w:date="2024-09-06T15:45:00Z"/>
          <w:lang w:val="en-US"/>
        </w:rPr>
      </w:pPr>
    </w:p>
    <w:p w14:paraId="4EF6E585" w14:textId="124A04D4" w:rsidR="00B278F3" w:rsidRDefault="00B278F3" w:rsidP="00AB576B">
      <w:pPr>
        <w:rPr>
          <w:ins w:id="5426" w:author="Fan, Qi" w:date="2024-09-06T15:57:00Z"/>
          <w:lang w:val="en-US"/>
        </w:rPr>
      </w:pPr>
    </w:p>
    <w:p w14:paraId="3CA7ED51" w14:textId="11480E07" w:rsidR="00B278F3" w:rsidRDefault="00B278F3" w:rsidP="00AB576B">
      <w:pPr>
        <w:rPr>
          <w:ins w:id="5427" w:author="Fan, Qi" w:date="2024-09-06T15:57:00Z"/>
          <w:lang w:val="en-US"/>
        </w:rPr>
      </w:pPr>
    </w:p>
    <w:p w14:paraId="144ECE9B" w14:textId="2E58BC4B" w:rsidR="00B278F3" w:rsidRDefault="00B278F3" w:rsidP="00AB576B">
      <w:pPr>
        <w:rPr>
          <w:ins w:id="5428" w:author="Fan, Qi" w:date="2024-09-06T15:57:00Z"/>
          <w:lang w:val="en-US"/>
        </w:rPr>
      </w:pPr>
    </w:p>
    <w:p w14:paraId="1D3C54A0" w14:textId="007718FC" w:rsidR="00B278F3" w:rsidRDefault="00A14659" w:rsidP="00AB576B">
      <w:pPr>
        <w:rPr>
          <w:ins w:id="5429" w:author="Fan, Qi" w:date="2024-09-06T15:57:00Z"/>
          <w:lang w:val="en-US"/>
        </w:rPr>
      </w:pPr>
      <w:ins w:id="5430" w:author="Fan, Qi" w:date="2024-09-06T16:06:00Z">
        <w:r w:rsidRPr="00A14659">
          <w:rPr>
            <w:noProof/>
            <w:lang w:val="en-US"/>
          </w:rPr>
          <w:lastRenderedPageBreak/>
          <w:drawing>
            <wp:inline distT="0" distB="0" distL="0" distR="0" wp14:anchorId="74062953" wp14:editId="28A7DFDE">
              <wp:extent cx="5760720" cy="5643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43880"/>
                      </a:xfrm>
                      <a:prstGeom prst="rect">
                        <a:avLst/>
                      </a:prstGeom>
                    </pic:spPr>
                  </pic:pic>
                </a:graphicData>
              </a:graphic>
            </wp:inline>
          </w:drawing>
        </w:r>
      </w:ins>
    </w:p>
    <w:p w14:paraId="747F71BF" w14:textId="2BBC39C7" w:rsidR="00B278F3" w:rsidRDefault="00B278F3" w:rsidP="00AB576B">
      <w:pPr>
        <w:rPr>
          <w:ins w:id="5431" w:author="Fan, Qi" w:date="2024-09-06T15:58:00Z"/>
          <w:lang w:val="en-US"/>
        </w:rPr>
      </w:pPr>
      <w:ins w:id="5432" w:author="Fan, Qi" w:date="2024-09-06T15:57:00Z">
        <w:r>
          <w:rPr>
            <w:lang w:val="en-US"/>
          </w:rPr>
          <w:t xml:space="preserve">Figure A6. </w:t>
        </w:r>
      </w:ins>
      <w:ins w:id="5433" w:author="Fan, Qi" w:date="2024-09-06T15:58:00Z">
        <w:r w:rsidRPr="00B278F3">
          <w:rPr>
            <w:lang w:val="en-US"/>
          </w:rPr>
          <w:t>Scanning electron micrographs of cross sections of mycelium samples with disperser treatment</w:t>
        </w:r>
        <w:r>
          <w:rPr>
            <w:lang w:val="en-US"/>
          </w:rPr>
          <w:t>.</w:t>
        </w:r>
      </w:ins>
      <w:ins w:id="5434" w:author="Fan, Qi" w:date="2024-09-06T16:06:00Z">
        <w:r w:rsidR="00A14659">
          <w:rPr>
            <w:lang w:val="en-US"/>
          </w:rPr>
          <w:t xml:space="preserve"> </w:t>
        </w:r>
      </w:ins>
      <w:ins w:id="5435" w:author="Fan, Qi" w:date="2024-09-06T16:07:00Z">
        <w:r w:rsidR="00A14659">
          <w:rPr>
            <w:lang w:val="en-US"/>
          </w:rPr>
          <w:t>a. rotation speed was 20 000 rpm. b. rotation speed was 30 000 rpm. 1</w:t>
        </w:r>
      </w:ins>
      <w:ins w:id="5436" w:author="Fan, Qi" w:date="2024-09-06T16:06:00Z">
        <w:r w:rsidR="00A14659">
          <w:rPr>
            <w:lang w:val="en-US"/>
          </w:rPr>
          <w:t xml:space="preserve">. 1 min disperser treatment. </w:t>
        </w:r>
      </w:ins>
      <w:ins w:id="5437" w:author="Fan, Qi" w:date="2024-09-06T16:07:00Z">
        <w:r w:rsidR="00A14659">
          <w:rPr>
            <w:lang w:val="en-US"/>
          </w:rPr>
          <w:t>2</w:t>
        </w:r>
      </w:ins>
      <w:ins w:id="5438" w:author="Fan, Qi" w:date="2024-09-06T16:06:00Z">
        <w:r w:rsidR="00A14659">
          <w:rPr>
            <w:lang w:val="en-US"/>
          </w:rPr>
          <w:t xml:space="preserve">. 25 min disperser treatment. </w:t>
        </w:r>
      </w:ins>
    </w:p>
    <w:p w14:paraId="78A3C9D4" w14:textId="1F31CF39" w:rsidR="00B278F3" w:rsidRDefault="00B278F3" w:rsidP="00AB576B">
      <w:pPr>
        <w:rPr>
          <w:ins w:id="5439" w:author="Fan, Qi" w:date="2024-09-06T15:45:00Z"/>
          <w:lang w:val="en-US"/>
        </w:rPr>
      </w:pPr>
    </w:p>
    <w:p w14:paraId="00F4D5AA" w14:textId="4BB57F53" w:rsidR="00B278F3" w:rsidRDefault="00B278F3" w:rsidP="00AB576B">
      <w:pPr>
        <w:rPr>
          <w:ins w:id="5440" w:author="Fan, Qi" w:date="2024-09-06T15:45:00Z"/>
          <w:lang w:val="en-US"/>
        </w:rPr>
      </w:pPr>
    </w:p>
    <w:p w14:paraId="0CE25F36" w14:textId="497D32E8" w:rsidR="00B278F3" w:rsidRDefault="00A14659" w:rsidP="00AB576B">
      <w:pPr>
        <w:rPr>
          <w:ins w:id="5441" w:author="Fan, Qi" w:date="2024-09-06T15:45:00Z"/>
          <w:lang w:val="en-US"/>
        </w:rPr>
      </w:pPr>
      <w:ins w:id="5442" w:author="Fan, Qi" w:date="2024-09-06T16:14:00Z">
        <w:r w:rsidRPr="00A14659">
          <w:rPr>
            <w:noProof/>
            <w:lang w:val="en-US"/>
          </w:rPr>
          <w:lastRenderedPageBreak/>
          <w:drawing>
            <wp:inline distT="0" distB="0" distL="0" distR="0" wp14:anchorId="6316D348" wp14:editId="077542BB">
              <wp:extent cx="5760720" cy="5629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5629275"/>
                      </a:xfrm>
                      <a:prstGeom prst="rect">
                        <a:avLst/>
                      </a:prstGeom>
                    </pic:spPr>
                  </pic:pic>
                </a:graphicData>
              </a:graphic>
            </wp:inline>
          </w:drawing>
        </w:r>
      </w:ins>
    </w:p>
    <w:p w14:paraId="526FFF89" w14:textId="2920ECF3" w:rsidR="00A14659" w:rsidRDefault="00A14659" w:rsidP="00A14659">
      <w:pPr>
        <w:rPr>
          <w:ins w:id="5443" w:author="Fan, Qi" w:date="2024-09-06T16:07:00Z"/>
          <w:lang w:val="en-US"/>
        </w:rPr>
      </w:pPr>
      <w:ins w:id="5444" w:author="Fan, Qi" w:date="2024-09-06T16:07:00Z">
        <w:r>
          <w:rPr>
            <w:lang w:val="en-US"/>
          </w:rPr>
          <w:t xml:space="preserve">Figure A6. </w:t>
        </w:r>
        <w:r w:rsidRPr="00B278F3">
          <w:rPr>
            <w:lang w:val="en-US"/>
          </w:rPr>
          <w:t>Scanning electron micrographs of cross sections of mycelium samples with</w:t>
        </w:r>
        <w:r>
          <w:rPr>
            <w:lang w:val="en-US"/>
          </w:rPr>
          <w:t>out</w:t>
        </w:r>
        <w:r w:rsidRPr="00B278F3">
          <w:rPr>
            <w:lang w:val="en-US"/>
          </w:rPr>
          <w:t xml:space="preserve"> disperser treatment</w:t>
        </w:r>
        <w:r>
          <w:rPr>
            <w:lang w:val="en-US"/>
          </w:rPr>
          <w:t xml:space="preserve">. </w:t>
        </w:r>
      </w:ins>
    </w:p>
    <w:p w14:paraId="62CA9F31" w14:textId="77777777" w:rsidR="00B278F3" w:rsidRPr="00AB576B" w:rsidRDefault="00B278F3">
      <w:pPr>
        <w:rPr>
          <w:lang w:val="en-US"/>
          <w:rPrChange w:id="5445" w:author="Fan, Qi" w:date="2024-09-06T14:18:00Z">
            <w:rPr>
              <w:lang w:val="en-US"/>
            </w:rPr>
          </w:rPrChange>
        </w:rPr>
        <w:pPrChange w:id="5446" w:author="Fan, Qi" w:date="2024-09-06T14:18:00Z">
          <w:pPr>
            <w:pStyle w:val="Heading1"/>
            <w:ind w:left="0" w:firstLine="0"/>
            <w:jc w:val="left"/>
          </w:pPr>
        </w:pPrChange>
      </w:pPr>
    </w:p>
    <w:sectPr w:rsidR="00B278F3" w:rsidRPr="00AB576B" w:rsidSect="009C70A7">
      <w:pgSz w:w="11906" w:h="16838"/>
      <w:pgMar w:top="1417" w:right="1417" w:bottom="1134" w:left="1417" w:header="708" w:footer="708" w:gutter="0"/>
      <w:pgNumType w:fmt="numberInDash"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6" w:author="Stegbauer, Linus" w:date="2024-09-02T11:00:00Z" w:initials="SL">
    <w:p w14:paraId="18BE838F" w14:textId="3184D2C2" w:rsidR="00BD4A55" w:rsidRDefault="00BD4A55">
      <w:pPr>
        <w:pStyle w:val="CommentText"/>
      </w:pPr>
      <w:r>
        <w:rPr>
          <w:rStyle w:val="CommentReference"/>
        </w:rPr>
        <w:annotationRef/>
      </w:r>
      <w:r>
        <w:t xml:space="preserve">Formatierung 1 und 2 ist unterschiedlich, bitte fixen.. </w:t>
      </w:r>
    </w:p>
  </w:comment>
  <w:comment w:id="110" w:author="Stegbauer, Linus" w:date="2024-09-02T11:01:00Z" w:initials="SL">
    <w:p w14:paraId="2C1CC676" w14:textId="77777777" w:rsidR="00A54930" w:rsidRPr="00BD4A55" w:rsidRDefault="00A54930" w:rsidP="00A54930">
      <w:pPr>
        <w:pStyle w:val="CommentText"/>
        <w:rPr>
          <w:lang w:val="en-US"/>
        </w:rPr>
      </w:pPr>
      <w:r>
        <w:rPr>
          <w:rStyle w:val="CommentReference"/>
        </w:rPr>
        <w:annotationRef/>
      </w:r>
      <w:r w:rsidRPr="00BD4A55">
        <w:rPr>
          <w:lang w:val="en-US"/>
        </w:rPr>
        <w:t>There is no „better“ i</w:t>
      </w:r>
      <w:r>
        <w:rPr>
          <w:lang w:val="en-US"/>
        </w:rPr>
        <w:t>n science, be more specific…</w:t>
      </w:r>
    </w:p>
  </w:comment>
  <w:comment w:id="116" w:author="Stegbauer, Linus" w:date="2024-09-02T11:01:00Z" w:initials="SL">
    <w:p w14:paraId="4F962049" w14:textId="392D72A8" w:rsidR="00BD4A55" w:rsidRPr="00BD4A55" w:rsidRDefault="00BD4A55">
      <w:pPr>
        <w:pStyle w:val="CommentText"/>
        <w:rPr>
          <w:lang w:val="en-US"/>
        </w:rPr>
      </w:pPr>
      <w:r>
        <w:rPr>
          <w:rStyle w:val="CommentReference"/>
        </w:rPr>
        <w:annotationRef/>
      </w:r>
      <w:r w:rsidRPr="00BD4A55">
        <w:rPr>
          <w:lang w:val="en-US"/>
        </w:rPr>
        <w:t>There is no „better“ i</w:t>
      </w:r>
      <w:r>
        <w:rPr>
          <w:lang w:val="en-US"/>
        </w:rPr>
        <w:t>n science, be more specific…</w:t>
      </w:r>
    </w:p>
  </w:comment>
  <w:comment w:id="137" w:author="Stegbauer, Linus" w:date="2024-09-02T11:03:00Z" w:initials="SL">
    <w:p w14:paraId="1F9469FB" w14:textId="30D4BA09" w:rsidR="00BD4A55" w:rsidRPr="00BD4A55" w:rsidRDefault="00BD4A55">
      <w:pPr>
        <w:pStyle w:val="CommentText"/>
        <w:rPr>
          <w:lang w:val="en-US"/>
        </w:rPr>
      </w:pPr>
      <w:r>
        <w:rPr>
          <w:rStyle w:val="CommentReference"/>
        </w:rPr>
        <w:annotationRef/>
      </w:r>
      <w:r w:rsidRPr="00BD4A55">
        <w:rPr>
          <w:lang w:val="en-US"/>
        </w:rPr>
        <w:t>Be more specific. Why i</w:t>
      </w:r>
      <w:r>
        <w:rPr>
          <w:lang w:val="en-US"/>
        </w:rPr>
        <w:t>s A.niger user for fermentation to produce what? What is the side stream…</w:t>
      </w:r>
    </w:p>
  </w:comment>
  <w:comment w:id="146" w:author="Stegbauer, Linus" w:date="2024-09-02T11:04:00Z" w:initials="SL">
    <w:p w14:paraId="6BF1C10D" w14:textId="3D017263" w:rsidR="00BD4A55" w:rsidRPr="00BD4A55" w:rsidRDefault="00BD4A55">
      <w:pPr>
        <w:pStyle w:val="CommentText"/>
        <w:rPr>
          <w:lang w:val="en-US"/>
        </w:rPr>
      </w:pPr>
      <w:r>
        <w:rPr>
          <w:rStyle w:val="CommentReference"/>
        </w:rPr>
        <w:annotationRef/>
      </w:r>
      <w:r w:rsidRPr="00BD4A55">
        <w:rPr>
          <w:lang w:val="en-US"/>
        </w:rPr>
        <w:t>Really? I doubt that…</w:t>
      </w:r>
    </w:p>
  </w:comment>
  <w:comment w:id="149" w:author="Stegbauer, Linus" w:date="2024-09-02T11:05:00Z" w:initials="SL">
    <w:p w14:paraId="7B8E05A5" w14:textId="66339D1B" w:rsidR="00BD4A55" w:rsidRPr="00BD4A55" w:rsidRDefault="00BD4A55">
      <w:pPr>
        <w:pStyle w:val="CommentText"/>
        <w:rPr>
          <w:lang w:val="en-US"/>
        </w:rPr>
      </w:pPr>
      <w:r>
        <w:rPr>
          <w:rStyle w:val="CommentReference"/>
        </w:rPr>
        <w:annotationRef/>
      </w:r>
      <w:r w:rsidRPr="00BD4A55">
        <w:rPr>
          <w:lang w:val="en-US"/>
        </w:rPr>
        <w:t>Only s</w:t>
      </w:r>
      <w:r>
        <w:rPr>
          <w:lang w:val="en-US"/>
        </w:rPr>
        <w:t>olutions ca be supersaturated not minerals….</w:t>
      </w:r>
    </w:p>
  </w:comment>
  <w:comment w:id="156" w:author="Stegbauer, Linus" w:date="2024-09-02T11:05:00Z" w:initials="SL">
    <w:p w14:paraId="651F1037" w14:textId="7E6D9EAC" w:rsidR="00BD4A55" w:rsidRPr="00BD4A55" w:rsidRDefault="00BD4A55">
      <w:pPr>
        <w:pStyle w:val="CommentText"/>
        <w:rPr>
          <w:lang w:val="en-US"/>
        </w:rPr>
      </w:pPr>
      <w:r>
        <w:rPr>
          <w:rStyle w:val="CommentReference"/>
        </w:rPr>
        <w:annotationRef/>
      </w:r>
      <w:r w:rsidRPr="00BD4A55">
        <w:rPr>
          <w:lang w:val="en-US"/>
        </w:rPr>
        <w:t>Be more specific. We d</w:t>
      </w:r>
      <w:r>
        <w:rPr>
          <w:lang w:val="en-US"/>
        </w:rPr>
        <w:t>o not synthesize minerals before…..</w:t>
      </w:r>
    </w:p>
  </w:comment>
  <w:comment w:id="173" w:author="Stegbauer, Linus" w:date="2024-09-02T11:12:00Z" w:initials="SL">
    <w:p w14:paraId="14DFD6C4" w14:textId="46101B88" w:rsidR="004A5864" w:rsidRDefault="004A5864">
      <w:pPr>
        <w:pStyle w:val="CommentText"/>
      </w:pPr>
      <w:r>
        <w:rPr>
          <w:rStyle w:val="CommentReference"/>
        </w:rPr>
        <w:annotationRef/>
      </w:r>
      <w:r>
        <w:t>Definition von Biomaterial fehlt. Wenn du das Wort Biomaterial verwenden möchtest, musst du es definieren, und zwar hier. In der Literatur gibt es da keine Konsistenz dazu, im deutschsprachen wird unter biomaterial ein künstlich hergestelltes Material für die medizinische Anwendung verstanden….</w:t>
      </w:r>
    </w:p>
  </w:comment>
  <w:comment w:id="174" w:author="Fan, Qi" w:date="2024-09-02T22:59:00Z" w:initials="FQ">
    <w:p w14:paraId="6251C658" w14:textId="2C6B5BC3" w:rsidR="002D09B9" w:rsidRDefault="002D09B9">
      <w:pPr>
        <w:pStyle w:val="CommentText"/>
      </w:pPr>
      <w:r>
        <w:rPr>
          <w:rStyle w:val="CommentReference"/>
        </w:rPr>
        <w:annotationRef/>
      </w:r>
      <w:r>
        <w:t xml:space="preserve">Ergänzt </w:t>
      </w:r>
    </w:p>
  </w:comment>
  <w:comment w:id="193" w:author="Stegbauer, Linus" w:date="2024-09-02T11:16:00Z" w:initials="SL">
    <w:p w14:paraId="72FD1688" w14:textId="6DCDD3EA" w:rsidR="004A5864" w:rsidRDefault="004A5864">
      <w:pPr>
        <w:pStyle w:val="CommentText"/>
      </w:pPr>
      <w:r>
        <w:rPr>
          <w:rStyle w:val="CommentReference"/>
        </w:rPr>
        <w:annotationRef/>
      </w:r>
      <w:r>
        <w:t>Das muss immer kursiv sein…</w:t>
      </w:r>
    </w:p>
  </w:comment>
  <w:comment w:id="198" w:author="Stegbauer, Linus" w:date="2024-09-02T11:17:00Z" w:initials="SL">
    <w:p w14:paraId="01BDF0C2" w14:textId="7CDBFD84" w:rsidR="004A5864" w:rsidRPr="0059205A" w:rsidRDefault="004A5864">
      <w:pPr>
        <w:pStyle w:val="CommentText"/>
        <w:rPr>
          <w:lang w:val="en-US"/>
        </w:rPr>
      </w:pPr>
      <w:r>
        <w:rPr>
          <w:rStyle w:val="CommentReference"/>
        </w:rPr>
        <w:annotationRef/>
      </w:r>
      <w:r w:rsidRPr="0059205A">
        <w:rPr>
          <w:lang w:val="en-US"/>
        </w:rPr>
        <w:t>??? bitte entfernen…</w:t>
      </w:r>
    </w:p>
  </w:comment>
  <w:comment w:id="203" w:author="Stegbauer, Linus" w:date="2024-09-02T11:18:00Z" w:initials="SL">
    <w:p w14:paraId="7AC14390" w14:textId="61639C7C" w:rsidR="004A5864" w:rsidRPr="004A5864" w:rsidRDefault="004A5864">
      <w:pPr>
        <w:pStyle w:val="CommentText"/>
        <w:rPr>
          <w:lang w:val="en-US"/>
        </w:rPr>
      </w:pPr>
      <w:r>
        <w:rPr>
          <w:rStyle w:val="CommentReference"/>
        </w:rPr>
        <w:annotationRef/>
      </w:r>
      <w:r w:rsidRPr="004A5864">
        <w:rPr>
          <w:lang w:val="en-US"/>
        </w:rPr>
        <w:t>Definition of t</w:t>
      </w:r>
      <w:r>
        <w:rPr>
          <w:lang w:val="en-US"/>
        </w:rPr>
        <w:t>his is missing…</w:t>
      </w:r>
    </w:p>
  </w:comment>
  <w:comment w:id="207" w:author="Oehlsen, Nina" w:date="2024-07-31T17:03:00Z" w:initials="ON">
    <w:p w14:paraId="6E7208E3" w14:textId="77777777" w:rsidR="007A3872" w:rsidRDefault="007A3872" w:rsidP="007A3872">
      <w:pPr>
        <w:pStyle w:val="CommentText"/>
      </w:pPr>
      <w:r>
        <w:rPr>
          <w:rStyle w:val="CommentReference"/>
        </w:rPr>
        <w:annotationRef/>
      </w:r>
      <w:r>
        <w:t>Das ist ein Füllwort, such mal dein Dokument durch und schaue, ob du es nicht eigentlich immer weglassen kannst. Du kannst auch ruhig mal eine liste von englischen Füllwörtern suchen und dein Dokument danach durchsuchen</w:t>
      </w:r>
    </w:p>
  </w:comment>
  <w:comment w:id="208" w:author="Fan, Qi" w:date="2024-09-02T23:33:00Z" w:initials="FQ">
    <w:p w14:paraId="3D770E5D" w14:textId="1B6ECA32" w:rsidR="00386C79" w:rsidRDefault="00386C79">
      <w:pPr>
        <w:pStyle w:val="CommentText"/>
      </w:pPr>
      <w:r>
        <w:rPr>
          <w:rStyle w:val="CommentReference"/>
        </w:rPr>
        <w:annotationRef/>
      </w:r>
    </w:p>
  </w:comment>
  <w:comment w:id="217" w:author="Oehlsen, Nina" w:date="2024-07-31T17:08:00Z" w:initials="ON">
    <w:p w14:paraId="27CBF117" w14:textId="77777777" w:rsidR="007A3872" w:rsidRDefault="007A3872" w:rsidP="007A3872">
      <w:pPr>
        <w:pStyle w:val="CommentText"/>
      </w:pPr>
      <w:r>
        <w:rPr>
          <w:rStyle w:val="CommentReference"/>
        </w:rPr>
        <w:annotationRef/>
      </w:r>
      <w:r>
        <w:t>Wie hängt die figure mit diesem Satz zusammen, müsste sie nicht eher refernziert werden wenn du über stress und strain sprichst?</w:t>
      </w:r>
    </w:p>
  </w:comment>
  <w:comment w:id="224" w:author="Oehlsen, Nina" w:date="2024-07-31T17:08:00Z" w:initials="ON">
    <w:p w14:paraId="55ECC650" w14:textId="77777777" w:rsidR="007A3872" w:rsidRDefault="007A3872" w:rsidP="007A3872">
      <w:pPr>
        <w:pStyle w:val="CommentText"/>
      </w:pPr>
      <w:r>
        <w:rPr>
          <w:rStyle w:val="CommentReference"/>
        </w:rPr>
        <w:annotationRef/>
      </w:r>
      <w:r>
        <w:t>Bist du sicher dass du nicht 1 meinst?</w:t>
      </w:r>
    </w:p>
  </w:comment>
  <w:comment w:id="237" w:author="Stegbauer, Linus" w:date="2024-09-02T11:24:00Z" w:initials="SL">
    <w:p w14:paraId="2D25C178" w14:textId="5BFAB44D" w:rsidR="00372F16" w:rsidRPr="00372F16" w:rsidRDefault="00372F16">
      <w:pPr>
        <w:pStyle w:val="CommentText"/>
        <w:rPr>
          <w:lang w:val="en-US"/>
        </w:rPr>
      </w:pPr>
      <w:r>
        <w:rPr>
          <w:rStyle w:val="CommentReference"/>
        </w:rPr>
        <w:annotationRef/>
      </w:r>
      <w:r w:rsidRPr="00372F16">
        <w:rPr>
          <w:lang w:val="en-US"/>
        </w:rPr>
        <w:t>Wrong….</w:t>
      </w:r>
    </w:p>
  </w:comment>
  <w:comment w:id="238" w:author="Fan, Qi" w:date="2024-09-02T23:58:00Z" w:initials="FQ">
    <w:p w14:paraId="25F9794F" w14:textId="5577D5A6" w:rsidR="00855612" w:rsidRPr="008C625B" w:rsidRDefault="00855612">
      <w:pPr>
        <w:pStyle w:val="CommentText"/>
        <w:rPr>
          <w:lang w:val="en-US"/>
        </w:rPr>
      </w:pPr>
      <w:r>
        <w:rPr>
          <w:rStyle w:val="CommentReference"/>
        </w:rPr>
        <w:annotationRef/>
      </w:r>
      <w:r w:rsidRPr="008C625B">
        <w:rPr>
          <w:lang w:val="en-US"/>
        </w:rPr>
        <w:t>geandert</w:t>
      </w:r>
    </w:p>
  </w:comment>
  <w:comment w:id="252" w:author="Stegbauer, Linus" w:date="2024-09-02T11:30:00Z" w:initials="SL">
    <w:p w14:paraId="569703D8" w14:textId="6B56C63E" w:rsidR="00DC5F6A" w:rsidRPr="0059205A" w:rsidRDefault="00DC5F6A">
      <w:pPr>
        <w:pStyle w:val="CommentText"/>
        <w:rPr>
          <w:lang w:val="en-US"/>
        </w:rPr>
      </w:pPr>
      <w:r>
        <w:rPr>
          <w:rStyle w:val="CommentReference"/>
        </w:rPr>
        <w:annotationRef/>
      </w:r>
      <w:r w:rsidRPr="0059205A">
        <w:rPr>
          <w:lang w:val="en-US"/>
        </w:rPr>
        <w:t>Which phase specifically…?</w:t>
      </w:r>
    </w:p>
  </w:comment>
  <w:comment w:id="264" w:author="Stegbauer, Linus" w:date="2024-09-02T11:32:00Z" w:initials="SL">
    <w:p w14:paraId="13CA7D77" w14:textId="2BE39407" w:rsidR="008B3343" w:rsidRPr="000C7916" w:rsidRDefault="008B3343">
      <w:pPr>
        <w:pStyle w:val="CommentText"/>
      </w:pPr>
      <w:r>
        <w:rPr>
          <w:rStyle w:val="CommentReference"/>
        </w:rPr>
        <w:annotationRef/>
      </w:r>
      <w:r w:rsidRPr="000C7916">
        <w:t>Defintion missing…</w:t>
      </w:r>
    </w:p>
  </w:comment>
  <w:comment w:id="265" w:author="Fan, Qi" w:date="2024-09-03T10:00:00Z" w:initials="FQ">
    <w:p w14:paraId="0271F38D" w14:textId="6EB1F7A1" w:rsidR="00222B5D" w:rsidRDefault="00222B5D">
      <w:pPr>
        <w:pStyle w:val="CommentText"/>
      </w:pPr>
      <w:r>
        <w:rPr>
          <w:rStyle w:val="CommentReference"/>
        </w:rPr>
        <w:annotationRef/>
      </w:r>
      <w:r>
        <w:t>ergänzt</w:t>
      </w:r>
    </w:p>
  </w:comment>
  <w:comment w:id="270" w:author="Stegbauer, Linus" w:date="2024-09-02T11:32:00Z" w:initials="SL">
    <w:p w14:paraId="54B2963A" w14:textId="68B4192A" w:rsidR="008B3343" w:rsidRPr="0059205A" w:rsidRDefault="008B3343">
      <w:pPr>
        <w:pStyle w:val="CommentText"/>
      </w:pPr>
      <w:r>
        <w:rPr>
          <w:rStyle w:val="CommentReference"/>
        </w:rPr>
        <w:annotationRef/>
      </w:r>
      <w:r w:rsidRPr="0059205A">
        <w:t>Ref missing.,.</w:t>
      </w:r>
    </w:p>
  </w:comment>
  <w:comment w:id="281" w:author="Stegbauer, Linus" w:date="2024-09-02T14:37:00Z" w:initials="SL">
    <w:p w14:paraId="6220F692" w14:textId="75FDC9D4" w:rsidR="00752663" w:rsidRPr="00752663" w:rsidRDefault="00752663">
      <w:pPr>
        <w:pStyle w:val="CommentText"/>
      </w:pPr>
      <w:r>
        <w:rPr>
          <w:rStyle w:val="CommentReference"/>
        </w:rPr>
        <w:annotationRef/>
      </w:r>
      <w:r w:rsidRPr="00752663">
        <w:t>Macht keinen sinn warum?</w:t>
      </w:r>
    </w:p>
  </w:comment>
  <w:comment w:id="282" w:author="Fan, Qi" w:date="2024-09-03T10:02:00Z" w:initials="FQ">
    <w:p w14:paraId="7B13E363" w14:textId="697EB403" w:rsidR="00222B5D" w:rsidRDefault="00222B5D">
      <w:pPr>
        <w:pStyle w:val="CommentText"/>
      </w:pPr>
      <w:r>
        <w:rPr>
          <w:rStyle w:val="CommentReference"/>
        </w:rPr>
        <w:annotationRef/>
      </w:r>
      <w:r>
        <w:t>Korrigiert..</w:t>
      </w:r>
    </w:p>
  </w:comment>
  <w:comment w:id="283" w:author="Stegbauer, Linus" w:date="2024-09-02T14:40:00Z" w:initials="SL">
    <w:p w14:paraId="2434B16B" w14:textId="4CF57F0C" w:rsidR="00752663" w:rsidRDefault="00752663">
      <w:pPr>
        <w:pStyle w:val="CommentText"/>
      </w:pPr>
      <w:r>
        <w:rPr>
          <w:rStyle w:val="CommentReference"/>
        </w:rPr>
        <w:annotationRef/>
      </w:r>
      <w:r>
        <w:t>Wieviel wt% ACC entält krabbenpanzer? Hier als Beispiel anführen und kurz ausführen.</w:t>
      </w:r>
    </w:p>
  </w:comment>
  <w:comment w:id="289" w:author="Stegbauer, Linus" w:date="2024-09-02T14:45:00Z" w:initials="SL">
    <w:p w14:paraId="45B30973" w14:textId="60B86CF3" w:rsidR="00752663" w:rsidRPr="00752663" w:rsidRDefault="00752663">
      <w:pPr>
        <w:pStyle w:val="CommentText"/>
        <w:rPr>
          <w:lang w:val="en-US"/>
        </w:rPr>
      </w:pPr>
      <w:r>
        <w:rPr>
          <w:rStyle w:val="CommentReference"/>
        </w:rPr>
        <w:annotationRef/>
      </w:r>
      <w:r w:rsidRPr="00752663">
        <w:rPr>
          <w:lang w:val="en-US"/>
        </w:rPr>
        <w:t>Makes no sense, please r</w:t>
      </w:r>
      <w:r>
        <w:rPr>
          <w:lang w:val="en-US"/>
        </w:rPr>
        <w:t>ephrase.</w:t>
      </w:r>
    </w:p>
  </w:comment>
  <w:comment w:id="479" w:author="Oehlsen, Nina" w:date="2024-08-07T11:50:00Z" w:initials="ON">
    <w:p w14:paraId="28CE0982" w14:textId="77777777" w:rsidR="009562A1" w:rsidRDefault="009562A1" w:rsidP="009562A1">
      <w:pPr>
        <w:pStyle w:val="CommentText"/>
      </w:pPr>
      <w:r>
        <w:rPr>
          <w:rStyle w:val="CommentReference"/>
        </w:rPr>
        <w:annotationRef/>
      </w:r>
      <w:r>
        <w:t>Du schreibst erst 1/15-1/20 und jetzt hier 1/10 du solltest dich festlegen….</w:t>
      </w:r>
    </w:p>
  </w:comment>
  <w:comment w:id="482" w:author="Oehlsen, Nina" w:date="2024-08-07T11:50:00Z" w:initials="ON">
    <w:p w14:paraId="034F846A" w14:textId="77777777" w:rsidR="009562A1" w:rsidRDefault="009562A1" w:rsidP="009562A1">
      <w:pPr>
        <w:pStyle w:val="CommentText"/>
      </w:pPr>
      <w:r>
        <w:rPr>
          <w:rStyle w:val="CommentReference"/>
        </w:rPr>
        <w:annotationRef/>
      </w:r>
      <w:r>
        <w:t>Wie hängt das mit deinen vorherigen Sätzen zusammen?</w:t>
      </w:r>
    </w:p>
  </w:comment>
  <w:comment w:id="520" w:author="Stegbauer, Linus" w:date="2024-09-02T14:58:00Z" w:initials="SL">
    <w:p w14:paraId="77148AA2" w14:textId="0B443DE7" w:rsidR="0073041B" w:rsidRPr="0073041B" w:rsidRDefault="0073041B">
      <w:pPr>
        <w:pStyle w:val="CommentText"/>
        <w:rPr>
          <w:lang w:val="en-US"/>
        </w:rPr>
      </w:pPr>
      <w:r>
        <w:rPr>
          <w:rStyle w:val="CommentReference"/>
        </w:rPr>
        <w:annotationRef/>
      </w:r>
      <w:r w:rsidRPr="0073041B">
        <w:rPr>
          <w:lang w:val="en-US"/>
        </w:rPr>
        <w:t>This is due to you!</w:t>
      </w:r>
    </w:p>
  </w:comment>
  <w:comment w:id="537" w:author="Stegbauer, Linus" w:date="2024-09-02T15:40:00Z" w:initials="SL">
    <w:p w14:paraId="71AB00D0" w14:textId="55EA7E1E" w:rsidR="00A97ECE" w:rsidRPr="00A97ECE" w:rsidRDefault="00A97ECE">
      <w:pPr>
        <w:pStyle w:val="CommentText"/>
        <w:rPr>
          <w:lang w:val="en-US"/>
        </w:rPr>
      </w:pPr>
      <w:r>
        <w:rPr>
          <w:rStyle w:val="CommentReference"/>
        </w:rPr>
        <w:annotationRef/>
      </w:r>
      <w:r w:rsidRPr="00A97ECE">
        <w:rPr>
          <w:lang w:val="en-US"/>
        </w:rPr>
        <w:t>Ab hier besser..</w:t>
      </w:r>
    </w:p>
  </w:comment>
  <w:comment w:id="546" w:author="Stegbauer, Linus" w:date="2024-09-02T15:41:00Z" w:initials="SL">
    <w:p w14:paraId="2032D447" w14:textId="6E83B2CF" w:rsidR="00A97ECE" w:rsidRPr="00A97ECE" w:rsidRDefault="00A97ECE">
      <w:pPr>
        <w:pStyle w:val="CommentText"/>
        <w:rPr>
          <w:lang w:val="en-US"/>
        </w:rPr>
      </w:pPr>
      <w:r>
        <w:rPr>
          <w:rStyle w:val="CommentReference"/>
        </w:rPr>
        <w:annotationRef/>
      </w:r>
      <w:r w:rsidRPr="00A97ECE">
        <w:rPr>
          <w:lang w:val="en-US"/>
        </w:rPr>
        <w:t>Own procedure….</w:t>
      </w:r>
    </w:p>
  </w:comment>
  <w:comment w:id="580" w:author="Stegbauer, Linus" w:date="2024-09-02T15:29:00Z" w:initials="SL">
    <w:p w14:paraId="2F9D51D9" w14:textId="1371B456" w:rsidR="00532A80" w:rsidRPr="00A97ECE" w:rsidRDefault="00532A80">
      <w:pPr>
        <w:pStyle w:val="CommentText"/>
        <w:rPr>
          <w:lang w:val="en-US"/>
        </w:rPr>
      </w:pPr>
      <w:r>
        <w:rPr>
          <w:rStyle w:val="CommentReference"/>
        </w:rPr>
        <w:annotationRef/>
      </w:r>
      <w:r w:rsidRPr="00A97ECE">
        <w:rPr>
          <w:lang w:val="en-US"/>
        </w:rPr>
        <w:t>not accurate….</w:t>
      </w:r>
    </w:p>
  </w:comment>
  <w:comment w:id="583" w:author="Stegbauer, Linus" w:date="2024-09-02T15:29:00Z" w:initials="SL">
    <w:p w14:paraId="0C1FFA46" w14:textId="2010440A" w:rsidR="00532A80" w:rsidRPr="00A97ECE" w:rsidRDefault="00532A80">
      <w:pPr>
        <w:pStyle w:val="CommentText"/>
        <w:rPr>
          <w:lang w:val="en-US"/>
        </w:rPr>
      </w:pPr>
      <w:r>
        <w:rPr>
          <w:rStyle w:val="CommentReference"/>
        </w:rPr>
        <w:annotationRef/>
      </w:r>
      <w:r w:rsidRPr="00A97ECE">
        <w:rPr>
          <w:lang w:val="en-US"/>
        </w:rPr>
        <w:t>Missing…</w:t>
      </w:r>
      <w:r w:rsidR="00A97ECE">
        <w:rPr>
          <w:lang w:val="en-US"/>
        </w:rPr>
        <w:t>much more below is also missing</w:t>
      </w:r>
    </w:p>
  </w:comment>
  <w:comment w:id="588" w:author="Stegbauer, Linus" w:date="2024-09-02T15:44:00Z" w:initials="SL">
    <w:p w14:paraId="2B0F077B" w14:textId="11F12BF9" w:rsidR="00A97ECE" w:rsidRPr="0059205A" w:rsidRDefault="00A97ECE">
      <w:pPr>
        <w:pStyle w:val="CommentText"/>
        <w:rPr>
          <w:lang w:val="en-US"/>
        </w:rPr>
      </w:pPr>
      <w:r>
        <w:rPr>
          <w:rStyle w:val="CommentReference"/>
        </w:rPr>
        <w:annotationRef/>
      </w:r>
      <w:r w:rsidRPr="0059205A">
        <w:rPr>
          <w:lang w:val="en-US"/>
        </w:rPr>
        <w:t>What is this??</w:t>
      </w:r>
    </w:p>
  </w:comment>
  <w:comment w:id="589" w:author="Fan, Qi" w:date="2024-09-04T00:02:00Z" w:initials="FQ">
    <w:p w14:paraId="22D94472" w14:textId="45B633EA" w:rsidR="00EF7699" w:rsidRPr="008C625B" w:rsidRDefault="00EF7699">
      <w:pPr>
        <w:pStyle w:val="CommentText"/>
        <w:rPr>
          <w:lang w:val="en-US"/>
        </w:rPr>
      </w:pPr>
      <w:r>
        <w:rPr>
          <w:rStyle w:val="CommentReference"/>
        </w:rPr>
        <w:annotationRef/>
      </w:r>
      <w:r w:rsidRPr="008C625B">
        <w:rPr>
          <w:lang w:val="en-US"/>
        </w:rPr>
        <w:t>generator</w:t>
      </w:r>
    </w:p>
  </w:comment>
  <w:comment w:id="594" w:author="Stegbauer, Linus" w:date="2024-09-02T15:46:00Z" w:initials="SL">
    <w:p w14:paraId="6280222E" w14:textId="1A89F4CA" w:rsidR="00A97ECE" w:rsidRPr="00A97ECE" w:rsidRDefault="00A97ECE">
      <w:pPr>
        <w:pStyle w:val="CommentText"/>
        <w:rPr>
          <w:lang w:val="en-US"/>
        </w:rPr>
      </w:pPr>
      <w:r>
        <w:rPr>
          <w:rStyle w:val="CommentReference"/>
        </w:rPr>
        <w:annotationRef/>
      </w:r>
      <w:r>
        <w:rPr>
          <w:lang w:val="en-US"/>
        </w:rPr>
        <w:t>Give not the</w:t>
      </w:r>
      <w:r w:rsidRPr="00A97ECE">
        <w:rPr>
          <w:lang w:val="en-US"/>
        </w:rPr>
        <w:t xml:space="preserve"> area, but mean diameter</w:t>
      </w:r>
      <w:r>
        <w:rPr>
          <w:lang w:val="en-US"/>
        </w:rPr>
        <w:t>….</w:t>
      </w:r>
    </w:p>
  </w:comment>
  <w:comment w:id="595" w:author="Fan, Qi" w:date="2024-09-04T15:28:00Z" w:initials="FQ">
    <w:p w14:paraId="15128267" w14:textId="4FC883C0" w:rsidR="000C52A6" w:rsidRPr="00BA6F6D" w:rsidRDefault="000C52A6">
      <w:pPr>
        <w:pStyle w:val="CommentText"/>
        <w:rPr>
          <w:lang w:val="en-US"/>
        </w:rPr>
      </w:pPr>
      <w:r>
        <w:rPr>
          <w:rStyle w:val="CommentReference"/>
        </w:rPr>
        <w:annotationRef/>
      </w:r>
      <w:r w:rsidR="00BA6F6D" w:rsidRPr="00BA6F6D">
        <w:rPr>
          <w:lang w:val="en-US"/>
        </w:rPr>
        <w:t>korrigert</w:t>
      </w:r>
    </w:p>
  </w:comment>
  <w:comment w:id="596" w:author="Stegbauer, Linus" w:date="2024-09-02T15:47:00Z" w:initials="SL">
    <w:p w14:paraId="5EAEE13A" w14:textId="5D14217A" w:rsidR="00A97ECE" w:rsidRPr="00BA6F6D" w:rsidRDefault="00A97ECE">
      <w:pPr>
        <w:pStyle w:val="CommentText"/>
        <w:rPr>
          <w:lang w:val="en-US"/>
        </w:rPr>
      </w:pPr>
      <w:r>
        <w:rPr>
          <w:rStyle w:val="CommentReference"/>
        </w:rPr>
        <w:annotationRef/>
      </w:r>
      <w:r w:rsidRPr="00BA6F6D">
        <w:rPr>
          <w:lang w:val="en-US"/>
        </w:rPr>
        <w:t>Falsche Zeichen….</w:t>
      </w:r>
    </w:p>
  </w:comment>
  <w:comment w:id="599" w:author="Stegbauer, Linus" w:date="2024-09-02T15:53:00Z" w:initials="SL">
    <w:p w14:paraId="548DD766" w14:textId="29B46473" w:rsidR="000829E7" w:rsidRPr="000829E7" w:rsidRDefault="000829E7">
      <w:pPr>
        <w:pStyle w:val="CommentText"/>
        <w:rPr>
          <w:lang w:val="en-US"/>
        </w:rPr>
      </w:pPr>
      <w:r>
        <w:rPr>
          <w:rStyle w:val="CommentReference"/>
        </w:rPr>
        <w:annotationRef/>
      </w:r>
      <w:r w:rsidRPr="000829E7">
        <w:rPr>
          <w:lang w:val="en-US"/>
        </w:rPr>
        <w:t>Significant numb</w:t>
      </w:r>
      <w:r>
        <w:rPr>
          <w:lang w:val="en-US"/>
        </w:rPr>
        <w:t>e</w:t>
      </w:r>
      <w:r w:rsidRPr="000829E7">
        <w:rPr>
          <w:lang w:val="en-US"/>
        </w:rPr>
        <w:t xml:space="preserve">rs </w:t>
      </w:r>
      <w:r>
        <w:rPr>
          <w:lang w:val="en-US"/>
        </w:rPr>
        <w:t xml:space="preserve">of Eit </w:t>
      </w:r>
      <w:r w:rsidRPr="000829E7">
        <w:rPr>
          <w:lang w:val="en-US"/>
        </w:rPr>
        <w:t>are different than be</w:t>
      </w:r>
      <w:r>
        <w:rPr>
          <w:lang w:val="en-US"/>
        </w:rPr>
        <w:t>fore please fix…</w:t>
      </w:r>
    </w:p>
  </w:comment>
  <w:comment w:id="600" w:author="Stegbauer, Linus" w:date="2024-09-02T16:00:00Z" w:initials="SL">
    <w:p w14:paraId="1D9FC894" w14:textId="6F51FE20" w:rsidR="000C5961" w:rsidRPr="000C5961" w:rsidRDefault="000C5961">
      <w:pPr>
        <w:pStyle w:val="CommentText"/>
        <w:rPr>
          <w:lang w:val="en-US"/>
        </w:rPr>
      </w:pPr>
      <w:r>
        <w:rPr>
          <w:rStyle w:val="CommentReference"/>
        </w:rPr>
        <w:annotationRef/>
      </w:r>
      <w:r w:rsidRPr="000C5961">
        <w:rPr>
          <w:lang w:val="en-US"/>
        </w:rPr>
        <w:t>Where are your</w:t>
      </w:r>
      <w:r>
        <w:rPr>
          <w:lang w:val="en-US"/>
        </w:rPr>
        <w:t xml:space="preserve"> geometrical</w:t>
      </w:r>
      <w:r w:rsidRPr="000C5961">
        <w:rPr>
          <w:lang w:val="en-US"/>
        </w:rPr>
        <w:t xml:space="preserve"> density measurements?</w:t>
      </w:r>
    </w:p>
  </w:comment>
  <w:comment w:id="601" w:author="Stegbauer, Linus" w:date="2024-09-02T16:01:00Z" w:initials="SL">
    <w:p w14:paraId="378F10B4" w14:textId="74C0888A" w:rsidR="000C5961" w:rsidRPr="000C5961" w:rsidRDefault="000C5961">
      <w:pPr>
        <w:pStyle w:val="CommentText"/>
        <w:rPr>
          <w:lang w:val="en-US"/>
        </w:rPr>
      </w:pPr>
      <w:r>
        <w:rPr>
          <w:rStyle w:val="CommentReference"/>
        </w:rPr>
        <w:annotationRef/>
      </w:r>
      <w:r w:rsidRPr="000C5961">
        <w:rPr>
          <w:lang w:val="en-US"/>
        </w:rPr>
        <w:t>You do not have any</w:t>
      </w:r>
      <w:r>
        <w:rPr>
          <w:lang w:val="en-US"/>
        </w:rPr>
        <w:t xml:space="preserve"> experimental</w:t>
      </w:r>
      <w:r w:rsidRPr="000C5961">
        <w:rPr>
          <w:lang w:val="en-US"/>
        </w:rPr>
        <w:t xml:space="preserve"> in</w:t>
      </w:r>
      <w:r>
        <w:rPr>
          <w:lang w:val="en-US"/>
        </w:rPr>
        <w:t>dication for that----then write it accordingly….</w:t>
      </w:r>
    </w:p>
  </w:comment>
  <w:comment w:id="604" w:author="Stegbauer, Linus" w:date="2024-09-02T16:02:00Z" w:initials="SL">
    <w:p w14:paraId="420AC057" w14:textId="5C708E62" w:rsidR="000C5961" w:rsidRPr="000C5961" w:rsidRDefault="000C5961">
      <w:pPr>
        <w:pStyle w:val="CommentText"/>
        <w:rPr>
          <w:lang w:val="en-US"/>
        </w:rPr>
      </w:pPr>
      <w:r>
        <w:rPr>
          <w:rStyle w:val="CommentReference"/>
        </w:rPr>
        <w:annotationRef/>
      </w:r>
      <w:r w:rsidRPr="000C5961">
        <w:rPr>
          <w:lang w:val="en-US"/>
        </w:rPr>
        <w:t>Be more specific, this is n</w:t>
      </w:r>
      <w:r>
        <w:rPr>
          <w:lang w:val="en-US"/>
        </w:rPr>
        <w:t>ot the sample you measured..</w:t>
      </w:r>
    </w:p>
  </w:comment>
  <w:comment w:id="605" w:author="Fan, Qi" w:date="2024-09-04T23:41:00Z" w:initials="FQ">
    <w:p w14:paraId="7DC425ED" w14:textId="2E3AE815" w:rsidR="00CE4D00" w:rsidRPr="000C7916" w:rsidRDefault="00CE4D00">
      <w:pPr>
        <w:pStyle w:val="CommentText"/>
        <w:rPr>
          <w:lang w:val="en-US"/>
        </w:rPr>
      </w:pPr>
      <w:r>
        <w:rPr>
          <w:rStyle w:val="CommentReference"/>
        </w:rPr>
        <w:annotationRef/>
      </w:r>
      <w:r w:rsidRPr="000C7916">
        <w:rPr>
          <w:lang w:val="en-US"/>
        </w:rPr>
        <w:t>korrigiert</w:t>
      </w:r>
    </w:p>
  </w:comment>
  <w:comment w:id="710" w:author="Stegbauer, Linus" w:date="2024-09-02T16:04:00Z" w:initials="SL">
    <w:p w14:paraId="7409D48F" w14:textId="27AAB3D4" w:rsidR="000C5961" w:rsidRPr="0059205A" w:rsidRDefault="000C5961">
      <w:pPr>
        <w:pStyle w:val="CommentText"/>
        <w:rPr>
          <w:lang w:val="en-US"/>
        </w:rPr>
      </w:pPr>
      <w:r>
        <w:rPr>
          <w:rStyle w:val="CommentReference"/>
        </w:rPr>
        <w:annotationRef/>
      </w:r>
      <w:r w:rsidRPr="0059205A">
        <w:rPr>
          <w:lang w:val="en-US"/>
        </w:rPr>
        <w:t>Everywhere like this!</w:t>
      </w:r>
    </w:p>
  </w:comment>
  <w:comment w:id="713" w:author="Stegbauer, Linus" w:date="2024-09-02T16:04:00Z" w:initials="SL">
    <w:p w14:paraId="16F19DE3" w14:textId="045694A9" w:rsidR="000C5961" w:rsidRPr="000C5961" w:rsidRDefault="000C5961">
      <w:pPr>
        <w:pStyle w:val="CommentText"/>
        <w:rPr>
          <w:lang w:val="en-US"/>
        </w:rPr>
      </w:pPr>
      <w:r>
        <w:rPr>
          <w:rStyle w:val="CommentReference"/>
        </w:rPr>
        <w:annotationRef/>
      </w:r>
      <w:r w:rsidRPr="000C5961">
        <w:rPr>
          <w:lang w:val="en-US"/>
        </w:rPr>
        <w:t>In which direction how much</w:t>
      </w:r>
      <w:r>
        <w:rPr>
          <w:lang w:val="en-US"/>
        </w:rPr>
        <w:t>….</w:t>
      </w:r>
    </w:p>
  </w:comment>
  <w:comment w:id="714" w:author="Stegbauer, Linus" w:date="2024-09-02T16:05:00Z" w:initials="SL">
    <w:p w14:paraId="0891C508" w14:textId="7C2E0CF6" w:rsidR="000C5961" w:rsidRPr="000C5961" w:rsidRDefault="000C5961">
      <w:pPr>
        <w:pStyle w:val="CommentText"/>
        <w:rPr>
          <w:lang w:val="en-US"/>
        </w:rPr>
      </w:pPr>
      <w:r>
        <w:rPr>
          <w:rStyle w:val="CommentReference"/>
        </w:rPr>
        <w:annotationRef/>
      </w:r>
      <w:r w:rsidRPr="000C5961">
        <w:rPr>
          <w:lang w:val="en-US"/>
        </w:rPr>
        <w:t>Do not use 3d stacking,</w:t>
      </w:r>
      <w:r>
        <w:rPr>
          <w:lang w:val="en-US"/>
        </w:rPr>
        <w:t xml:space="preserve"> bus just stack traditionally by offsets…</w:t>
      </w:r>
    </w:p>
  </w:comment>
  <w:comment w:id="724" w:author="Stegbauer, Linus" w:date="2024-09-02T16:10:00Z" w:initials="SL">
    <w:p w14:paraId="3E8FE6C7" w14:textId="640AEFC0" w:rsidR="001325F2" w:rsidRPr="001325F2" w:rsidRDefault="001325F2">
      <w:pPr>
        <w:pStyle w:val="CommentText"/>
        <w:rPr>
          <w:lang w:val="en-US"/>
        </w:rPr>
      </w:pPr>
      <w:r>
        <w:rPr>
          <w:rStyle w:val="CommentReference"/>
        </w:rPr>
        <w:annotationRef/>
      </w:r>
      <w:r w:rsidRPr="001325F2">
        <w:rPr>
          <w:lang w:val="en-US"/>
        </w:rPr>
        <w:t>Change eve</w:t>
      </w:r>
      <w:r w:rsidR="00E13F87">
        <w:rPr>
          <w:lang w:val="en-US"/>
        </w:rPr>
        <w:t>refle</w:t>
      </w:r>
      <w:r w:rsidRPr="001325F2">
        <w:rPr>
          <w:lang w:val="en-US"/>
        </w:rPr>
        <w:t>rywhere.-..</w:t>
      </w:r>
    </w:p>
  </w:comment>
  <w:comment w:id="735" w:author="Stegbauer, Linus" w:date="2024-09-02T16:06:00Z" w:initials="SL">
    <w:p w14:paraId="4F9C6EC8" w14:textId="77777777" w:rsidR="000C5961" w:rsidRDefault="000C5961">
      <w:pPr>
        <w:pStyle w:val="CommentText"/>
        <w:rPr>
          <w:lang w:val="en-US"/>
        </w:rPr>
      </w:pPr>
      <w:r>
        <w:rPr>
          <w:rStyle w:val="CommentReference"/>
        </w:rPr>
        <w:annotationRef/>
      </w:r>
      <w:r w:rsidRPr="000C5961">
        <w:rPr>
          <w:lang w:val="en-US"/>
        </w:rPr>
        <w:t>A niger m</w:t>
      </w:r>
      <w:r>
        <w:rPr>
          <w:lang w:val="en-US"/>
        </w:rPr>
        <w:t>y</w:t>
      </w:r>
      <w:r w:rsidRPr="000C5961">
        <w:rPr>
          <w:lang w:val="en-US"/>
        </w:rPr>
        <w:t>celium not assigned</w:t>
      </w:r>
      <w:r>
        <w:rPr>
          <w:lang w:val="en-US"/>
        </w:rPr>
        <w:t>! Where do the reflections come from?</w:t>
      </w:r>
    </w:p>
    <w:p w14:paraId="46FDAD70" w14:textId="6689AF9D" w:rsidR="000C5961" w:rsidRDefault="001325F2">
      <w:pPr>
        <w:pStyle w:val="CommentText"/>
        <w:rPr>
          <w:lang w:val="en-US"/>
        </w:rPr>
      </w:pPr>
      <w:r>
        <w:rPr>
          <w:lang w:val="en-US"/>
        </w:rPr>
        <w:t>Check chitin, check alpha helices of proteins check chitosan…</w:t>
      </w:r>
    </w:p>
    <w:p w14:paraId="45575D97" w14:textId="0CD1512A" w:rsidR="000C5961" w:rsidRPr="000C5961" w:rsidRDefault="000C5961">
      <w:pPr>
        <w:pStyle w:val="CommentText"/>
        <w:rPr>
          <w:lang w:val="en-US"/>
        </w:rPr>
      </w:pPr>
      <w:r>
        <w:rPr>
          <w:lang w:val="en-US"/>
        </w:rPr>
        <w:t>Please also show HAP as a reference…</w:t>
      </w:r>
    </w:p>
  </w:comment>
  <w:comment w:id="770" w:author="Stegbauer, Linus" w:date="2024-09-02T16:22:00Z" w:initials="SL">
    <w:p w14:paraId="4B9501BB" w14:textId="46579B3A" w:rsidR="0077660E" w:rsidRPr="0077660E" w:rsidRDefault="0077660E">
      <w:pPr>
        <w:pStyle w:val="CommentText"/>
        <w:rPr>
          <w:lang w:val="en-US"/>
        </w:rPr>
      </w:pPr>
      <w:r>
        <w:rPr>
          <w:rStyle w:val="CommentReference"/>
        </w:rPr>
        <w:annotationRef/>
      </w:r>
      <w:r w:rsidRPr="0077660E">
        <w:rPr>
          <w:lang w:val="en-US"/>
        </w:rPr>
        <w:t>Plain ACC is missing. Y</w:t>
      </w:r>
      <w:r>
        <w:rPr>
          <w:lang w:val="en-US"/>
        </w:rPr>
        <w:t>o</w:t>
      </w:r>
      <w:r w:rsidRPr="0077660E">
        <w:rPr>
          <w:lang w:val="en-US"/>
        </w:rPr>
        <w:t>u h</w:t>
      </w:r>
      <w:r>
        <w:rPr>
          <w:lang w:val="en-US"/>
        </w:rPr>
        <w:t>ave to add this… also which peaks are seen at ACC</w:t>
      </w:r>
    </w:p>
  </w:comment>
  <w:comment w:id="772" w:author="Stegbauer, Linus" w:date="2024-09-02T16:25:00Z" w:initials="SL">
    <w:p w14:paraId="2EE98236" w14:textId="2C8EC8C2" w:rsidR="0077660E" w:rsidRPr="0077660E" w:rsidRDefault="0077660E">
      <w:pPr>
        <w:pStyle w:val="CommentText"/>
        <w:rPr>
          <w:lang w:val="en-US"/>
        </w:rPr>
      </w:pPr>
      <w:r>
        <w:rPr>
          <w:rStyle w:val="CommentReference"/>
        </w:rPr>
        <w:annotationRef/>
      </w:r>
      <w:r w:rsidRPr="0077660E">
        <w:rPr>
          <w:lang w:val="en-US"/>
        </w:rPr>
        <w:t>SDs are not visible please f</w:t>
      </w:r>
      <w:r>
        <w:rPr>
          <w:lang w:val="en-US"/>
        </w:rPr>
        <w:t>ix.. in both graphs</w:t>
      </w:r>
    </w:p>
  </w:comment>
  <w:comment w:id="774" w:author="Stegbauer, Linus" w:date="2024-09-02T16:31:00Z" w:initials="SL">
    <w:p w14:paraId="6E97EDE9" w14:textId="4842381D" w:rsidR="00FC0D57" w:rsidRPr="0059205A" w:rsidRDefault="00FC0D57">
      <w:pPr>
        <w:pStyle w:val="CommentText"/>
        <w:rPr>
          <w:lang w:val="en-US"/>
        </w:rPr>
      </w:pPr>
      <w:r>
        <w:rPr>
          <w:rStyle w:val="CommentReference"/>
        </w:rPr>
        <w:annotationRef/>
      </w:r>
      <w:r w:rsidRPr="0059205A">
        <w:rPr>
          <w:lang w:val="en-US"/>
        </w:rPr>
        <w:t>Add percentage and value…</w:t>
      </w:r>
    </w:p>
  </w:comment>
  <w:comment w:id="776" w:author="Stegbauer, Linus" w:date="2024-09-02T16:32:00Z" w:initials="SL">
    <w:p w14:paraId="101B580E" w14:textId="43FF9D36" w:rsidR="00FC0D57" w:rsidRPr="0059205A" w:rsidRDefault="00FC0D57">
      <w:pPr>
        <w:pStyle w:val="CommentText"/>
        <w:rPr>
          <w:lang w:val="en-US"/>
        </w:rPr>
      </w:pPr>
      <w:r>
        <w:rPr>
          <w:rStyle w:val="CommentReference"/>
        </w:rPr>
        <w:annotationRef/>
      </w:r>
      <w:r w:rsidRPr="0059205A">
        <w:rPr>
          <w:lang w:val="en-US"/>
        </w:rPr>
        <w:t>Bad character: Not visible..</w:t>
      </w:r>
    </w:p>
  </w:comment>
  <w:comment w:id="777" w:author="Fan, Qi" w:date="2024-09-05T14:50:00Z" w:initials="FQ">
    <w:p w14:paraId="747EBC8B" w14:textId="1B1E58C3" w:rsidR="00F07EC0" w:rsidRPr="00F07EC0" w:rsidRDefault="00F07EC0">
      <w:pPr>
        <w:pStyle w:val="CommentText"/>
        <w:rPr>
          <w:lang w:val="en-US"/>
        </w:rPr>
      </w:pPr>
      <w:r>
        <w:rPr>
          <w:rStyle w:val="CommentReference"/>
        </w:rPr>
        <w:annotationRef/>
      </w:r>
      <w:r w:rsidRPr="00F07EC0">
        <w:rPr>
          <w:lang w:val="en-US"/>
        </w:rPr>
        <w:t>Gel</w:t>
      </w:r>
      <w:r>
        <w:rPr>
          <w:lang w:val="en-US"/>
        </w:rPr>
        <w:t>oscht</w:t>
      </w:r>
    </w:p>
  </w:comment>
  <w:comment w:id="775" w:author="Stegbauer, Linus" w:date="2024-09-02T16:33:00Z" w:initials="SL">
    <w:p w14:paraId="403F0685" w14:textId="25C05BD1" w:rsidR="00FC0D57" w:rsidRPr="0059205A" w:rsidRDefault="00FC0D57">
      <w:pPr>
        <w:pStyle w:val="CommentText"/>
        <w:rPr>
          <w:lang w:val="en-US"/>
        </w:rPr>
      </w:pPr>
      <w:r>
        <w:rPr>
          <w:rStyle w:val="CommentReference"/>
        </w:rPr>
        <w:annotationRef/>
      </w:r>
      <w:r w:rsidRPr="0059205A">
        <w:rPr>
          <w:lang w:val="en-US"/>
        </w:rPr>
        <w:t>Give percentages +- SDs…</w:t>
      </w:r>
    </w:p>
  </w:comment>
  <w:comment w:id="779" w:author="Stegbauer, Linus" w:date="2024-09-02T16:41:00Z" w:initials="SL">
    <w:p w14:paraId="10783A32" w14:textId="25443406" w:rsidR="00FC0D57" w:rsidRPr="00FC0D57" w:rsidRDefault="00FC0D57">
      <w:pPr>
        <w:pStyle w:val="CommentText"/>
        <w:rPr>
          <w:lang w:val="en-US"/>
        </w:rPr>
      </w:pPr>
      <w:r>
        <w:rPr>
          <w:rStyle w:val="CommentReference"/>
        </w:rPr>
        <w:annotationRef/>
      </w:r>
      <w:r w:rsidRPr="00FC0D57">
        <w:rPr>
          <w:lang w:val="en-US"/>
        </w:rPr>
        <w:t xml:space="preserve">Be more specific, add </w:t>
      </w:r>
      <w:r w:rsidR="00566B47">
        <w:rPr>
          <w:lang w:val="en-US"/>
        </w:rPr>
        <w:t xml:space="preserve">maximum </w:t>
      </w:r>
      <w:r w:rsidRPr="00FC0D57">
        <w:rPr>
          <w:lang w:val="en-US"/>
        </w:rPr>
        <w:t>percentage i</w:t>
      </w:r>
      <w:r>
        <w:rPr>
          <w:lang w:val="en-US"/>
        </w:rPr>
        <w:t xml:space="preserve">ncrease and </w:t>
      </w:r>
      <w:r w:rsidR="00566B47">
        <w:rPr>
          <w:lang w:val="en-US"/>
        </w:rPr>
        <w:t>modulus</w:t>
      </w:r>
      <w:r>
        <w:rPr>
          <w:lang w:val="en-US"/>
        </w:rPr>
        <w:t xml:space="preserve"> here.,..</w:t>
      </w:r>
    </w:p>
  </w:comment>
  <w:comment w:id="898" w:author="Stegbauer, Linus" w:date="2024-09-02T16:42:00Z" w:initials="SL">
    <w:p w14:paraId="7C0867E5" w14:textId="20B1428E" w:rsidR="00877FF0" w:rsidRDefault="00877FF0">
      <w:pPr>
        <w:pStyle w:val="CommentText"/>
      </w:pPr>
      <w:r>
        <w:rPr>
          <w:rStyle w:val="CommentReference"/>
        </w:rPr>
        <w:annotationRef/>
      </w:r>
      <w:r>
        <w:t>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BE838F" w15:done="1"/>
  <w15:commentEx w15:paraId="2C1CC676" w15:done="0"/>
  <w15:commentEx w15:paraId="4F962049" w15:done="0"/>
  <w15:commentEx w15:paraId="1F9469FB" w15:done="1"/>
  <w15:commentEx w15:paraId="6BF1C10D" w15:done="0"/>
  <w15:commentEx w15:paraId="7B8E05A5" w15:done="0"/>
  <w15:commentEx w15:paraId="651F1037" w15:done="0"/>
  <w15:commentEx w15:paraId="14DFD6C4" w15:done="0"/>
  <w15:commentEx w15:paraId="6251C658" w15:paraIdParent="14DFD6C4" w15:done="0"/>
  <w15:commentEx w15:paraId="72FD1688" w15:done="1"/>
  <w15:commentEx w15:paraId="01BDF0C2" w15:done="1"/>
  <w15:commentEx w15:paraId="7AC14390" w15:done="1"/>
  <w15:commentEx w15:paraId="6E7208E3" w15:done="0"/>
  <w15:commentEx w15:paraId="3D770E5D" w15:paraIdParent="6E7208E3" w15:done="0"/>
  <w15:commentEx w15:paraId="27CBF117" w15:done="0"/>
  <w15:commentEx w15:paraId="55ECC650" w15:done="0"/>
  <w15:commentEx w15:paraId="2D25C178" w15:done="1"/>
  <w15:commentEx w15:paraId="25F9794F" w15:paraIdParent="2D25C178" w15:done="0"/>
  <w15:commentEx w15:paraId="569703D8" w15:done="1"/>
  <w15:commentEx w15:paraId="13CA7D77" w15:done="0"/>
  <w15:commentEx w15:paraId="0271F38D" w15:paraIdParent="13CA7D77" w15:done="0"/>
  <w15:commentEx w15:paraId="54B2963A" w15:done="1"/>
  <w15:commentEx w15:paraId="6220F692" w15:done="0"/>
  <w15:commentEx w15:paraId="7B13E363" w15:paraIdParent="6220F692" w15:done="0"/>
  <w15:commentEx w15:paraId="2434B16B" w15:done="1"/>
  <w15:commentEx w15:paraId="45B30973" w15:done="1"/>
  <w15:commentEx w15:paraId="28CE0982" w15:done="1"/>
  <w15:commentEx w15:paraId="034F846A" w15:done="1"/>
  <w15:commentEx w15:paraId="77148AA2" w15:done="0"/>
  <w15:commentEx w15:paraId="71AB00D0" w15:done="0"/>
  <w15:commentEx w15:paraId="2032D447" w15:done="0"/>
  <w15:commentEx w15:paraId="2F9D51D9" w15:done="0"/>
  <w15:commentEx w15:paraId="0C1FFA46" w15:done="1"/>
  <w15:commentEx w15:paraId="2B0F077B" w15:done="0"/>
  <w15:commentEx w15:paraId="22D94472" w15:paraIdParent="2B0F077B" w15:done="0"/>
  <w15:commentEx w15:paraId="6280222E" w15:done="1"/>
  <w15:commentEx w15:paraId="15128267" w15:paraIdParent="6280222E" w15:done="1"/>
  <w15:commentEx w15:paraId="5EAEE13A" w15:done="1"/>
  <w15:commentEx w15:paraId="548DD766" w15:done="0"/>
  <w15:commentEx w15:paraId="1D9FC894" w15:done="1"/>
  <w15:commentEx w15:paraId="378F10B4" w15:done="0"/>
  <w15:commentEx w15:paraId="420AC057" w15:done="0"/>
  <w15:commentEx w15:paraId="7DC425ED" w15:paraIdParent="420AC057" w15:done="0"/>
  <w15:commentEx w15:paraId="7409D48F" w15:done="0"/>
  <w15:commentEx w15:paraId="16F19DE3" w15:done="1"/>
  <w15:commentEx w15:paraId="0891C508" w15:done="0"/>
  <w15:commentEx w15:paraId="3E8FE6C7" w15:done="1"/>
  <w15:commentEx w15:paraId="45575D97" w15:done="1"/>
  <w15:commentEx w15:paraId="4B9501BB" w15:done="1"/>
  <w15:commentEx w15:paraId="2EE98236" w15:done="0"/>
  <w15:commentEx w15:paraId="6E97EDE9" w15:done="0"/>
  <w15:commentEx w15:paraId="101B580E" w15:done="1"/>
  <w15:commentEx w15:paraId="747EBC8B" w15:paraIdParent="101B580E" w15:done="0"/>
  <w15:commentEx w15:paraId="403F0685" w15:done="1"/>
  <w15:commentEx w15:paraId="10783A32" w15:done="0"/>
  <w15:commentEx w15:paraId="7C0867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801957" w16cex:dateUtc="2024-09-02T09:00:00Z"/>
  <w16cex:commentExtensible w16cex:durableId="2A84C92C" w16cex:dateUtc="2024-09-02T09:01:00Z"/>
  <w16cex:commentExtensible w16cex:durableId="2A801985" w16cex:dateUtc="2024-09-02T09:01:00Z"/>
  <w16cex:commentExtensible w16cex:durableId="2A801A1A" w16cex:dateUtc="2024-09-02T09:03:00Z"/>
  <w16cex:commentExtensible w16cex:durableId="2A801A51" w16cex:dateUtc="2024-09-02T09:04:00Z"/>
  <w16cex:commentExtensible w16cex:durableId="2A801A61" w16cex:dateUtc="2024-09-02T09:05:00Z"/>
  <w16cex:commentExtensible w16cex:durableId="2A801A8B" w16cex:dateUtc="2024-09-02T09:05:00Z"/>
  <w16cex:commentExtensible w16cex:durableId="2A801C38" w16cex:dateUtc="2024-09-02T09:12:00Z"/>
  <w16cex:commentExtensible w16cex:durableId="2A80C1C5" w16cex:dateUtc="2024-09-02T20:59:00Z"/>
  <w16cex:commentExtensible w16cex:durableId="2A801D0A" w16cex:dateUtc="2024-09-02T09:16:00Z"/>
  <w16cex:commentExtensible w16cex:durableId="2A801D46" w16cex:dateUtc="2024-09-02T09:17:00Z"/>
  <w16cex:commentExtensible w16cex:durableId="2A801D7E" w16cex:dateUtc="2024-09-02T09:18:00Z"/>
  <w16cex:commentExtensible w16cex:durableId="2A54ECED" w16cex:dateUtc="2024-07-31T15:03:00Z"/>
  <w16cex:commentExtensible w16cex:durableId="2A80C9B3" w16cex:dateUtc="2024-09-02T21:33:00Z"/>
  <w16cex:commentExtensible w16cex:durableId="2A54EDF7" w16cex:dateUtc="2024-07-31T15:08:00Z"/>
  <w16cex:commentExtensible w16cex:durableId="2A54EE21" w16cex:dateUtc="2024-07-31T15:08:00Z"/>
  <w16cex:commentExtensible w16cex:durableId="2A801EF6" w16cex:dateUtc="2024-09-02T09:24:00Z"/>
  <w16cex:commentExtensible w16cex:durableId="2A80CFA3" w16cex:dateUtc="2024-09-02T21:58:00Z"/>
  <w16cex:commentExtensible w16cex:durableId="2A802043" w16cex:dateUtc="2024-09-02T09:30:00Z"/>
  <w16cex:commentExtensible w16cex:durableId="2A8020C2" w16cex:dateUtc="2024-09-02T09:32:00Z"/>
  <w16cex:commentExtensible w16cex:durableId="2A815CCF" w16cex:dateUtc="2024-09-03T08:00:00Z"/>
  <w16cex:commentExtensible w16cex:durableId="2A8020DD" w16cex:dateUtc="2024-09-02T09:32:00Z"/>
  <w16cex:commentExtensible w16cex:durableId="2A804C3E" w16cex:dateUtc="2024-09-02T12:37:00Z"/>
  <w16cex:commentExtensible w16cex:durableId="2A815D4F" w16cex:dateUtc="2024-09-03T08:02:00Z"/>
  <w16cex:commentExtensible w16cex:durableId="2A804CFA" w16cex:dateUtc="2024-09-02T12:40:00Z"/>
  <w16cex:commentExtensible w16cex:durableId="2A804DF5" w16cex:dateUtc="2024-09-02T12:45:00Z"/>
  <w16cex:commentExtensible w16cex:durableId="2A5DDDF4" w16cex:dateUtc="2024-08-07T09:50:00Z"/>
  <w16cex:commentExtensible w16cex:durableId="2A5DDE1A" w16cex:dateUtc="2024-08-07T09:50:00Z"/>
  <w16cex:commentExtensible w16cex:durableId="2A805105" w16cex:dateUtc="2024-09-02T12:58:00Z"/>
  <w16cex:commentExtensible w16cex:durableId="2A805AF2" w16cex:dateUtc="2024-09-02T13:40:00Z"/>
  <w16cex:commentExtensible w16cex:durableId="2A805B44" w16cex:dateUtc="2024-09-02T13:41:00Z"/>
  <w16cex:commentExtensible w16cex:durableId="2A80584F" w16cex:dateUtc="2024-09-02T13:29:00Z"/>
  <w16cex:commentExtensible w16cex:durableId="2A805863" w16cex:dateUtc="2024-09-02T13:29:00Z"/>
  <w16cex:commentExtensible w16cex:durableId="2A805BD6" w16cex:dateUtc="2024-09-02T13:44:00Z"/>
  <w16cex:commentExtensible w16cex:durableId="2A82221C" w16cex:dateUtc="2024-09-03T22:02:00Z"/>
  <w16cex:commentExtensible w16cex:durableId="2A805C47" w16cex:dateUtc="2024-09-02T13:46:00Z"/>
  <w16cex:commentExtensible w16cex:durableId="2A82FB2A" w16cex:dateUtc="2024-09-04T13:28:00Z"/>
  <w16cex:commentExtensible w16cex:durableId="2A805CA4" w16cex:dateUtc="2024-09-02T13:47:00Z"/>
  <w16cex:commentExtensible w16cex:durableId="2A805E07" w16cex:dateUtc="2024-09-02T13:53:00Z"/>
  <w16cex:commentExtensible w16cex:durableId="2A805F88" w16cex:dateUtc="2024-09-02T14:00:00Z"/>
  <w16cex:commentExtensible w16cex:durableId="2A805FD8" w16cex:dateUtc="2024-09-02T14:01:00Z"/>
  <w16cex:commentExtensible w16cex:durableId="2A806016" w16cex:dateUtc="2024-09-02T14:02:00Z"/>
  <w16cex:commentExtensible w16cex:durableId="2A836E93" w16cex:dateUtc="2024-09-04T21:41:00Z"/>
  <w16cex:commentExtensible w16cex:durableId="2A806074" w16cex:dateUtc="2024-09-02T14:04:00Z"/>
  <w16cex:commentExtensible w16cex:durableId="2A8060A2" w16cex:dateUtc="2024-09-02T14:04:00Z"/>
  <w16cex:commentExtensible w16cex:durableId="2A8060AC" w16cex:dateUtc="2024-09-02T14:05:00Z"/>
  <w16cex:commentExtensible w16cex:durableId="2A8061F9" w16cex:dateUtc="2024-09-02T14:10:00Z"/>
  <w16cex:commentExtensible w16cex:durableId="2A806114" w16cex:dateUtc="2024-09-02T14:06:00Z"/>
  <w16cex:commentExtensible w16cex:durableId="2A8064E0" w16cex:dateUtc="2024-09-02T14:22:00Z"/>
  <w16cex:commentExtensible w16cex:durableId="2A80657F" w16cex:dateUtc="2024-09-02T14:25:00Z"/>
  <w16cex:commentExtensible w16cex:durableId="2A8066F8" w16cex:dateUtc="2024-09-02T14:31:00Z"/>
  <w16cex:commentExtensible w16cex:durableId="2A80672C" w16cex:dateUtc="2024-09-02T14:32:00Z"/>
  <w16cex:commentExtensible w16cex:durableId="2A8443BB" w16cex:dateUtc="2024-09-05T12:50:00Z"/>
  <w16cex:commentExtensible w16cex:durableId="2A80673E" w16cex:dateUtc="2024-09-02T14:33:00Z"/>
  <w16cex:commentExtensible w16cex:durableId="2A806942" w16cex:dateUtc="2024-09-02T14:41:00Z"/>
  <w16cex:commentExtensible w16cex:durableId="2A806980" w16cex:dateUtc="2024-09-02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BE838F" w16cid:durableId="2A801957"/>
  <w16cid:commentId w16cid:paraId="2C1CC676" w16cid:durableId="2A84C92C"/>
  <w16cid:commentId w16cid:paraId="4F962049" w16cid:durableId="2A801985"/>
  <w16cid:commentId w16cid:paraId="1F9469FB" w16cid:durableId="2A801A1A"/>
  <w16cid:commentId w16cid:paraId="6BF1C10D" w16cid:durableId="2A801A51"/>
  <w16cid:commentId w16cid:paraId="7B8E05A5" w16cid:durableId="2A801A61"/>
  <w16cid:commentId w16cid:paraId="651F1037" w16cid:durableId="2A801A8B"/>
  <w16cid:commentId w16cid:paraId="14DFD6C4" w16cid:durableId="2A801C38"/>
  <w16cid:commentId w16cid:paraId="6251C658" w16cid:durableId="2A80C1C5"/>
  <w16cid:commentId w16cid:paraId="72FD1688" w16cid:durableId="2A801D0A"/>
  <w16cid:commentId w16cid:paraId="01BDF0C2" w16cid:durableId="2A801D46"/>
  <w16cid:commentId w16cid:paraId="7AC14390" w16cid:durableId="2A801D7E"/>
  <w16cid:commentId w16cid:paraId="6E7208E3" w16cid:durableId="2A54ECED"/>
  <w16cid:commentId w16cid:paraId="3D770E5D" w16cid:durableId="2A80C9B3"/>
  <w16cid:commentId w16cid:paraId="27CBF117" w16cid:durableId="2A54EDF7"/>
  <w16cid:commentId w16cid:paraId="55ECC650" w16cid:durableId="2A54EE21"/>
  <w16cid:commentId w16cid:paraId="2D25C178" w16cid:durableId="2A801EF6"/>
  <w16cid:commentId w16cid:paraId="25F9794F" w16cid:durableId="2A80CFA3"/>
  <w16cid:commentId w16cid:paraId="569703D8" w16cid:durableId="2A802043"/>
  <w16cid:commentId w16cid:paraId="13CA7D77" w16cid:durableId="2A8020C2"/>
  <w16cid:commentId w16cid:paraId="0271F38D" w16cid:durableId="2A815CCF"/>
  <w16cid:commentId w16cid:paraId="54B2963A" w16cid:durableId="2A8020DD"/>
  <w16cid:commentId w16cid:paraId="6220F692" w16cid:durableId="2A804C3E"/>
  <w16cid:commentId w16cid:paraId="7B13E363" w16cid:durableId="2A815D4F"/>
  <w16cid:commentId w16cid:paraId="2434B16B" w16cid:durableId="2A804CFA"/>
  <w16cid:commentId w16cid:paraId="45B30973" w16cid:durableId="2A804DF5"/>
  <w16cid:commentId w16cid:paraId="28CE0982" w16cid:durableId="2A5DDDF4"/>
  <w16cid:commentId w16cid:paraId="034F846A" w16cid:durableId="2A5DDE1A"/>
  <w16cid:commentId w16cid:paraId="77148AA2" w16cid:durableId="2A805105"/>
  <w16cid:commentId w16cid:paraId="71AB00D0" w16cid:durableId="2A805AF2"/>
  <w16cid:commentId w16cid:paraId="2032D447" w16cid:durableId="2A805B44"/>
  <w16cid:commentId w16cid:paraId="2F9D51D9" w16cid:durableId="2A80584F"/>
  <w16cid:commentId w16cid:paraId="0C1FFA46" w16cid:durableId="2A805863"/>
  <w16cid:commentId w16cid:paraId="2B0F077B" w16cid:durableId="2A805BD6"/>
  <w16cid:commentId w16cid:paraId="22D94472" w16cid:durableId="2A82221C"/>
  <w16cid:commentId w16cid:paraId="6280222E" w16cid:durableId="2A805C47"/>
  <w16cid:commentId w16cid:paraId="15128267" w16cid:durableId="2A82FB2A"/>
  <w16cid:commentId w16cid:paraId="5EAEE13A" w16cid:durableId="2A805CA4"/>
  <w16cid:commentId w16cid:paraId="548DD766" w16cid:durableId="2A805E07"/>
  <w16cid:commentId w16cid:paraId="1D9FC894" w16cid:durableId="2A805F88"/>
  <w16cid:commentId w16cid:paraId="378F10B4" w16cid:durableId="2A805FD8"/>
  <w16cid:commentId w16cid:paraId="420AC057" w16cid:durableId="2A806016"/>
  <w16cid:commentId w16cid:paraId="7DC425ED" w16cid:durableId="2A836E93"/>
  <w16cid:commentId w16cid:paraId="7409D48F" w16cid:durableId="2A806074"/>
  <w16cid:commentId w16cid:paraId="16F19DE3" w16cid:durableId="2A8060A2"/>
  <w16cid:commentId w16cid:paraId="0891C508" w16cid:durableId="2A8060AC"/>
  <w16cid:commentId w16cid:paraId="3E8FE6C7" w16cid:durableId="2A8061F9"/>
  <w16cid:commentId w16cid:paraId="45575D97" w16cid:durableId="2A806114"/>
  <w16cid:commentId w16cid:paraId="4B9501BB" w16cid:durableId="2A8064E0"/>
  <w16cid:commentId w16cid:paraId="2EE98236" w16cid:durableId="2A80657F"/>
  <w16cid:commentId w16cid:paraId="6E97EDE9" w16cid:durableId="2A8066F8"/>
  <w16cid:commentId w16cid:paraId="101B580E" w16cid:durableId="2A80672C"/>
  <w16cid:commentId w16cid:paraId="747EBC8B" w16cid:durableId="2A8443BB"/>
  <w16cid:commentId w16cid:paraId="403F0685" w16cid:durableId="2A80673E"/>
  <w16cid:commentId w16cid:paraId="10783A32" w16cid:durableId="2A806942"/>
  <w16cid:commentId w16cid:paraId="7C0867E5" w16cid:durableId="2A8069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DE27A" w14:textId="77777777" w:rsidR="001B6328" w:rsidRDefault="001B6328" w:rsidP="00B06355">
      <w:pPr>
        <w:spacing w:after="0" w:line="240" w:lineRule="auto"/>
      </w:pPr>
      <w:r>
        <w:separator/>
      </w:r>
    </w:p>
  </w:endnote>
  <w:endnote w:type="continuationSeparator" w:id="0">
    <w:p w14:paraId="5147326B" w14:textId="77777777" w:rsidR="001B6328" w:rsidRDefault="001B6328" w:rsidP="00B06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8BE9C" w14:textId="377598C1" w:rsidR="00957F8A" w:rsidRDefault="00957F8A">
    <w:pPr>
      <w:pStyle w:val="Footer"/>
      <w:jc w:val="center"/>
    </w:pPr>
  </w:p>
  <w:p w14:paraId="141A8121" w14:textId="77777777" w:rsidR="00957F8A" w:rsidRDefault="00957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403500"/>
      <w:docPartObj>
        <w:docPartGallery w:val="Page Numbers (Bottom of Page)"/>
        <w:docPartUnique/>
      </w:docPartObj>
    </w:sdtPr>
    <w:sdtEndPr>
      <w:rPr>
        <w:noProof/>
      </w:rPr>
    </w:sdtEndPr>
    <w:sdtContent>
      <w:p w14:paraId="1B5FD762" w14:textId="2E508FB2" w:rsidR="002E5567" w:rsidRDefault="002E55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4B2F3B" w14:textId="77777777" w:rsidR="002E5567" w:rsidRDefault="002E55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427169"/>
      <w:docPartObj>
        <w:docPartGallery w:val="Page Numbers (Bottom of Page)"/>
        <w:docPartUnique/>
      </w:docPartObj>
    </w:sdtPr>
    <w:sdtEndPr>
      <w:rPr>
        <w:noProof/>
      </w:rPr>
    </w:sdtEndPr>
    <w:sdtContent>
      <w:p w14:paraId="6A848589" w14:textId="1F776A5F" w:rsidR="00957F8A" w:rsidRDefault="00957F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A14FF4" w14:textId="77777777" w:rsidR="00957F8A" w:rsidRDefault="00957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E8D41" w14:textId="77777777" w:rsidR="001B6328" w:rsidRDefault="001B6328" w:rsidP="00B06355">
      <w:pPr>
        <w:spacing w:after="0" w:line="240" w:lineRule="auto"/>
      </w:pPr>
      <w:r>
        <w:separator/>
      </w:r>
    </w:p>
  </w:footnote>
  <w:footnote w:type="continuationSeparator" w:id="0">
    <w:p w14:paraId="604B9F7D" w14:textId="77777777" w:rsidR="001B6328" w:rsidRDefault="001B6328" w:rsidP="00B06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01F6"/>
    <w:multiLevelType w:val="hybridMultilevel"/>
    <w:tmpl w:val="C20CC3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40077B"/>
    <w:multiLevelType w:val="hybridMultilevel"/>
    <w:tmpl w:val="460CD21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FA7521E"/>
    <w:multiLevelType w:val="hybridMultilevel"/>
    <w:tmpl w:val="B59CD7D6"/>
    <w:lvl w:ilvl="0" w:tplc="7472D598">
      <w:start w:val="3"/>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2A40972"/>
    <w:multiLevelType w:val="hybridMultilevel"/>
    <w:tmpl w:val="14D0BB4E"/>
    <w:lvl w:ilvl="0" w:tplc="0407000F">
      <w:start w:val="1"/>
      <w:numFmt w:val="decimal"/>
      <w:lvlText w:val="%1."/>
      <w:lvlJc w:val="left"/>
      <w:pPr>
        <w:ind w:left="1217" w:hanging="360"/>
      </w:pPr>
    </w:lvl>
    <w:lvl w:ilvl="1" w:tplc="04070019" w:tentative="1">
      <w:start w:val="1"/>
      <w:numFmt w:val="lowerLetter"/>
      <w:lvlText w:val="%2."/>
      <w:lvlJc w:val="left"/>
      <w:pPr>
        <w:ind w:left="1937" w:hanging="360"/>
      </w:pPr>
    </w:lvl>
    <w:lvl w:ilvl="2" w:tplc="0407001B" w:tentative="1">
      <w:start w:val="1"/>
      <w:numFmt w:val="lowerRoman"/>
      <w:lvlText w:val="%3."/>
      <w:lvlJc w:val="right"/>
      <w:pPr>
        <w:ind w:left="2657" w:hanging="180"/>
      </w:pPr>
    </w:lvl>
    <w:lvl w:ilvl="3" w:tplc="0407000F" w:tentative="1">
      <w:start w:val="1"/>
      <w:numFmt w:val="decimal"/>
      <w:lvlText w:val="%4."/>
      <w:lvlJc w:val="left"/>
      <w:pPr>
        <w:ind w:left="3377" w:hanging="360"/>
      </w:pPr>
    </w:lvl>
    <w:lvl w:ilvl="4" w:tplc="04070019" w:tentative="1">
      <w:start w:val="1"/>
      <w:numFmt w:val="lowerLetter"/>
      <w:lvlText w:val="%5."/>
      <w:lvlJc w:val="left"/>
      <w:pPr>
        <w:ind w:left="4097" w:hanging="360"/>
      </w:pPr>
    </w:lvl>
    <w:lvl w:ilvl="5" w:tplc="0407001B" w:tentative="1">
      <w:start w:val="1"/>
      <w:numFmt w:val="lowerRoman"/>
      <w:lvlText w:val="%6."/>
      <w:lvlJc w:val="right"/>
      <w:pPr>
        <w:ind w:left="4817" w:hanging="180"/>
      </w:pPr>
    </w:lvl>
    <w:lvl w:ilvl="6" w:tplc="0407000F" w:tentative="1">
      <w:start w:val="1"/>
      <w:numFmt w:val="decimal"/>
      <w:lvlText w:val="%7."/>
      <w:lvlJc w:val="left"/>
      <w:pPr>
        <w:ind w:left="5537" w:hanging="360"/>
      </w:pPr>
    </w:lvl>
    <w:lvl w:ilvl="7" w:tplc="04070019" w:tentative="1">
      <w:start w:val="1"/>
      <w:numFmt w:val="lowerLetter"/>
      <w:lvlText w:val="%8."/>
      <w:lvlJc w:val="left"/>
      <w:pPr>
        <w:ind w:left="6257" w:hanging="360"/>
      </w:pPr>
    </w:lvl>
    <w:lvl w:ilvl="8" w:tplc="0407001B" w:tentative="1">
      <w:start w:val="1"/>
      <w:numFmt w:val="lowerRoman"/>
      <w:lvlText w:val="%9."/>
      <w:lvlJc w:val="right"/>
      <w:pPr>
        <w:ind w:left="6977" w:hanging="180"/>
      </w:pPr>
    </w:lvl>
  </w:abstractNum>
  <w:abstractNum w:abstractNumId="4" w15:restartNumberingAfterBreak="0">
    <w:nsid w:val="400D688C"/>
    <w:multiLevelType w:val="hybridMultilevel"/>
    <w:tmpl w:val="FD1A7226"/>
    <w:lvl w:ilvl="0" w:tplc="869C87F4">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3F9647B"/>
    <w:multiLevelType w:val="hybridMultilevel"/>
    <w:tmpl w:val="392A74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81D1F7F"/>
    <w:multiLevelType w:val="hybridMultilevel"/>
    <w:tmpl w:val="3E6E61E4"/>
    <w:lvl w:ilvl="0" w:tplc="0407000F">
      <w:start w:val="1"/>
      <w:numFmt w:val="decimal"/>
      <w:lvlText w:val="%1."/>
      <w:lvlJc w:val="left"/>
      <w:pPr>
        <w:ind w:left="1217" w:hanging="360"/>
      </w:pPr>
    </w:lvl>
    <w:lvl w:ilvl="1" w:tplc="04070019" w:tentative="1">
      <w:start w:val="1"/>
      <w:numFmt w:val="lowerLetter"/>
      <w:lvlText w:val="%2."/>
      <w:lvlJc w:val="left"/>
      <w:pPr>
        <w:ind w:left="1937" w:hanging="360"/>
      </w:pPr>
    </w:lvl>
    <w:lvl w:ilvl="2" w:tplc="0407001B" w:tentative="1">
      <w:start w:val="1"/>
      <w:numFmt w:val="lowerRoman"/>
      <w:lvlText w:val="%3."/>
      <w:lvlJc w:val="right"/>
      <w:pPr>
        <w:ind w:left="2657" w:hanging="180"/>
      </w:pPr>
    </w:lvl>
    <w:lvl w:ilvl="3" w:tplc="0407000F" w:tentative="1">
      <w:start w:val="1"/>
      <w:numFmt w:val="decimal"/>
      <w:lvlText w:val="%4."/>
      <w:lvlJc w:val="left"/>
      <w:pPr>
        <w:ind w:left="3377" w:hanging="360"/>
      </w:pPr>
    </w:lvl>
    <w:lvl w:ilvl="4" w:tplc="04070019" w:tentative="1">
      <w:start w:val="1"/>
      <w:numFmt w:val="lowerLetter"/>
      <w:lvlText w:val="%5."/>
      <w:lvlJc w:val="left"/>
      <w:pPr>
        <w:ind w:left="4097" w:hanging="360"/>
      </w:pPr>
    </w:lvl>
    <w:lvl w:ilvl="5" w:tplc="0407001B" w:tentative="1">
      <w:start w:val="1"/>
      <w:numFmt w:val="lowerRoman"/>
      <w:lvlText w:val="%6."/>
      <w:lvlJc w:val="right"/>
      <w:pPr>
        <w:ind w:left="4817" w:hanging="180"/>
      </w:pPr>
    </w:lvl>
    <w:lvl w:ilvl="6" w:tplc="0407000F" w:tentative="1">
      <w:start w:val="1"/>
      <w:numFmt w:val="decimal"/>
      <w:lvlText w:val="%7."/>
      <w:lvlJc w:val="left"/>
      <w:pPr>
        <w:ind w:left="5537" w:hanging="360"/>
      </w:pPr>
    </w:lvl>
    <w:lvl w:ilvl="7" w:tplc="04070019" w:tentative="1">
      <w:start w:val="1"/>
      <w:numFmt w:val="lowerLetter"/>
      <w:lvlText w:val="%8."/>
      <w:lvlJc w:val="left"/>
      <w:pPr>
        <w:ind w:left="6257" w:hanging="360"/>
      </w:pPr>
    </w:lvl>
    <w:lvl w:ilvl="8" w:tplc="0407001B" w:tentative="1">
      <w:start w:val="1"/>
      <w:numFmt w:val="lowerRoman"/>
      <w:lvlText w:val="%9."/>
      <w:lvlJc w:val="right"/>
      <w:pPr>
        <w:ind w:left="6977" w:hanging="180"/>
      </w:pPr>
    </w:lvl>
  </w:abstractNum>
  <w:abstractNum w:abstractNumId="7" w15:restartNumberingAfterBreak="0">
    <w:nsid w:val="583C353D"/>
    <w:multiLevelType w:val="hybridMultilevel"/>
    <w:tmpl w:val="2FCC0EFA"/>
    <w:lvl w:ilvl="0" w:tplc="0407000F">
      <w:start w:val="1"/>
      <w:numFmt w:val="decimal"/>
      <w:lvlText w:val="%1."/>
      <w:lvlJc w:val="left"/>
      <w:pPr>
        <w:ind w:left="710" w:hanging="360"/>
      </w:pPr>
    </w:lvl>
    <w:lvl w:ilvl="1" w:tplc="04070019" w:tentative="1">
      <w:start w:val="1"/>
      <w:numFmt w:val="lowerLetter"/>
      <w:lvlText w:val="%2."/>
      <w:lvlJc w:val="left"/>
      <w:pPr>
        <w:ind w:left="1430" w:hanging="360"/>
      </w:pPr>
    </w:lvl>
    <w:lvl w:ilvl="2" w:tplc="0407001B" w:tentative="1">
      <w:start w:val="1"/>
      <w:numFmt w:val="lowerRoman"/>
      <w:lvlText w:val="%3."/>
      <w:lvlJc w:val="right"/>
      <w:pPr>
        <w:ind w:left="2150" w:hanging="180"/>
      </w:pPr>
    </w:lvl>
    <w:lvl w:ilvl="3" w:tplc="0407000F" w:tentative="1">
      <w:start w:val="1"/>
      <w:numFmt w:val="decimal"/>
      <w:lvlText w:val="%4."/>
      <w:lvlJc w:val="left"/>
      <w:pPr>
        <w:ind w:left="2870" w:hanging="360"/>
      </w:pPr>
    </w:lvl>
    <w:lvl w:ilvl="4" w:tplc="04070019" w:tentative="1">
      <w:start w:val="1"/>
      <w:numFmt w:val="lowerLetter"/>
      <w:lvlText w:val="%5."/>
      <w:lvlJc w:val="left"/>
      <w:pPr>
        <w:ind w:left="3590" w:hanging="360"/>
      </w:pPr>
    </w:lvl>
    <w:lvl w:ilvl="5" w:tplc="0407001B" w:tentative="1">
      <w:start w:val="1"/>
      <w:numFmt w:val="lowerRoman"/>
      <w:lvlText w:val="%6."/>
      <w:lvlJc w:val="right"/>
      <w:pPr>
        <w:ind w:left="4310" w:hanging="180"/>
      </w:pPr>
    </w:lvl>
    <w:lvl w:ilvl="6" w:tplc="0407000F" w:tentative="1">
      <w:start w:val="1"/>
      <w:numFmt w:val="decimal"/>
      <w:lvlText w:val="%7."/>
      <w:lvlJc w:val="left"/>
      <w:pPr>
        <w:ind w:left="5030" w:hanging="360"/>
      </w:pPr>
    </w:lvl>
    <w:lvl w:ilvl="7" w:tplc="04070019" w:tentative="1">
      <w:start w:val="1"/>
      <w:numFmt w:val="lowerLetter"/>
      <w:lvlText w:val="%8."/>
      <w:lvlJc w:val="left"/>
      <w:pPr>
        <w:ind w:left="5750" w:hanging="360"/>
      </w:pPr>
    </w:lvl>
    <w:lvl w:ilvl="8" w:tplc="0407001B" w:tentative="1">
      <w:start w:val="1"/>
      <w:numFmt w:val="lowerRoman"/>
      <w:lvlText w:val="%9."/>
      <w:lvlJc w:val="right"/>
      <w:pPr>
        <w:ind w:left="6470" w:hanging="180"/>
      </w:pPr>
    </w:lvl>
  </w:abstractNum>
  <w:abstractNum w:abstractNumId="8" w15:restartNumberingAfterBreak="0">
    <w:nsid w:val="5A331656"/>
    <w:multiLevelType w:val="multilevel"/>
    <w:tmpl w:val="03DC5136"/>
    <w:lvl w:ilvl="0">
      <w:start w:val="1"/>
      <w:numFmt w:val="decimal"/>
      <w:lvlText w:val="%1."/>
      <w:lvlJc w:val="left"/>
      <w:pPr>
        <w:ind w:left="720" w:hanging="360"/>
      </w:pPr>
      <w:rPr>
        <w:rFonts w:ascii="Arial" w:hAnsi="Arial" w:cs="Arial" w:hint="default"/>
        <w:sz w:val="32"/>
        <w:szCs w:val="32"/>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4207358"/>
    <w:multiLevelType w:val="multilevel"/>
    <w:tmpl w:val="458C7EDE"/>
    <w:styleLink w:val="CurrentList1"/>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66CC5DEF"/>
    <w:multiLevelType w:val="hybridMultilevel"/>
    <w:tmpl w:val="77E65660"/>
    <w:lvl w:ilvl="0" w:tplc="851E6948">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C6B12BA"/>
    <w:multiLevelType w:val="hybridMultilevel"/>
    <w:tmpl w:val="0B44945A"/>
    <w:lvl w:ilvl="0" w:tplc="6E7ABC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4E841BB"/>
    <w:multiLevelType w:val="hybridMultilevel"/>
    <w:tmpl w:val="E7183824"/>
    <w:lvl w:ilvl="0" w:tplc="ADCCF6B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9B730F6"/>
    <w:multiLevelType w:val="hybridMultilevel"/>
    <w:tmpl w:val="CA00DEB0"/>
    <w:lvl w:ilvl="0" w:tplc="07F0EA0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BCC0F93"/>
    <w:multiLevelType w:val="hybridMultilevel"/>
    <w:tmpl w:val="0B44945A"/>
    <w:lvl w:ilvl="0" w:tplc="6E7ABC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BCC24C3"/>
    <w:multiLevelType w:val="hybridMultilevel"/>
    <w:tmpl w:val="752A5AE4"/>
    <w:lvl w:ilvl="0" w:tplc="45B815B0">
      <w:start w:val="25"/>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6"/>
  </w:num>
  <w:num w:numId="2">
    <w:abstractNumId w:val="8"/>
  </w:num>
  <w:num w:numId="3">
    <w:abstractNumId w:val="14"/>
  </w:num>
  <w:num w:numId="4">
    <w:abstractNumId w:val="11"/>
  </w:num>
  <w:num w:numId="5">
    <w:abstractNumId w:val="15"/>
  </w:num>
  <w:num w:numId="6">
    <w:abstractNumId w:val="0"/>
  </w:num>
  <w:num w:numId="7">
    <w:abstractNumId w:val="3"/>
  </w:num>
  <w:num w:numId="8">
    <w:abstractNumId w:val="5"/>
  </w:num>
  <w:num w:numId="9">
    <w:abstractNumId w:val="1"/>
  </w:num>
  <w:num w:numId="10">
    <w:abstractNumId w:val="9"/>
  </w:num>
  <w:num w:numId="11">
    <w:abstractNumId w:val="4"/>
  </w:num>
  <w:num w:numId="12">
    <w:abstractNumId w:val="10"/>
  </w:num>
  <w:num w:numId="13">
    <w:abstractNumId w:val="2"/>
  </w:num>
  <w:num w:numId="14">
    <w:abstractNumId w:val="7"/>
  </w:num>
  <w:num w:numId="15">
    <w:abstractNumId w:val="12"/>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n, Qi">
    <w15:presenceInfo w15:providerId="None" w15:userId="Fan, Qi"/>
  </w15:person>
  <w15:person w15:author="Stegbauer, Linus">
    <w15:presenceInfo w15:providerId="AD" w15:userId="S::linus.stegbauer@igb.fraunhofer.de::4aea3b34-f315-4860-ad71-2c18fe2fdf73"/>
  </w15:person>
  <w15:person w15:author="Oehlsen, Nina">
    <w15:presenceInfo w15:providerId="AD" w15:userId="S::nina.oehlsen@igb-extern.fraunhofer.de::fc187783-c1fb-461b-a543-a525febd7d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Arial&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A52A46"/>
    <w:rsid w:val="000037B4"/>
    <w:rsid w:val="00004300"/>
    <w:rsid w:val="00011718"/>
    <w:rsid w:val="00014C35"/>
    <w:rsid w:val="00022419"/>
    <w:rsid w:val="00031A78"/>
    <w:rsid w:val="00032A73"/>
    <w:rsid w:val="00035C8A"/>
    <w:rsid w:val="00042EC6"/>
    <w:rsid w:val="00044F74"/>
    <w:rsid w:val="0004547F"/>
    <w:rsid w:val="00045677"/>
    <w:rsid w:val="00050AB3"/>
    <w:rsid w:val="00057D6B"/>
    <w:rsid w:val="00060FE2"/>
    <w:rsid w:val="000651B7"/>
    <w:rsid w:val="00065D9C"/>
    <w:rsid w:val="0006662A"/>
    <w:rsid w:val="00075C14"/>
    <w:rsid w:val="000761CE"/>
    <w:rsid w:val="000805F1"/>
    <w:rsid w:val="000829E7"/>
    <w:rsid w:val="0008313F"/>
    <w:rsid w:val="000A59B8"/>
    <w:rsid w:val="000B27E5"/>
    <w:rsid w:val="000B33E0"/>
    <w:rsid w:val="000C52A6"/>
    <w:rsid w:val="000C5498"/>
    <w:rsid w:val="000C5961"/>
    <w:rsid w:val="000C6328"/>
    <w:rsid w:val="000C7916"/>
    <w:rsid w:val="000D48AA"/>
    <w:rsid w:val="000E0742"/>
    <w:rsid w:val="000E12BD"/>
    <w:rsid w:val="000E61D2"/>
    <w:rsid w:val="000E7B20"/>
    <w:rsid w:val="000F2BF9"/>
    <w:rsid w:val="000F426F"/>
    <w:rsid w:val="000F4414"/>
    <w:rsid w:val="000F760E"/>
    <w:rsid w:val="00112E5F"/>
    <w:rsid w:val="00121427"/>
    <w:rsid w:val="00121456"/>
    <w:rsid w:val="00131559"/>
    <w:rsid w:val="001325F2"/>
    <w:rsid w:val="00133057"/>
    <w:rsid w:val="00134B1E"/>
    <w:rsid w:val="00136120"/>
    <w:rsid w:val="00143054"/>
    <w:rsid w:val="00143F8B"/>
    <w:rsid w:val="00144566"/>
    <w:rsid w:val="00144C04"/>
    <w:rsid w:val="00145C50"/>
    <w:rsid w:val="00152219"/>
    <w:rsid w:val="00154A2D"/>
    <w:rsid w:val="00160C4B"/>
    <w:rsid w:val="00162B39"/>
    <w:rsid w:val="001701DE"/>
    <w:rsid w:val="00170FBE"/>
    <w:rsid w:val="00171E13"/>
    <w:rsid w:val="00174E07"/>
    <w:rsid w:val="0018328A"/>
    <w:rsid w:val="00192825"/>
    <w:rsid w:val="001A137D"/>
    <w:rsid w:val="001A3BFB"/>
    <w:rsid w:val="001B0780"/>
    <w:rsid w:val="001B6328"/>
    <w:rsid w:val="001C06AE"/>
    <w:rsid w:val="001C4552"/>
    <w:rsid w:val="001C5D51"/>
    <w:rsid w:val="001C6E89"/>
    <w:rsid w:val="001D5776"/>
    <w:rsid w:val="001D5CCE"/>
    <w:rsid w:val="001D75EF"/>
    <w:rsid w:val="001E6626"/>
    <w:rsid w:val="001E7CBF"/>
    <w:rsid w:val="001F08EB"/>
    <w:rsid w:val="001F4977"/>
    <w:rsid w:val="00206D2D"/>
    <w:rsid w:val="00215474"/>
    <w:rsid w:val="002174E0"/>
    <w:rsid w:val="00222B5D"/>
    <w:rsid w:val="002233B1"/>
    <w:rsid w:val="00226D03"/>
    <w:rsid w:val="00233AFA"/>
    <w:rsid w:val="00234FEB"/>
    <w:rsid w:val="002362D7"/>
    <w:rsid w:val="002411B3"/>
    <w:rsid w:val="00244820"/>
    <w:rsid w:val="00252E63"/>
    <w:rsid w:val="00255AAB"/>
    <w:rsid w:val="002614C6"/>
    <w:rsid w:val="002625F0"/>
    <w:rsid w:val="002674BD"/>
    <w:rsid w:val="00273AA4"/>
    <w:rsid w:val="00281023"/>
    <w:rsid w:val="0029754A"/>
    <w:rsid w:val="002A0753"/>
    <w:rsid w:val="002A6E1E"/>
    <w:rsid w:val="002B015C"/>
    <w:rsid w:val="002B091C"/>
    <w:rsid w:val="002B0CF1"/>
    <w:rsid w:val="002D09B9"/>
    <w:rsid w:val="002D321D"/>
    <w:rsid w:val="002D38F6"/>
    <w:rsid w:val="002D55F3"/>
    <w:rsid w:val="002D7C63"/>
    <w:rsid w:val="002E1AA9"/>
    <w:rsid w:val="002E4B9B"/>
    <w:rsid w:val="002E5567"/>
    <w:rsid w:val="002E5D6A"/>
    <w:rsid w:val="002F40B8"/>
    <w:rsid w:val="002F7E12"/>
    <w:rsid w:val="00306C46"/>
    <w:rsid w:val="00307A33"/>
    <w:rsid w:val="003116A8"/>
    <w:rsid w:val="003119DD"/>
    <w:rsid w:val="00317A2E"/>
    <w:rsid w:val="00320C10"/>
    <w:rsid w:val="003232CC"/>
    <w:rsid w:val="0033159D"/>
    <w:rsid w:val="00341C64"/>
    <w:rsid w:val="00344986"/>
    <w:rsid w:val="003459C1"/>
    <w:rsid w:val="00347FA3"/>
    <w:rsid w:val="0035665E"/>
    <w:rsid w:val="00356A51"/>
    <w:rsid w:val="0036067E"/>
    <w:rsid w:val="00362B8B"/>
    <w:rsid w:val="00363C4B"/>
    <w:rsid w:val="00370B0B"/>
    <w:rsid w:val="00372229"/>
    <w:rsid w:val="00372F16"/>
    <w:rsid w:val="00374260"/>
    <w:rsid w:val="003751D3"/>
    <w:rsid w:val="00381BFC"/>
    <w:rsid w:val="003824BE"/>
    <w:rsid w:val="00385979"/>
    <w:rsid w:val="00385DAC"/>
    <w:rsid w:val="003863E8"/>
    <w:rsid w:val="0038692F"/>
    <w:rsid w:val="00386C79"/>
    <w:rsid w:val="003936D0"/>
    <w:rsid w:val="003963A2"/>
    <w:rsid w:val="00396B94"/>
    <w:rsid w:val="003A3309"/>
    <w:rsid w:val="003A3854"/>
    <w:rsid w:val="003A46A6"/>
    <w:rsid w:val="003A5F08"/>
    <w:rsid w:val="003A6E81"/>
    <w:rsid w:val="003A73BB"/>
    <w:rsid w:val="003A7562"/>
    <w:rsid w:val="003B0D5E"/>
    <w:rsid w:val="003B5817"/>
    <w:rsid w:val="003B7AE8"/>
    <w:rsid w:val="003C248D"/>
    <w:rsid w:val="003C2610"/>
    <w:rsid w:val="003D256B"/>
    <w:rsid w:val="003D5024"/>
    <w:rsid w:val="003E1567"/>
    <w:rsid w:val="003E7CF7"/>
    <w:rsid w:val="003F038A"/>
    <w:rsid w:val="003F0FA1"/>
    <w:rsid w:val="003F1982"/>
    <w:rsid w:val="003F3173"/>
    <w:rsid w:val="003F419C"/>
    <w:rsid w:val="00411862"/>
    <w:rsid w:val="0041269F"/>
    <w:rsid w:val="00416BDE"/>
    <w:rsid w:val="004220EE"/>
    <w:rsid w:val="00424EE3"/>
    <w:rsid w:val="0043408E"/>
    <w:rsid w:val="00437D3B"/>
    <w:rsid w:val="0044240F"/>
    <w:rsid w:val="00442BAA"/>
    <w:rsid w:val="00443AC3"/>
    <w:rsid w:val="00446223"/>
    <w:rsid w:val="00452E41"/>
    <w:rsid w:val="00461CCE"/>
    <w:rsid w:val="004626E0"/>
    <w:rsid w:val="00463E9C"/>
    <w:rsid w:val="004652A8"/>
    <w:rsid w:val="00467052"/>
    <w:rsid w:val="00472C4B"/>
    <w:rsid w:val="00472FFE"/>
    <w:rsid w:val="00476CA4"/>
    <w:rsid w:val="004904FB"/>
    <w:rsid w:val="0049126A"/>
    <w:rsid w:val="004913D2"/>
    <w:rsid w:val="004A4250"/>
    <w:rsid w:val="004A55AE"/>
    <w:rsid w:val="004A5864"/>
    <w:rsid w:val="004B4FB8"/>
    <w:rsid w:val="004C3F31"/>
    <w:rsid w:val="004D23B5"/>
    <w:rsid w:val="004D4EA6"/>
    <w:rsid w:val="004D6197"/>
    <w:rsid w:val="004E45B8"/>
    <w:rsid w:val="004F0E27"/>
    <w:rsid w:val="004F3878"/>
    <w:rsid w:val="00510B71"/>
    <w:rsid w:val="00511524"/>
    <w:rsid w:val="00512E0D"/>
    <w:rsid w:val="005311BE"/>
    <w:rsid w:val="00532A80"/>
    <w:rsid w:val="005364AD"/>
    <w:rsid w:val="00536E39"/>
    <w:rsid w:val="00537AB6"/>
    <w:rsid w:val="00547E51"/>
    <w:rsid w:val="00550525"/>
    <w:rsid w:val="00550C86"/>
    <w:rsid w:val="00552507"/>
    <w:rsid w:val="00553C45"/>
    <w:rsid w:val="005631D4"/>
    <w:rsid w:val="00565454"/>
    <w:rsid w:val="00566730"/>
    <w:rsid w:val="00566B47"/>
    <w:rsid w:val="00571F38"/>
    <w:rsid w:val="0057202C"/>
    <w:rsid w:val="00576BA8"/>
    <w:rsid w:val="00583333"/>
    <w:rsid w:val="0059167F"/>
    <w:rsid w:val="00591729"/>
    <w:rsid w:val="0059205A"/>
    <w:rsid w:val="00592720"/>
    <w:rsid w:val="00593A2C"/>
    <w:rsid w:val="005A78A9"/>
    <w:rsid w:val="005A7AC5"/>
    <w:rsid w:val="005B426F"/>
    <w:rsid w:val="005B44B0"/>
    <w:rsid w:val="005B6A3F"/>
    <w:rsid w:val="005C070B"/>
    <w:rsid w:val="005C2B1A"/>
    <w:rsid w:val="005C623A"/>
    <w:rsid w:val="005D2992"/>
    <w:rsid w:val="005D5136"/>
    <w:rsid w:val="005D6232"/>
    <w:rsid w:val="005F3C33"/>
    <w:rsid w:val="005F6528"/>
    <w:rsid w:val="00604367"/>
    <w:rsid w:val="00605063"/>
    <w:rsid w:val="00605135"/>
    <w:rsid w:val="00605C14"/>
    <w:rsid w:val="00606CF5"/>
    <w:rsid w:val="00606DF6"/>
    <w:rsid w:val="006105E8"/>
    <w:rsid w:val="006233AB"/>
    <w:rsid w:val="00631AF8"/>
    <w:rsid w:val="00633001"/>
    <w:rsid w:val="0064283A"/>
    <w:rsid w:val="006461B7"/>
    <w:rsid w:val="0065430E"/>
    <w:rsid w:val="00657D8B"/>
    <w:rsid w:val="00660C7F"/>
    <w:rsid w:val="006618C0"/>
    <w:rsid w:val="006628BB"/>
    <w:rsid w:val="00671CD2"/>
    <w:rsid w:val="00674A98"/>
    <w:rsid w:val="00675140"/>
    <w:rsid w:val="006769BC"/>
    <w:rsid w:val="0068024F"/>
    <w:rsid w:val="00686C7C"/>
    <w:rsid w:val="00692E0C"/>
    <w:rsid w:val="006964BF"/>
    <w:rsid w:val="006A522D"/>
    <w:rsid w:val="006C2E3B"/>
    <w:rsid w:val="006C46B8"/>
    <w:rsid w:val="006D5E69"/>
    <w:rsid w:val="006D7896"/>
    <w:rsid w:val="006F6C80"/>
    <w:rsid w:val="00704B46"/>
    <w:rsid w:val="007055FB"/>
    <w:rsid w:val="007105A0"/>
    <w:rsid w:val="007116BC"/>
    <w:rsid w:val="0071177D"/>
    <w:rsid w:val="00714833"/>
    <w:rsid w:val="00714C15"/>
    <w:rsid w:val="0073041B"/>
    <w:rsid w:val="007407C2"/>
    <w:rsid w:val="00742A9B"/>
    <w:rsid w:val="0074492E"/>
    <w:rsid w:val="007502C2"/>
    <w:rsid w:val="00752663"/>
    <w:rsid w:val="007601E5"/>
    <w:rsid w:val="00761644"/>
    <w:rsid w:val="007715B1"/>
    <w:rsid w:val="007748B8"/>
    <w:rsid w:val="00776581"/>
    <w:rsid w:val="0077660E"/>
    <w:rsid w:val="007849E4"/>
    <w:rsid w:val="00787601"/>
    <w:rsid w:val="00791B6B"/>
    <w:rsid w:val="007977EF"/>
    <w:rsid w:val="007A23D6"/>
    <w:rsid w:val="007A2737"/>
    <w:rsid w:val="007A3872"/>
    <w:rsid w:val="007A4704"/>
    <w:rsid w:val="007A49C9"/>
    <w:rsid w:val="007A6E85"/>
    <w:rsid w:val="007B0211"/>
    <w:rsid w:val="007B0F5E"/>
    <w:rsid w:val="007B1B0E"/>
    <w:rsid w:val="007B306A"/>
    <w:rsid w:val="007B3A86"/>
    <w:rsid w:val="007B4ECA"/>
    <w:rsid w:val="007B6EEC"/>
    <w:rsid w:val="007C67E7"/>
    <w:rsid w:val="007C7D11"/>
    <w:rsid w:val="007D3464"/>
    <w:rsid w:val="007D60A0"/>
    <w:rsid w:val="007D6E24"/>
    <w:rsid w:val="007D74B7"/>
    <w:rsid w:val="007F0FB0"/>
    <w:rsid w:val="007F198F"/>
    <w:rsid w:val="007F1D7F"/>
    <w:rsid w:val="00802B90"/>
    <w:rsid w:val="00805CC9"/>
    <w:rsid w:val="00817097"/>
    <w:rsid w:val="00821C41"/>
    <w:rsid w:val="00823496"/>
    <w:rsid w:val="00824FEC"/>
    <w:rsid w:val="0082564B"/>
    <w:rsid w:val="00826A45"/>
    <w:rsid w:val="00830C4D"/>
    <w:rsid w:val="00830FD1"/>
    <w:rsid w:val="0083112C"/>
    <w:rsid w:val="00836756"/>
    <w:rsid w:val="00836D32"/>
    <w:rsid w:val="00841105"/>
    <w:rsid w:val="00843D88"/>
    <w:rsid w:val="00844B58"/>
    <w:rsid w:val="00847669"/>
    <w:rsid w:val="00850DEB"/>
    <w:rsid w:val="0085295D"/>
    <w:rsid w:val="00852D08"/>
    <w:rsid w:val="00855612"/>
    <w:rsid w:val="00857583"/>
    <w:rsid w:val="0086090C"/>
    <w:rsid w:val="00864074"/>
    <w:rsid w:val="0087031D"/>
    <w:rsid w:val="00876291"/>
    <w:rsid w:val="008772F2"/>
    <w:rsid w:val="00877FF0"/>
    <w:rsid w:val="008850BA"/>
    <w:rsid w:val="008851CD"/>
    <w:rsid w:val="008854EB"/>
    <w:rsid w:val="00886791"/>
    <w:rsid w:val="00886CFB"/>
    <w:rsid w:val="00887CBD"/>
    <w:rsid w:val="008919C5"/>
    <w:rsid w:val="00893B48"/>
    <w:rsid w:val="0089770C"/>
    <w:rsid w:val="008A18D7"/>
    <w:rsid w:val="008A2863"/>
    <w:rsid w:val="008A4059"/>
    <w:rsid w:val="008B04C7"/>
    <w:rsid w:val="008B2E0D"/>
    <w:rsid w:val="008B3343"/>
    <w:rsid w:val="008C2BDB"/>
    <w:rsid w:val="008C625B"/>
    <w:rsid w:val="008D37E2"/>
    <w:rsid w:val="008E20B7"/>
    <w:rsid w:val="008E2732"/>
    <w:rsid w:val="008E3E53"/>
    <w:rsid w:val="008E6404"/>
    <w:rsid w:val="008E6436"/>
    <w:rsid w:val="008E7086"/>
    <w:rsid w:val="008F14ED"/>
    <w:rsid w:val="008F28E7"/>
    <w:rsid w:val="008F3CC7"/>
    <w:rsid w:val="008F3CE5"/>
    <w:rsid w:val="008F5272"/>
    <w:rsid w:val="00906E21"/>
    <w:rsid w:val="0090772A"/>
    <w:rsid w:val="009078E5"/>
    <w:rsid w:val="00912EB2"/>
    <w:rsid w:val="00937DCA"/>
    <w:rsid w:val="00941C83"/>
    <w:rsid w:val="00943D29"/>
    <w:rsid w:val="009443BC"/>
    <w:rsid w:val="00944B8C"/>
    <w:rsid w:val="00947227"/>
    <w:rsid w:val="009476BF"/>
    <w:rsid w:val="009526AE"/>
    <w:rsid w:val="009562A1"/>
    <w:rsid w:val="00957F8A"/>
    <w:rsid w:val="0096224A"/>
    <w:rsid w:val="0097030D"/>
    <w:rsid w:val="0097264E"/>
    <w:rsid w:val="009755C1"/>
    <w:rsid w:val="00977800"/>
    <w:rsid w:val="009838AD"/>
    <w:rsid w:val="00996B1D"/>
    <w:rsid w:val="009A33FB"/>
    <w:rsid w:val="009A4F7A"/>
    <w:rsid w:val="009B021B"/>
    <w:rsid w:val="009B0459"/>
    <w:rsid w:val="009C5FB2"/>
    <w:rsid w:val="009C672E"/>
    <w:rsid w:val="009C70A7"/>
    <w:rsid w:val="009D17F3"/>
    <w:rsid w:val="009E5F83"/>
    <w:rsid w:val="009E67FC"/>
    <w:rsid w:val="009E6AFC"/>
    <w:rsid w:val="009E7B3F"/>
    <w:rsid w:val="009F298A"/>
    <w:rsid w:val="009F6266"/>
    <w:rsid w:val="00A14659"/>
    <w:rsid w:val="00A152E6"/>
    <w:rsid w:val="00A16CD1"/>
    <w:rsid w:val="00A201CB"/>
    <w:rsid w:val="00A3034D"/>
    <w:rsid w:val="00A31FAC"/>
    <w:rsid w:val="00A3786C"/>
    <w:rsid w:val="00A43ABF"/>
    <w:rsid w:val="00A44F06"/>
    <w:rsid w:val="00A46037"/>
    <w:rsid w:val="00A47019"/>
    <w:rsid w:val="00A509CB"/>
    <w:rsid w:val="00A52986"/>
    <w:rsid w:val="00A52A46"/>
    <w:rsid w:val="00A53F25"/>
    <w:rsid w:val="00A54930"/>
    <w:rsid w:val="00A556F6"/>
    <w:rsid w:val="00A573D8"/>
    <w:rsid w:val="00A60033"/>
    <w:rsid w:val="00A619E4"/>
    <w:rsid w:val="00A62E10"/>
    <w:rsid w:val="00A63D51"/>
    <w:rsid w:val="00A70ED0"/>
    <w:rsid w:val="00A71B52"/>
    <w:rsid w:val="00A751AE"/>
    <w:rsid w:val="00A752A7"/>
    <w:rsid w:val="00A87FD0"/>
    <w:rsid w:val="00A92D44"/>
    <w:rsid w:val="00A9396F"/>
    <w:rsid w:val="00A96EEA"/>
    <w:rsid w:val="00A97ECE"/>
    <w:rsid w:val="00AA0598"/>
    <w:rsid w:val="00AA17CA"/>
    <w:rsid w:val="00AA67D5"/>
    <w:rsid w:val="00AB576B"/>
    <w:rsid w:val="00AC3958"/>
    <w:rsid w:val="00AC7969"/>
    <w:rsid w:val="00AD5718"/>
    <w:rsid w:val="00AE3EEE"/>
    <w:rsid w:val="00AF1138"/>
    <w:rsid w:val="00AF2ABF"/>
    <w:rsid w:val="00B02B99"/>
    <w:rsid w:val="00B06355"/>
    <w:rsid w:val="00B2188D"/>
    <w:rsid w:val="00B22DE0"/>
    <w:rsid w:val="00B27898"/>
    <w:rsid w:val="00B278F3"/>
    <w:rsid w:val="00B36343"/>
    <w:rsid w:val="00B404E9"/>
    <w:rsid w:val="00B46F86"/>
    <w:rsid w:val="00B4701E"/>
    <w:rsid w:val="00B5121B"/>
    <w:rsid w:val="00B51970"/>
    <w:rsid w:val="00B53580"/>
    <w:rsid w:val="00B61787"/>
    <w:rsid w:val="00B647E0"/>
    <w:rsid w:val="00B65062"/>
    <w:rsid w:val="00B67A0C"/>
    <w:rsid w:val="00B72021"/>
    <w:rsid w:val="00B723B2"/>
    <w:rsid w:val="00B7326A"/>
    <w:rsid w:val="00B75A2D"/>
    <w:rsid w:val="00B84D8A"/>
    <w:rsid w:val="00B851F5"/>
    <w:rsid w:val="00B85D6B"/>
    <w:rsid w:val="00B8710A"/>
    <w:rsid w:val="00B87FD7"/>
    <w:rsid w:val="00B937BE"/>
    <w:rsid w:val="00B95A6E"/>
    <w:rsid w:val="00BA13D3"/>
    <w:rsid w:val="00BA1B49"/>
    <w:rsid w:val="00BA2908"/>
    <w:rsid w:val="00BA5F82"/>
    <w:rsid w:val="00BA6F6D"/>
    <w:rsid w:val="00BB068C"/>
    <w:rsid w:val="00BB4AD2"/>
    <w:rsid w:val="00BB55D8"/>
    <w:rsid w:val="00BC035A"/>
    <w:rsid w:val="00BC04A6"/>
    <w:rsid w:val="00BC66DA"/>
    <w:rsid w:val="00BD47E4"/>
    <w:rsid w:val="00BD4A55"/>
    <w:rsid w:val="00BD5865"/>
    <w:rsid w:val="00BD6329"/>
    <w:rsid w:val="00BE342B"/>
    <w:rsid w:val="00BE45BF"/>
    <w:rsid w:val="00BE6C02"/>
    <w:rsid w:val="00BF4571"/>
    <w:rsid w:val="00C00464"/>
    <w:rsid w:val="00C00FF7"/>
    <w:rsid w:val="00C049E0"/>
    <w:rsid w:val="00C05EFE"/>
    <w:rsid w:val="00C12E98"/>
    <w:rsid w:val="00C14765"/>
    <w:rsid w:val="00C158C2"/>
    <w:rsid w:val="00C1794B"/>
    <w:rsid w:val="00C3005A"/>
    <w:rsid w:val="00C322AE"/>
    <w:rsid w:val="00C3300E"/>
    <w:rsid w:val="00C340FA"/>
    <w:rsid w:val="00C34847"/>
    <w:rsid w:val="00C3601B"/>
    <w:rsid w:val="00C36430"/>
    <w:rsid w:val="00C40C26"/>
    <w:rsid w:val="00C40F2C"/>
    <w:rsid w:val="00C42337"/>
    <w:rsid w:val="00C43FE5"/>
    <w:rsid w:val="00C4425E"/>
    <w:rsid w:val="00C561DC"/>
    <w:rsid w:val="00C5673B"/>
    <w:rsid w:val="00C63538"/>
    <w:rsid w:val="00C66356"/>
    <w:rsid w:val="00C70750"/>
    <w:rsid w:val="00C70974"/>
    <w:rsid w:val="00C739DB"/>
    <w:rsid w:val="00C75874"/>
    <w:rsid w:val="00C813E8"/>
    <w:rsid w:val="00C819B6"/>
    <w:rsid w:val="00C83FB1"/>
    <w:rsid w:val="00C90744"/>
    <w:rsid w:val="00C90F8E"/>
    <w:rsid w:val="00C925A5"/>
    <w:rsid w:val="00C94A68"/>
    <w:rsid w:val="00C95C97"/>
    <w:rsid w:val="00C97F30"/>
    <w:rsid w:val="00CA541D"/>
    <w:rsid w:val="00CA6064"/>
    <w:rsid w:val="00CB0A3D"/>
    <w:rsid w:val="00CB307D"/>
    <w:rsid w:val="00CB3F22"/>
    <w:rsid w:val="00CB6DC2"/>
    <w:rsid w:val="00CC1A31"/>
    <w:rsid w:val="00CC300C"/>
    <w:rsid w:val="00CC31FA"/>
    <w:rsid w:val="00CC372A"/>
    <w:rsid w:val="00CD1F38"/>
    <w:rsid w:val="00CE02A2"/>
    <w:rsid w:val="00CE1461"/>
    <w:rsid w:val="00CE4D00"/>
    <w:rsid w:val="00CE7B9C"/>
    <w:rsid w:val="00CF17A6"/>
    <w:rsid w:val="00CF1D83"/>
    <w:rsid w:val="00CF2203"/>
    <w:rsid w:val="00CF4585"/>
    <w:rsid w:val="00CF59D3"/>
    <w:rsid w:val="00D0484F"/>
    <w:rsid w:val="00D05C7B"/>
    <w:rsid w:val="00D06671"/>
    <w:rsid w:val="00D06886"/>
    <w:rsid w:val="00D11B51"/>
    <w:rsid w:val="00D13A23"/>
    <w:rsid w:val="00D204B1"/>
    <w:rsid w:val="00D20AA6"/>
    <w:rsid w:val="00D2451B"/>
    <w:rsid w:val="00D32B68"/>
    <w:rsid w:val="00D33E89"/>
    <w:rsid w:val="00D36DEA"/>
    <w:rsid w:val="00D37EB2"/>
    <w:rsid w:val="00D37F58"/>
    <w:rsid w:val="00D46FFF"/>
    <w:rsid w:val="00D476B6"/>
    <w:rsid w:val="00D502EA"/>
    <w:rsid w:val="00D5715C"/>
    <w:rsid w:val="00D61434"/>
    <w:rsid w:val="00D616E8"/>
    <w:rsid w:val="00D63D92"/>
    <w:rsid w:val="00D6417E"/>
    <w:rsid w:val="00D665B9"/>
    <w:rsid w:val="00D774C1"/>
    <w:rsid w:val="00D826DF"/>
    <w:rsid w:val="00D86EB0"/>
    <w:rsid w:val="00D906D9"/>
    <w:rsid w:val="00D909A2"/>
    <w:rsid w:val="00D96ECE"/>
    <w:rsid w:val="00DB357C"/>
    <w:rsid w:val="00DC1DF3"/>
    <w:rsid w:val="00DC5F6A"/>
    <w:rsid w:val="00DD77E9"/>
    <w:rsid w:val="00DE15CF"/>
    <w:rsid w:val="00DE6722"/>
    <w:rsid w:val="00DE6B88"/>
    <w:rsid w:val="00DE7390"/>
    <w:rsid w:val="00DF1D8C"/>
    <w:rsid w:val="00DF4278"/>
    <w:rsid w:val="00DF47C0"/>
    <w:rsid w:val="00DF609E"/>
    <w:rsid w:val="00E01134"/>
    <w:rsid w:val="00E02551"/>
    <w:rsid w:val="00E03DE5"/>
    <w:rsid w:val="00E0447E"/>
    <w:rsid w:val="00E05BB0"/>
    <w:rsid w:val="00E05FC0"/>
    <w:rsid w:val="00E07290"/>
    <w:rsid w:val="00E07590"/>
    <w:rsid w:val="00E13F87"/>
    <w:rsid w:val="00E1613B"/>
    <w:rsid w:val="00E17CE1"/>
    <w:rsid w:val="00E21CA5"/>
    <w:rsid w:val="00E22359"/>
    <w:rsid w:val="00E23395"/>
    <w:rsid w:val="00E340DD"/>
    <w:rsid w:val="00E36764"/>
    <w:rsid w:val="00E40986"/>
    <w:rsid w:val="00E50622"/>
    <w:rsid w:val="00E54A37"/>
    <w:rsid w:val="00E563DC"/>
    <w:rsid w:val="00E56CCA"/>
    <w:rsid w:val="00E57B69"/>
    <w:rsid w:val="00E61C2D"/>
    <w:rsid w:val="00E64432"/>
    <w:rsid w:val="00E67B64"/>
    <w:rsid w:val="00E70131"/>
    <w:rsid w:val="00E75B4B"/>
    <w:rsid w:val="00E75CA1"/>
    <w:rsid w:val="00E8233B"/>
    <w:rsid w:val="00E8568A"/>
    <w:rsid w:val="00E85E8F"/>
    <w:rsid w:val="00E85EE0"/>
    <w:rsid w:val="00E86288"/>
    <w:rsid w:val="00E86FBE"/>
    <w:rsid w:val="00E87D3C"/>
    <w:rsid w:val="00E90350"/>
    <w:rsid w:val="00EA26A8"/>
    <w:rsid w:val="00EA46A8"/>
    <w:rsid w:val="00EA6C97"/>
    <w:rsid w:val="00EB0377"/>
    <w:rsid w:val="00EB0699"/>
    <w:rsid w:val="00EB2817"/>
    <w:rsid w:val="00EB2A3B"/>
    <w:rsid w:val="00EB3C30"/>
    <w:rsid w:val="00EB6543"/>
    <w:rsid w:val="00EC0182"/>
    <w:rsid w:val="00EC13B8"/>
    <w:rsid w:val="00EC28C0"/>
    <w:rsid w:val="00ED3C59"/>
    <w:rsid w:val="00EE18B7"/>
    <w:rsid w:val="00EE7E88"/>
    <w:rsid w:val="00EF0437"/>
    <w:rsid w:val="00EF7699"/>
    <w:rsid w:val="00F013E5"/>
    <w:rsid w:val="00F07EC0"/>
    <w:rsid w:val="00F11BF1"/>
    <w:rsid w:val="00F2232D"/>
    <w:rsid w:val="00F22C43"/>
    <w:rsid w:val="00F2537C"/>
    <w:rsid w:val="00F3008F"/>
    <w:rsid w:val="00F321D6"/>
    <w:rsid w:val="00F331B1"/>
    <w:rsid w:val="00F36424"/>
    <w:rsid w:val="00F36BFD"/>
    <w:rsid w:val="00F462C0"/>
    <w:rsid w:val="00F46FC5"/>
    <w:rsid w:val="00F5035B"/>
    <w:rsid w:val="00F52DAA"/>
    <w:rsid w:val="00F568FE"/>
    <w:rsid w:val="00F64313"/>
    <w:rsid w:val="00F67FC3"/>
    <w:rsid w:val="00F72687"/>
    <w:rsid w:val="00F73A6A"/>
    <w:rsid w:val="00F7795A"/>
    <w:rsid w:val="00F808E7"/>
    <w:rsid w:val="00F813F3"/>
    <w:rsid w:val="00F81F6C"/>
    <w:rsid w:val="00F91EC1"/>
    <w:rsid w:val="00F92695"/>
    <w:rsid w:val="00F9508C"/>
    <w:rsid w:val="00F972A0"/>
    <w:rsid w:val="00FA483A"/>
    <w:rsid w:val="00FA6040"/>
    <w:rsid w:val="00FA67B1"/>
    <w:rsid w:val="00FA76E8"/>
    <w:rsid w:val="00FB26D3"/>
    <w:rsid w:val="00FB3530"/>
    <w:rsid w:val="00FB5500"/>
    <w:rsid w:val="00FB7C26"/>
    <w:rsid w:val="00FC0D57"/>
    <w:rsid w:val="00FC0D8E"/>
    <w:rsid w:val="00FC1845"/>
    <w:rsid w:val="00FC557A"/>
    <w:rsid w:val="00FC637B"/>
    <w:rsid w:val="00FD268B"/>
    <w:rsid w:val="00FD5E5F"/>
    <w:rsid w:val="00FE0AFD"/>
    <w:rsid w:val="00FE2A79"/>
    <w:rsid w:val="00FE2C96"/>
    <w:rsid w:val="00FE69C5"/>
    <w:rsid w:val="00FF71D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69098"/>
  <w15:chartTrackingRefBased/>
  <w15:docId w15:val="{D263BF4E-98F7-40FF-9375-2114292FC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B5D"/>
  </w:style>
  <w:style w:type="paragraph" w:styleId="Heading1">
    <w:name w:val="heading 1"/>
    <w:next w:val="Normal"/>
    <w:link w:val="Heading1Char"/>
    <w:uiPriority w:val="9"/>
    <w:qFormat/>
    <w:rsid w:val="00E340DD"/>
    <w:pPr>
      <w:keepNext/>
      <w:keepLines/>
      <w:spacing w:after="0"/>
      <w:ind w:left="507" w:hanging="10"/>
      <w:jc w:val="center"/>
      <w:outlineLvl w:val="0"/>
    </w:pPr>
    <w:rPr>
      <w:rFonts w:ascii="Arial" w:eastAsia="Arial" w:hAnsi="Arial" w:cs="Arial"/>
      <w:color w:val="000000"/>
      <w:sz w:val="32"/>
    </w:rPr>
  </w:style>
  <w:style w:type="paragraph" w:styleId="Heading2">
    <w:name w:val="heading 2"/>
    <w:basedOn w:val="Normal"/>
    <w:next w:val="Normal"/>
    <w:link w:val="Heading2Char"/>
    <w:uiPriority w:val="9"/>
    <w:unhideWhenUsed/>
    <w:qFormat/>
    <w:rsid w:val="00957F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37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41C8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75C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0DD"/>
    <w:rPr>
      <w:rFonts w:ascii="Arial" w:eastAsia="Arial" w:hAnsi="Arial" w:cs="Arial"/>
      <w:color w:val="000000"/>
      <w:sz w:val="32"/>
    </w:rPr>
  </w:style>
  <w:style w:type="paragraph" w:styleId="NoSpacing">
    <w:name w:val="No Spacing"/>
    <w:uiPriority w:val="1"/>
    <w:qFormat/>
    <w:rsid w:val="00B06355"/>
    <w:pPr>
      <w:spacing w:after="0" w:line="240" w:lineRule="auto"/>
    </w:pPr>
  </w:style>
  <w:style w:type="paragraph" w:styleId="Title">
    <w:name w:val="Title"/>
    <w:basedOn w:val="Normal"/>
    <w:next w:val="Normal"/>
    <w:link w:val="TitleChar"/>
    <w:uiPriority w:val="10"/>
    <w:qFormat/>
    <w:rsid w:val="00B063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6355"/>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B06355"/>
    <w:pPr>
      <w:spacing w:before="240"/>
      <w:ind w:left="0" w:firstLine="0"/>
      <w:jc w:val="left"/>
      <w:outlineLvl w:val="9"/>
    </w:pPr>
    <w:rPr>
      <w:rFonts w:asciiTheme="majorHAnsi" w:eastAsiaTheme="majorEastAsia" w:hAnsiTheme="majorHAnsi" w:cstheme="majorBidi"/>
      <w:color w:val="2F5496" w:themeColor="accent1" w:themeShade="BF"/>
      <w:szCs w:val="32"/>
      <w:lang w:val="en-US" w:eastAsia="en-US"/>
    </w:rPr>
  </w:style>
  <w:style w:type="paragraph" w:styleId="TOC2">
    <w:name w:val="toc 2"/>
    <w:basedOn w:val="Normal"/>
    <w:next w:val="Normal"/>
    <w:autoRedefine/>
    <w:uiPriority w:val="39"/>
    <w:unhideWhenUsed/>
    <w:rsid w:val="00B06355"/>
    <w:pPr>
      <w:spacing w:after="100"/>
      <w:ind w:left="220"/>
    </w:pPr>
    <w:rPr>
      <w:rFonts w:cs="Times New Roman"/>
      <w:lang w:val="en-US" w:eastAsia="en-US"/>
    </w:rPr>
  </w:style>
  <w:style w:type="paragraph" w:styleId="TOC1">
    <w:name w:val="toc 1"/>
    <w:basedOn w:val="Normal"/>
    <w:next w:val="Normal"/>
    <w:autoRedefine/>
    <w:uiPriority w:val="39"/>
    <w:unhideWhenUsed/>
    <w:rsid w:val="00B06355"/>
    <w:pPr>
      <w:spacing w:after="100"/>
    </w:pPr>
    <w:rPr>
      <w:rFonts w:cs="Times New Roman"/>
      <w:lang w:val="en-US" w:eastAsia="en-US"/>
    </w:rPr>
  </w:style>
  <w:style w:type="paragraph" w:styleId="TOC3">
    <w:name w:val="toc 3"/>
    <w:basedOn w:val="Normal"/>
    <w:next w:val="Normal"/>
    <w:autoRedefine/>
    <w:uiPriority w:val="39"/>
    <w:unhideWhenUsed/>
    <w:rsid w:val="001A3BFB"/>
    <w:pPr>
      <w:tabs>
        <w:tab w:val="right" w:leader="dot" w:pos="9062"/>
      </w:tabs>
      <w:spacing w:after="100"/>
      <w:ind w:left="440"/>
    </w:pPr>
    <w:rPr>
      <w:rFonts w:cs="Times New Roman"/>
      <w:noProof/>
      <w:lang w:val="en-US" w:eastAsia="en-US"/>
    </w:rPr>
  </w:style>
  <w:style w:type="character" w:styleId="Hyperlink">
    <w:name w:val="Hyperlink"/>
    <w:basedOn w:val="DefaultParagraphFont"/>
    <w:uiPriority w:val="99"/>
    <w:unhideWhenUsed/>
    <w:rsid w:val="00B06355"/>
    <w:rPr>
      <w:color w:val="0563C1" w:themeColor="hyperlink"/>
      <w:u w:val="single"/>
    </w:rPr>
  </w:style>
  <w:style w:type="paragraph" w:styleId="Header">
    <w:name w:val="header"/>
    <w:basedOn w:val="Normal"/>
    <w:link w:val="HeaderChar"/>
    <w:uiPriority w:val="99"/>
    <w:unhideWhenUsed/>
    <w:rsid w:val="00B06355"/>
    <w:pPr>
      <w:tabs>
        <w:tab w:val="center" w:pos="4536"/>
        <w:tab w:val="right" w:pos="9072"/>
      </w:tabs>
      <w:spacing w:after="0" w:line="240" w:lineRule="auto"/>
    </w:pPr>
  </w:style>
  <w:style w:type="character" w:customStyle="1" w:styleId="HeaderChar">
    <w:name w:val="Header Char"/>
    <w:basedOn w:val="DefaultParagraphFont"/>
    <w:link w:val="Header"/>
    <w:uiPriority w:val="99"/>
    <w:rsid w:val="00B06355"/>
  </w:style>
  <w:style w:type="paragraph" w:styleId="Footer">
    <w:name w:val="footer"/>
    <w:basedOn w:val="Normal"/>
    <w:link w:val="FooterChar"/>
    <w:uiPriority w:val="99"/>
    <w:unhideWhenUsed/>
    <w:rsid w:val="00B06355"/>
    <w:pPr>
      <w:tabs>
        <w:tab w:val="center" w:pos="4536"/>
        <w:tab w:val="right" w:pos="9072"/>
      </w:tabs>
      <w:spacing w:after="0" w:line="240" w:lineRule="auto"/>
    </w:pPr>
  </w:style>
  <w:style w:type="character" w:customStyle="1" w:styleId="FooterChar">
    <w:name w:val="Footer Char"/>
    <w:basedOn w:val="DefaultParagraphFont"/>
    <w:link w:val="Footer"/>
    <w:uiPriority w:val="99"/>
    <w:rsid w:val="00B06355"/>
  </w:style>
  <w:style w:type="character" w:customStyle="1" w:styleId="Heading2Char">
    <w:name w:val="Heading 2 Char"/>
    <w:basedOn w:val="DefaultParagraphFont"/>
    <w:link w:val="Heading2"/>
    <w:uiPriority w:val="9"/>
    <w:rsid w:val="00957F8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937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75A2D"/>
    <w:pPr>
      <w:ind w:left="720"/>
      <w:contextualSpacing/>
    </w:pPr>
  </w:style>
  <w:style w:type="character" w:styleId="UnresolvedMention">
    <w:name w:val="Unresolved Mention"/>
    <w:basedOn w:val="DefaultParagraphFont"/>
    <w:uiPriority w:val="99"/>
    <w:semiHidden/>
    <w:unhideWhenUsed/>
    <w:rsid w:val="00E85EE0"/>
    <w:rPr>
      <w:color w:val="605E5C"/>
      <w:shd w:val="clear" w:color="auto" w:fill="E1DFDD"/>
    </w:rPr>
  </w:style>
  <w:style w:type="paragraph" w:styleId="NormalWeb">
    <w:name w:val="Normal (Web)"/>
    <w:basedOn w:val="Normal"/>
    <w:link w:val="NormalWebChar"/>
    <w:uiPriority w:val="99"/>
    <w:unhideWhenUsed/>
    <w:rsid w:val="003E1567"/>
    <w:pPr>
      <w:spacing w:before="100" w:beforeAutospacing="1" w:after="100" w:afterAutospacing="1" w:line="240" w:lineRule="auto"/>
    </w:pPr>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8772F2"/>
    <w:rPr>
      <w:i/>
      <w:iCs/>
      <w:color w:val="404040" w:themeColor="text1" w:themeTint="BF"/>
    </w:rPr>
  </w:style>
  <w:style w:type="character" w:styleId="PlaceholderText">
    <w:name w:val="Placeholder Text"/>
    <w:basedOn w:val="DefaultParagraphFont"/>
    <w:uiPriority w:val="99"/>
    <w:semiHidden/>
    <w:rsid w:val="00A752A7"/>
    <w:rPr>
      <w:color w:val="808080"/>
    </w:rPr>
  </w:style>
  <w:style w:type="table" w:styleId="TableGrid">
    <w:name w:val="Table Grid"/>
    <w:basedOn w:val="TableNormal"/>
    <w:uiPriority w:val="39"/>
    <w:rsid w:val="00206D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06D2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06D2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6Colorful">
    <w:name w:val="List Table 6 Colorful"/>
    <w:basedOn w:val="TableNormal"/>
    <w:uiPriority w:val="51"/>
    <w:rsid w:val="00206D2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206D2D"/>
    <w:rPr>
      <w:sz w:val="16"/>
      <w:szCs w:val="16"/>
    </w:rPr>
  </w:style>
  <w:style w:type="paragraph" w:styleId="CommentText">
    <w:name w:val="annotation text"/>
    <w:basedOn w:val="Normal"/>
    <w:link w:val="CommentTextChar"/>
    <w:uiPriority w:val="99"/>
    <w:unhideWhenUsed/>
    <w:rsid w:val="00206D2D"/>
    <w:pPr>
      <w:spacing w:line="240" w:lineRule="auto"/>
    </w:pPr>
    <w:rPr>
      <w:sz w:val="20"/>
      <w:szCs w:val="20"/>
    </w:rPr>
  </w:style>
  <w:style w:type="character" w:customStyle="1" w:styleId="CommentTextChar">
    <w:name w:val="Comment Text Char"/>
    <w:basedOn w:val="DefaultParagraphFont"/>
    <w:link w:val="CommentText"/>
    <w:uiPriority w:val="99"/>
    <w:rsid w:val="00206D2D"/>
    <w:rPr>
      <w:sz w:val="20"/>
      <w:szCs w:val="20"/>
    </w:rPr>
  </w:style>
  <w:style w:type="paragraph" w:styleId="CommentSubject">
    <w:name w:val="annotation subject"/>
    <w:basedOn w:val="CommentText"/>
    <w:next w:val="CommentText"/>
    <w:link w:val="CommentSubjectChar"/>
    <w:uiPriority w:val="99"/>
    <w:semiHidden/>
    <w:unhideWhenUsed/>
    <w:rsid w:val="00206D2D"/>
    <w:rPr>
      <w:b/>
      <w:bCs/>
    </w:rPr>
  </w:style>
  <w:style w:type="character" w:customStyle="1" w:styleId="CommentSubjectChar">
    <w:name w:val="Comment Subject Char"/>
    <w:basedOn w:val="CommentTextChar"/>
    <w:link w:val="CommentSubject"/>
    <w:uiPriority w:val="99"/>
    <w:semiHidden/>
    <w:rsid w:val="00206D2D"/>
    <w:rPr>
      <w:b/>
      <w:bCs/>
      <w:sz w:val="20"/>
      <w:szCs w:val="20"/>
    </w:rPr>
  </w:style>
  <w:style w:type="paragraph" w:styleId="Subtitle">
    <w:name w:val="Subtitle"/>
    <w:basedOn w:val="Normal"/>
    <w:next w:val="Normal"/>
    <w:link w:val="SubtitleChar"/>
    <w:uiPriority w:val="11"/>
    <w:qFormat/>
    <w:rsid w:val="00836D3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836D32"/>
    <w:rPr>
      <w:color w:val="5A5A5A" w:themeColor="text1" w:themeTint="A5"/>
      <w:spacing w:val="15"/>
    </w:rPr>
  </w:style>
  <w:style w:type="character" w:customStyle="1" w:styleId="Heading4Char">
    <w:name w:val="Heading 4 Char"/>
    <w:basedOn w:val="DefaultParagraphFont"/>
    <w:link w:val="Heading4"/>
    <w:uiPriority w:val="9"/>
    <w:rsid w:val="00941C83"/>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0F2BF9"/>
    <w:rPr>
      <w:i/>
      <w:iCs/>
    </w:rPr>
  </w:style>
  <w:style w:type="table" w:styleId="PlainTable2">
    <w:name w:val="Plain Table 2"/>
    <w:basedOn w:val="TableNormal"/>
    <w:uiPriority w:val="42"/>
    <w:rsid w:val="00ED3C5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ED3C5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C739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3">
    <w:name w:val="List Table 1 Light Accent 3"/>
    <w:basedOn w:val="TableNormal"/>
    <w:uiPriority w:val="46"/>
    <w:rsid w:val="00C739DB"/>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83112C"/>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8311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1">
    <w:name w:val="Current List1"/>
    <w:uiPriority w:val="99"/>
    <w:rsid w:val="00FB26D3"/>
    <w:pPr>
      <w:numPr>
        <w:numId w:val="10"/>
      </w:numPr>
    </w:pPr>
  </w:style>
  <w:style w:type="paragraph" w:styleId="Quote">
    <w:name w:val="Quote"/>
    <w:basedOn w:val="Normal"/>
    <w:next w:val="Normal"/>
    <w:link w:val="QuoteChar"/>
    <w:uiPriority w:val="29"/>
    <w:qFormat/>
    <w:rsid w:val="00057D6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57D6B"/>
    <w:rPr>
      <w:i/>
      <w:iCs/>
      <w:color w:val="404040" w:themeColor="text1" w:themeTint="BF"/>
    </w:rPr>
  </w:style>
  <w:style w:type="table" w:styleId="PlainTable5">
    <w:name w:val="Plain Table 5"/>
    <w:basedOn w:val="TableNormal"/>
    <w:uiPriority w:val="45"/>
    <w:rsid w:val="00CB3F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semiHidden/>
    <w:unhideWhenUsed/>
    <w:rsid w:val="00222B5D"/>
  </w:style>
  <w:style w:type="character" w:customStyle="1" w:styleId="Heading5Char">
    <w:name w:val="Heading 5 Char"/>
    <w:basedOn w:val="DefaultParagraphFont"/>
    <w:link w:val="Heading5"/>
    <w:uiPriority w:val="9"/>
    <w:rsid w:val="00075C14"/>
    <w:rPr>
      <w:rFonts w:asciiTheme="majorHAnsi" w:eastAsiaTheme="majorEastAsia" w:hAnsiTheme="majorHAnsi" w:cstheme="majorBidi"/>
      <w:color w:val="2F5496" w:themeColor="accent1" w:themeShade="BF"/>
    </w:rPr>
  </w:style>
  <w:style w:type="paragraph" w:customStyle="1" w:styleId="TCTableBody">
    <w:name w:val="TC_Table_Body"/>
    <w:basedOn w:val="Normal"/>
    <w:rsid w:val="00E8568A"/>
    <w:pPr>
      <w:spacing w:after="200" w:line="240" w:lineRule="auto"/>
      <w:jc w:val="both"/>
    </w:pPr>
    <w:rPr>
      <w:rFonts w:ascii="Times" w:eastAsia="Times New Roman" w:hAnsi="Times" w:cs="Times New Roman"/>
      <w:sz w:val="24"/>
      <w:szCs w:val="20"/>
      <w:lang w:val="en-US" w:eastAsia="en-US"/>
    </w:rPr>
  </w:style>
  <w:style w:type="paragraph" w:customStyle="1" w:styleId="EndNoteBibliographyTitle">
    <w:name w:val="EndNote Bibliography Title"/>
    <w:basedOn w:val="Normal"/>
    <w:link w:val="EndNoteBibliographyTitleChar"/>
    <w:rsid w:val="0089770C"/>
    <w:pPr>
      <w:spacing w:after="0"/>
      <w:jc w:val="center"/>
    </w:pPr>
    <w:rPr>
      <w:rFonts w:ascii="Arial" w:hAnsi="Arial" w:cs="Arial"/>
      <w:noProof/>
      <w:sz w:val="32"/>
    </w:rPr>
  </w:style>
  <w:style w:type="character" w:customStyle="1" w:styleId="NormalWebChar">
    <w:name w:val="Normal (Web) Char"/>
    <w:basedOn w:val="DefaultParagraphFont"/>
    <w:link w:val="NormalWeb"/>
    <w:uiPriority w:val="99"/>
    <w:rsid w:val="0089770C"/>
    <w:rPr>
      <w:rFonts w:ascii="Times New Roman" w:eastAsia="Times New Roman" w:hAnsi="Times New Roman" w:cs="Times New Roman"/>
      <w:sz w:val="24"/>
      <w:szCs w:val="24"/>
    </w:rPr>
  </w:style>
  <w:style w:type="character" w:customStyle="1" w:styleId="EndNoteBibliographyTitleChar">
    <w:name w:val="EndNote Bibliography Title Char"/>
    <w:basedOn w:val="NormalWebChar"/>
    <w:link w:val="EndNoteBibliographyTitle"/>
    <w:rsid w:val="0089770C"/>
    <w:rPr>
      <w:rFonts w:ascii="Arial" w:eastAsia="Times New Roman" w:hAnsi="Arial" w:cs="Arial"/>
      <w:noProof/>
      <w:sz w:val="32"/>
      <w:szCs w:val="24"/>
    </w:rPr>
  </w:style>
  <w:style w:type="paragraph" w:customStyle="1" w:styleId="EndNoteBibliography">
    <w:name w:val="EndNote Bibliography"/>
    <w:basedOn w:val="Normal"/>
    <w:link w:val="EndNoteBibliographyChar"/>
    <w:rsid w:val="0089770C"/>
    <w:pPr>
      <w:spacing w:line="240" w:lineRule="auto"/>
    </w:pPr>
    <w:rPr>
      <w:rFonts w:ascii="Arial" w:hAnsi="Arial" w:cs="Arial"/>
      <w:noProof/>
      <w:sz w:val="32"/>
    </w:rPr>
  </w:style>
  <w:style w:type="character" w:customStyle="1" w:styleId="EndNoteBibliographyChar">
    <w:name w:val="EndNote Bibliography Char"/>
    <w:basedOn w:val="NormalWebChar"/>
    <w:link w:val="EndNoteBibliography"/>
    <w:rsid w:val="0089770C"/>
    <w:rPr>
      <w:rFonts w:ascii="Arial" w:eastAsia="Times New Roman" w:hAnsi="Arial" w:cs="Arial"/>
      <w:noProof/>
      <w:sz w:val="32"/>
      <w:szCs w:val="24"/>
    </w:rPr>
  </w:style>
  <w:style w:type="table" w:styleId="GridTable2">
    <w:name w:val="Grid Table 2"/>
    <w:basedOn w:val="TableNormal"/>
    <w:uiPriority w:val="47"/>
    <w:rsid w:val="00DF1D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D5E6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6D5E6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0385">
      <w:bodyDiv w:val="1"/>
      <w:marLeft w:val="0"/>
      <w:marRight w:val="0"/>
      <w:marTop w:val="0"/>
      <w:marBottom w:val="0"/>
      <w:divBdr>
        <w:top w:val="none" w:sz="0" w:space="0" w:color="auto"/>
        <w:left w:val="none" w:sz="0" w:space="0" w:color="auto"/>
        <w:bottom w:val="none" w:sz="0" w:space="0" w:color="auto"/>
        <w:right w:val="none" w:sz="0" w:space="0" w:color="auto"/>
      </w:divBdr>
    </w:div>
    <w:div w:id="52891253">
      <w:bodyDiv w:val="1"/>
      <w:marLeft w:val="0"/>
      <w:marRight w:val="0"/>
      <w:marTop w:val="0"/>
      <w:marBottom w:val="0"/>
      <w:divBdr>
        <w:top w:val="none" w:sz="0" w:space="0" w:color="auto"/>
        <w:left w:val="none" w:sz="0" w:space="0" w:color="auto"/>
        <w:bottom w:val="none" w:sz="0" w:space="0" w:color="auto"/>
        <w:right w:val="none" w:sz="0" w:space="0" w:color="auto"/>
      </w:divBdr>
    </w:div>
    <w:div w:id="56981672">
      <w:bodyDiv w:val="1"/>
      <w:marLeft w:val="0"/>
      <w:marRight w:val="0"/>
      <w:marTop w:val="0"/>
      <w:marBottom w:val="0"/>
      <w:divBdr>
        <w:top w:val="none" w:sz="0" w:space="0" w:color="auto"/>
        <w:left w:val="none" w:sz="0" w:space="0" w:color="auto"/>
        <w:bottom w:val="none" w:sz="0" w:space="0" w:color="auto"/>
        <w:right w:val="none" w:sz="0" w:space="0" w:color="auto"/>
      </w:divBdr>
    </w:div>
    <w:div w:id="70589510">
      <w:bodyDiv w:val="1"/>
      <w:marLeft w:val="0"/>
      <w:marRight w:val="0"/>
      <w:marTop w:val="0"/>
      <w:marBottom w:val="0"/>
      <w:divBdr>
        <w:top w:val="none" w:sz="0" w:space="0" w:color="auto"/>
        <w:left w:val="none" w:sz="0" w:space="0" w:color="auto"/>
        <w:bottom w:val="none" w:sz="0" w:space="0" w:color="auto"/>
        <w:right w:val="none" w:sz="0" w:space="0" w:color="auto"/>
      </w:divBdr>
    </w:div>
    <w:div w:id="72245324">
      <w:bodyDiv w:val="1"/>
      <w:marLeft w:val="0"/>
      <w:marRight w:val="0"/>
      <w:marTop w:val="0"/>
      <w:marBottom w:val="0"/>
      <w:divBdr>
        <w:top w:val="none" w:sz="0" w:space="0" w:color="auto"/>
        <w:left w:val="none" w:sz="0" w:space="0" w:color="auto"/>
        <w:bottom w:val="none" w:sz="0" w:space="0" w:color="auto"/>
        <w:right w:val="none" w:sz="0" w:space="0" w:color="auto"/>
      </w:divBdr>
    </w:div>
    <w:div w:id="137184576">
      <w:bodyDiv w:val="1"/>
      <w:marLeft w:val="0"/>
      <w:marRight w:val="0"/>
      <w:marTop w:val="0"/>
      <w:marBottom w:val="0"/>
      <w:divBdr>
        <w:top w:val="none" w:sz="0" w:space="0" w:color="auto"/>
        <w:left w:val="none" w:sz="0" w:space="0" w:color="auto"/>
        <w:bottom w:val="none" w:sz="0" w:space="0" w:color="auto"/>
        <w:right w:val="none" w:sz="0" w:space="0" w:color="auto"/>
      </w:divBdr>
      <w:divsChild>
        <w:div w:id="1550536506">
          <w:marLeft w:val="0"/>
          <w:marRight w:val="0"/>
          <w:marTop w:val="0"/>
          <w:marBottom w:val="0"/>
          <w:divBdr>
            <w:top w:val="none" w:sz="0" w:space="0" w:color="auto"/>
            <w:left w:val="none" w:sz="0" w:space="0" w:color="auto"/>
            <w:bottom w:val="none" w:sz="0" w:space="0" w:color="auto"/>
            <w:right w:val="none" w:sz="0" w:space="0" w:color="auto"/>
          </w:divBdr>
        </w:div>
      </w:divsChild>
    </w:div>
    <w:div w:id="170025808">
      <w:bodyDiv w:val="1"/>
      <w:marLeft w:val="0"/>
      <w:marRight w:val="0"/>
      <w:marTop w:val="0"/>
      <w:marBottom w:val="0"/>
      <w:divBdr>
        <w:top w:val="none" w:sz="0" w:space="0" w:color="auto"/>
        <w:left w:val="none" w:sz="0" w:space="0" w:color="auto"/>
        <w:bottom w:val="none" w:sz="0" w:space="0" w:color="auto"/>
        <w:right w:val="none" w:sz="0" w:space="0" w:color="auto"/>
      </w:divBdr>
    </w:div>
    <w:div w:id="299773631">
      <w:bodyDiv w:val="1"/>
      <w:marLeft w:val="0"/>
      <w:marRight w:val="0"/>
      <w:marTop w:val="0"/>
      <w:marBottom w:val="0"/>
      <w:divBdr>
        <w:top w:val="none" w:sz="0" w:space="0" w:color="auto"/>
        <w:left w:val="none" w:sz="0" w:space="0" w:color="auto"/>
        <w:bottom w:val="none" w:sz="0" w:space="0" w:color="auto"/>
        <w:right w:val="none" w:sz="0" w:space="0" w:color="auto"/>
      </w:divBdr>
    </w:div>
    <w:div w:id="401683614">
      <w:bodyDiv w:val="1"/>
      <w:marLeft w:val="0"/>
      <w:marRight w:val="0"/>
      <w:marTop w:val="0"/>
      <w:marBottom w:val="0"/>
      <w:divBdr>
        <w:top w:val="none" w:sz="0" w:space="0" w:color="auto"/>
        <w:left w:val="none" w:sz="0" w:space="0" w:color="auto"/>
        <w:bottom w:val="none" w:sz="0" w:space="0" w:color="auto"/>
        <w:right w:val="none" w:sz="0" w:space="0" w:color="auto"/>
      </w:divBdr>
    </w:div>
    <w:div w:id="501313241">
      <w:bodyDiv w:val="1"/>
      <w:marLeft w:val="0"/>
      <w:marRight w:val="0"/>
      <w:marTop w:val="0"/>
      <w:marBottom w:val="0"/>
      <w:divBdr>
        <w:top w:val="none" w:sz="0" w:space="0" w:color="auto"/>
        <w:left w:val="none" w:sz="0" w:space="0" w:color="auto"/>
        <w:bottom w:val="none" w:sz="0" w:space="0" w:color="auto"/>
        <w:right w:val="none" w:sz="0" w:space="0" w:color="auto"/>
      </w:divBdr>
    </w:div>
    <w:div w:id="529684504">
      <w:bodyDiv w:val="1"/>
      <w:marLeft w:val="0"/>
      <w:marRight w:val="0"/>
      <w:marTop w:val="0"/>
      <w:marBottom w:val="0"/>
      <w:divBdr>
        <w:top w:val="none" w:sz="0" w:space="0" w:color="auto"/>
        <w:left w:val="none" w:sz="0" w:space="0" w:color="auto"/>
        <w:bottom w:val="none" w:sz="0" w:space="0" w:color="auto"/>
        <w:right w:val="none" w:sz="0" w:space="0" w:color="auto"/>
      </w:divBdr>
      <w:divsChild>
        <w:div w:id="1972635482">
          <w:marLeft w:val="0"/>
          <w:marRight w:val="0"/>
          <w:marTop w:val="0"/>
          <w:marBottom w:val="0"/>
          <w:divBdr>
            <w:top w:val="none" w:sz="0" w:space="0" w:color="auto"/>
            <w:left w:val="none" w:sz="0" w:space="0" w:color="auto"/>
            <w:bottom w:val="none" w:sz="0" w:space="0" w:color="auto"/>
            <w:right w:val="none" w:sz="0" w:space="0" w:color="auto"/>
          </w:divBdr>
        </w:div>
      </w:divsChild>
    </w:div>
    <w:div w:id="544804106">
      <w:bodyDiv w:val="1"/>
      <w:marLeft w:val="0"/>
      <w:marRight w:val="0"/>
      <w:marTop w:val="0"/>
      <w:marBottom w:val="0"/>
      <w:divBdr>
        <w:top w:val="none" w:sz="0" w:space="0" w:color="auto"/>
        <w:left w:val="none" w:sz="0" w:space="0" w:color="auto"/>
        <w:bottom w:val="none" w:sz="0" w:space="0" w:color="auto"/>
        <w:right w:val="none" w:sz="0" w:space="0" w:color="auto"/>
      </w:divBdr>
      <w:divsChild>
        <w:div w:id="446702742">
          <w:marLeft w:val="0"/>
          <w:marRight w:val="0"/>
          <w:marTop w:val="0"/>
          <w:marBottom w:val="0"/>
          <w:divBdr>
            <w:top w:val="none" w:sz="0" w:space="0" w:color="auto"/>
            <w:left w:val="none" w:sz="0" w:space="0" w:color="auto"/>
            <w:bottom w:val="none" w:sz="0" w:space="0" w:color="auto"/>
            <w:right w:val="none" w:sz="0" w:space="0" w:color="auto"/>
          </w:divBdr>
        </w:div>
      </w:divsChild>
    </w:div>
    <w:div w:id="618226771">
      <w:bodyDiv w:val="1"/>
      <w:marLeft w:val="0"/>
      <w:marRight w:val="0"/>
      <w:marTop w:val="0"/>
      <w:marBottom w:val="0"/>
      <w:divBdr>
        <w:top w:val="none" w:sz="0" w:space="0" w:color="auto"/>
        <w:left w:val="none" w:sz="0" w:space="0" w:color="auto"/>
        <w:bottom w:val="none" w:sz="0" w:space="0" w:color="auto"/>
        <w:right w:val="none" w:sz="0" w:space="0" w:color="auto"/>
      </w:divBdr>
    </w:div>
    <w:div w:id="627008066">
      <w:bodyDiv w:val="1"/>
      <w:marLeft w:val="0"/>
      <w:marRight w:val="0"/>
      <w:marTop w:val="0"/>
      <w:marBottom w:val="0"/>
      <w:divBdr>
        <w:top w:val="none" w:sz="0" w:space="0" w:color="auto"/>
        <w:left w:val="none" w:sz="0" w:space="0" w:color="auto"/>
        <w:bottom w:val="none" w:sz="0" w:space="0" w:color="auto"/>
        <w:right w:val="none" w:sz="0" w:space="0" w:color="auto"/>
      </w:divBdr>
    </w:div>
    <w:div w:id="645285160">
      <w:bodyDiv w:val="1"/>
      <w:marLeft w:val="0"/>
      <w:marRight w:val="0"/>
      <w:marTop w:val="0"/>
      <w:marBottom w:val="0"/>
      <w:divBdr>
        <w:top w:val="none" w:sz="0" w:space="0" w:color="auto"/>
        <w:left w:val="none" w:sz="0" w:space="0" w:color="auto"/>
        <w:bottom w:val="none" w:sz="0" w:space="0" w:color="auto"/>
        <w:right w:val="none" w:sz="0" w:space="0" w:color="auto"/>
      </w:divBdr>
      <w:divsChild>
        <w:div w:id="795638806">
          <w:marLeft w:val="0"/>
          <w:marRight w:val="0"/>
          <w:marTop w:val="0"/>
          <w:marBottom w:val="0"/>
          <w:divBdr>
            <w:top w:val="none" w:sz="0" w:space="0" w:color="auto"/>
            <w:left w:val="none" w:sz="0" w:space="0" w:color="auto"/>
            <w:bottom w:val="none" w:sz="0" w:space="0" w:color="auto"/>
            <w:right w:val="none" w:sz="0" w:space="0" w:color="auto"/>
          </w:divBdr>
        </w:div>
        <w:div w:id="117339595">
          <w:marLeft w:val="0"/>
          <w:marRight w:val="0"/>
          <w:marTop w:val="0"/>
          <w:marBottom w:val="0"/>
          <w:divBdr>
            <w:top w:val="none" w:sz="0" w:space="0" w:color="auto"/>
            <w:left w:val="none" w:sz="0" w:space="0" w:color="auto"/>
            <w:bottom w:val="none" w:sz="0" w:space="0" w:color="auto"/>
            <w:right w:val="none" w:sz="0" w:space="0" w:color="auto"/>
          </w:divBdr>
        </w:div>
      </w:divsChild>
    </w:div>
    <w:div w:id="657078308">
      <w:bodyDiv w:val="1"/>
      <w:marLeft w:val="0"/>
      <w:marRight w:val="0"/>
      <w:marTop w:val="0"/>
      <w:marBottom w:val="0"/>
      <w:divBdr>
        <w:top w:val="none" w:sz="0" w:space="0" w:color="auto"/>
        <w:left w:val="none" w:sz="0" w:space="0" w:color="auto"/>
        <w:bottom w:val="none" w:sz="0" w:space="0" w:color="auto"/>
        <w:right w:val="none" w:sz="0" w:space="0" w:color="auto"/>
      </w:divBdr>
      <w:divsChild>
        <w:div w:id="1759518159">
          <w:marLeft w:val="0"/>
          <w:marRight w:val="0"/>
          <w:marTop w:val="0"/>
          <w:marBottom w:val="0"/>
          <w:divBdr>
            <w:top w:val="none" w:sz="0" w:space="0" w:color="auto"/>
            <w:left w:val="none" w:sz="0" w:space="0" w:color="auto"/>
            <w:bottom w:val="none" w:sz="0" w:space="0" w:color="auto"/>
            <w:right w:val="none" w:sz="0" w:space="0" w:color="auto"/>
          </w:divBdr>
          <w:divsChild>
            <w:div w:id="1273247514">
              <w:marLeft w:val="0"/>
              <w:marRight w:val="0"/>
              <w:marTop w:val="0"/>
              <w:marBottom w:val="0"/>
              <w:divBdr>
                <w:top w:val="none" w:sz="0" w:space="0" w:color="auto"/>
                <w:left w:val="none" w:sz="0" w:space="0" w:color="auto"/>
                <w:bottom w:val="none" w:sz="0" w:space="0" w:color="auto"/>
                <w:right w:val="none" w:sz="0" w:space="0" w:color="auto"/>
              </w:divBdr>
              <w:divsChild>
                <w:div w:id="277494303">
                  <w:marLeft w:val="0"/>
                  <w:marRight w:val="0"/>
                  <w:marTop w:val="0"/>
                  <w:marBottom w:val="0"/>
                  <w:divBdr>
                    <w:top w:val="none" w:sz="0" w:space="0" w:color="auto"/>
                    <w:left w:val="none" w:sz="0" w:space="0" w:color="auto"/>
                    <w:bottom w:val="none" w:sz="0" w:space="0" w:color="auto"/>
                    <w:right w:val="none" w:sz="0" w:space="0" w:color="auto"/>
                  </w:divBdr>
                  <w:divsChild>
                    <w:div w:id="1892187068">
                      <w:marLeft w:val="0"/>
                      <w:marRight w:val="0"/>
                      <w:marTop w:val="0"/>
                      <w:marBottom w:val="0"/>
                      <w:divBdr>
                        <w:top w:val="none" w:sz="0" w:space="0" w:color="auto"/>
                        <w:left w:val="none" w:sz="0" w:space="0" w:color="auto"/>
                        <w:bottom w:val="none" w:sz="0" w:space="0" w:color="auto"/>
                        <w:right w:val="none" w:sz="0" w:space="0" w:color="auto"/>
                      </w:divBdr>
                      <w:divsChild>
                        <w:div w:id="1555964019">
                          <w:marLeft w:val="0"/>
                          <w:marRight w:val="0"/>
                          <w:marTop w:val="0"/>
                          <w:marBottom w:val="0"/>
                          <w:divBdr>
                            <w:top w:val="none" w:sz="0" w:space="0" w:color="auto"/>
                            <w:left w:val="none" w:sz="0" w:space="0" w:color="auto"/>
                            <w:bottom w:val="none" w:sz="0" w:space="0" w:color="auto"/>
                            <w:right w:val="none" w:sz="0" w:space="0" w:color="auto"/>
                          </w:divBdr>
                          <w:divsChild>
                            <w:div w:id="188772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262101">
      <w:bodyDiv w:val="1"/>
      <w:marLeft w:val="0"/>
      <w:marRight w:val="0"/>
      <w:marTop w:val="0"/>
      <w:marBottom w:val="0"/>
      <w:divBdr>
        <w:top w:val="none" w:sz="0" w:space="0" w:color="auto"/>
        <w:left w:val="none" w:sz="0" w:space="0" w:color="auto"/>
        <w:bottom w:val="none" w:sz="0" w:space="0" w:color="auto"/>
        <w:right w:val="none" w:sz="0" w:space="0" w:color="auto"/>
      </w:divBdr>
    </w:div>
    <w:div w:id="827939690">
      <w:bodyDiv w:val="1"/>
      <w:marLeft w:val="0"/>
      <w:marRight w:val="0"/>
      <w:marTop w:val="0"/>
      <w:marBottom w:val="0"/>
      <w:divBdr>
        <w:top w:val="none" w:sz="0" w:space="0" w:color="auto"/>
        <w:left w:val="none" w:sz="0" w:space="0" w:color="auto"/>
        <w:bottom w:val="none" w:sz="0" w:space="0" w:color="auto"/>
        <w:right w:val="none" w:sz="0" w:space="0" w:color="auto"/>
      </w:divBdr>
    </w:div>
    <w:div w:id="830412002">
      <w:bodyDiv w:val="1"/>
      <w:marLeft w:val="0"/>
      <w:marRight w:val="0"/>
      <w:marTop w:val="0"/>
      <w:marBottom w:val="0"/>
      <w:divBdr>
        <w:top w:val="none" w:sz="0" w:space="0" w:color="auto"/>
        <w:left w:val="none" w:sz="0" w:space="0" w:color="auto"/>
        <w:bottom w:val="none" w:sz="0" w:space="0" w:color="auto"/>
        <w:right w:val="none" w:sz="0" w:space="0" w:color="auto"/>
      </w:divBdr>
    </w:div>
    <w:div w:id="864946441">
      <w:bodyDiv w:val="1"/>
      <w:marLeft w:val="0"/>
      <w:marRight w:val="0"/>
      <w:marTop w:val="0"/>
      <w:marBottom w:val="0"/>
      <w:divBdr>
        <w:top w:val="none" w:sz="0" w:space="0" w:color="auto"/>
        <w:left w:val="none" w:sz="0" w:space="0" w:color="auto"/>
        <w:bottom w:val="none" w:sz="0" w:space="0" w:color="auto"/>
        <w:right w:val="none" w:sz="0" w:space="0" w:color="auto"/>
      </w:divBdr>
    </w:div>
    <w:div w:id="876745683">
      <w:bodyDiv w:val="1"/>
      <w:marLeft w:val="0"/>
      <w:marRight w:val="0"/>
      <w:marTop w:val="0"/>
      <w:marBottom w:val="0"/>
      <w:divBdr>
        <w:top w:val="none" w:sz="0" w:space="0" w:color="auto"/>
        <w:left w:val="none" w:sz="0" w:space="0" w:color="auto"/>
        <w:bottom w:val="none" w:sz="0" w:space="0" w:color="auto"/>
        <w:right w:val="none" w:sz="0" w:space="0" w:color="auto"/>
      </w:divBdr>
    </w:div>
    <w:div w:id="882061663">
      <w:bodyDiv w:val="1"/>
      <w:marLeft w:val="0"/>
      <w:marRight w:val="0"/>
      <w:marTop w:val="0"/>
      <w:marBottom w:val="0"/>
      <w:divBdr>
        <w:top w:val="none" w:sz="0" w:space="0" w:color="auto"/>
        <w:left w:val="none" w:sz="0" w:space="0" w:color="auto"/>
        <w:bottom w:val="none" w:sz="0" w:space="0" w:color="auto"/>
        <w:right w:val="none" w:sz="0" w:space="0" w:color="auto"/>
      </w:divBdr>
    </w:div>
    <w:div w:id="914361478">
      <w:bodyDiv w:val="1"/>
      <w:marLeft w:val="0"/>
      <w:marRight w:val="0"/>
      <w:marTop w:val="0"/>
      <w:marBottom w:val="0"/>
      <w:divBdr>
        <w:top w:val="none" w:sz="0" w:space="0" w:color="auto"/>
        <w:left w:val="none" w:sz="0" w:space="0" w:color="auto"/>
        <w:bottom w:val="none" w:sz="0" w:space="0" w:color="auto"/>
        <w:right w:val="none" w:sz="0" w:space="0" w:color="auto"/>
      </w:divBdr>
      <w:divsChild>
        <w:div w:id="24451166">
          <w:marLeft w:val="0"/>
          <w:marRight w:val="0"/>
          <w:marTop w:val="0"/>
          <w:marBottom w:val="0"/>
          <w:divBdr>
            <w:top w:val="none" w:sz="0" w:space="0" w:color="auto"/>
            <w:left w:val="none" w:sz="0" w:space="0" w:color="auto"/>
            <w:bottom w:val="none" w:sz="0" w:space="0" w:color="auto"/>
            <w:right w:val="none" w:sz="0" w:space="0" w:color="auto"/>
          </w:divBdr>
        </w:div>
        <w:div w:id="1679698822">
          <w:marLeft w:val="0"/>
          <w:marRight w:val="0"/>
          <w:marTop w:val="0"/>
          <w:marBottom w:val="0"/>
          <w:divBdr>
            <w:top w:val="none" w:sz="0" w:space="0" w:color="auto"/>
            <w:left w:val="none" w:sz="0" w:space="0" w:color="auto"/>
            <w:bottom w:val="none" w:sz="0" w:space="0" w:color="auto"/>
            <w:right w:val="none" w:sz="0" w:space="0" w:color="auto"/>
          </w:divBdr>
        </w:div>
      </w:divsChild>
    </w:div>
    <w:div w:id="925649700">
      <w:bodyDiv w:val="1"/>
      <w:marLeft w:val="0"/>
      <w:marRight w:val="0"/>
      <w:marTop w:val="0"/>
      <w:marBottom w:val="0"/>
      <w:divBdr>
        <w:top w:val="none" w:sz="0" w:space="0" w:color="auto"/>
        <w:left w:val="none" w:sz="0" w:space="0" w:color="auto"/>
        <w:bottom w:val="none" w:sz="0" w:space="0" w:color="auto"/>
        <w:right w:val="none" w:sz="0" w:space="0" w:color="auto"/>
      </w:divBdr>
    </w:div>
    <w:div w:id="954795117">
      <w:bodyDiv w:val="1"/>
      <w:marLeft w:val="0"/>
      <w:marRight w:val="0"/>
      <w:marTop w:val="0"/>
      <w:marBottom w:val="0"/>
      <w:divBdr>
        <w:top w:val="none" w:sz="0" w:space="0" w:color="auto"/>
        <w:left w:val="none" w:sz="0" w:space="0" w:color="auto"/>
        <w:bottom w:val="none" w:sz="0" w:space="0" w:color="auto"/>
        <w:right w:val="none" w:sz="0" w:space="0" w:color="auto"/>
      </w:divBdr>
    </w:div>
    <w:div w:id="1059404595">
      <w:bodyDiv w:val="1"/>
      <w:marLeft w:val="0"/>
      <w:marRight w:val="0"/>
      <w:marTop w:val="0"/>
      <w:marBottom w:val="0"/>
      <w:divBdr>
        <w:top w:val="none" w:sz="0" w:space="0" w:color="auto"/>
        <w:left w:val="none" w:sz="0" w:space="0" w:color="auto"/>
        <w:bottom w:val="none" w:sz="0" w:space="0" w:color="auto"/>
        <w:right w:val="none" w:sz="0" w:space="0" w:color="auto"/>
      </w:divBdr>
    </w:div>
    <w:div w:id="1112480696">
      <w:bodyDiv w:val="1"/>
      <w:marLeft w:val="0"/>
      <w:marRight w:val="0"/>
      <w:marTop w:val="0"/>
      <w:marBottom w:val="0"/>
      <w:divBdr>
        <w:top w:val="none" w:sz="0" w:space="0" w:color="auto"/>
        <w:left w:val="none" w:sz="0" w:space="0" w:color="auto"/>
        <w:bottom w:val="none" w:sz="0" w:space="0" w:color="auto"/>
        <w:right w:val="none" w:sz="0" w:space="0" w:color="auto"/>
      </w:divBdr>
    </w:div>
    <w:div w:id="1160535913">
      <w:bodyDiv w:val="1"/>
      <w:marLeft w:val="0"/>
      <w:marRight w:val="0"/>
      <w:marTop w:val="0"/>
      <w:marBottom w:val="0"/>
      <w:divBdr>
        <w:top w:val="none" w:sz="0" w:space="0" w:color="auto"/>
        <w:left w:val="none" w:sz="0" w:space="0" w:color="auto"/>
        <w:bottom w:val="none" w:sz="0" w:space="0" w:color="auto"/>
        <w:right w:val="none" w:sz="0" w:space="0" w:color="auto"/>
      </w:divBdr>
    </w:div>
    <w:div w:id="1288392345">
      <w:bodyDiv w:val="1"/>
      <w:marLeft w:val="0"/>
      <w:marRight w:val="0"/>
      <w:marTop w:val="0"/>
      <w:marBottom w:val="0"/>
      <w:divBdr>
        <w:top w:val="none" w:sz="0" w:space="0" w:color="auto"/>
        <w:left w:val="none" w:sz="0" w:space="0" w:color="auto"/>
        <w:bottom w:val="none" w:sz="0" w:space="0" w:color="auto"/>
        <w:right w:val="none" w:sz="0" w:space="0" w:color="auto"/>
      </w:divBdr>
      <w:divsChild>
        <w:div w:id="2112121222">
          <w:marLeft w:val="0"/>
          <w:marRight w:val="0"/>
          <w:marTop w:val="200"/>
          <w:marBottom w:val="200"/>
          <w:divBdr>
            <w:top w:val="none" w:sz="0" w:space="0" w:color="auto"/>
            <w:left w:val="none" w:sz="0" w:space="0" w:color="auto"/>
            <w:bottom w:val="none" w:sz="0" w:space="0" w:color="auto"/>
            <w:right w:val="none" w:sz="0" w:space="0" w:color="auto"/>
          </w:divBdr>
        </w:div>
        <w:div w:id="1762021312">
          <w:marLeft w:val="0"/>
          <w:marRight w:val="0"/>
          <w:marTop w:val="200"/>
          <w:marBottom w:val="200"/>
          <w:divBdr>
            <w:top w:val="none" w:sz="0" w:space="0" w:color="auto"/>
            <w:left w:val="none" w:sz="0" w:space="0" w:color="auto"/>
            <w:bottom w:val="none" w:sz="0" w:space="0" w:color="auto"/>
            <w:right w:val="none" w:sz="0" w:space="0" w:color="auto"/>
          </w:divBdr>
        </w:div>
        <w:div w:id="621232926">
          <w:marLeft w:val="0"/>
          <w:marRight w:val="0"/>
          <w:marTop w:val="200"/>
          <w:marBottom w:val="200"/>
          <w:divBdr>
            <w:top w:val="none" w:sz="0" w:space="0" w:color="auto"/>
            <w:left w:val="none" w:sz="0" w:space="0" w:color="auto"/>
            <w:bottom w:val="none" w:sz="0" w:space="0" w:color="auto"/>
            <w:right w:val="none" w:sz="0" w:space="0" w:color="auto"/>
          </w:divBdr>
        </w:div>
        <w:div w:id="1933775049">
          <w:marLeft w:val="0"/>
          <w:marRight w:val="0"/>
          <w:marTop w:val="200"/>
          <w:marBottom w:val="200"/>
          <w:divBdr>
            <w:top w:val="none" w:sz="0" w:space="0" w:color="auto"/>
            <w:left w:val="none" w:sz="0" w:space="0" w:color="auto"/>
            <w:bottom w:val="none" w:sz="0" w:space="0" w:color="auto"/>
            <w:right w:val="none" w:sz="0" w:space="0" w:color="auto"/>
          </w:divBdr>
        </w:div>
        <w:div w:id="127868969">
          <w:marLeft w:val="0"/>
          <w:marRight w:val="0"/>
          <w:marTop w:val="200"/>
          <w:marBottom w:val="200"/>
          <w:divBdr>
            <w:top w:val="none" w:sz="0" w:space="0" w:color="auto"/>
            <w:left w:val="none" w:sz="0" w:space="0" w:color="auto"/>
            <w:bottom w:val="none" w:sz="0" w:space="0" w:color="auto"/>
            <w:right w:val="none" w:sz="0" w:space="0" w:color="auto"/>
          </w:divBdr>
        </w:div>
        <w:div w:id="1343630088">
          <w:marLeft w:val="0"/>
          <w:marRight w:val="0"/>
          <w:marTop w:val="200"/>
          <w:marBottom w:val="200"/>
          <w:divBdr>
            <w:top w:val="none" w:sz="0" w:space="0" w:color="auto"/>
            <w:left w:val="none" w:sz="0" w:space="0" w:color="auto"/>
            <w:bottom w:val="none" w:sz="0" w:space="0" w:color="auto"/>
            <w:right w:val="none" w:sz="0" w:space="0" w:color="auto"/>
          </w:divBdr>
        </w:div>
        <w:div w:id="1869678455">
          <w:marLeft w:val="0"/>
          <w:marRight w:val="0"/>
          <w:marTop w:val="200"/>
          <w:marBottom w:val="200"/>
          <w:divBdr>
            <w:top w:val="none" w:sz="0" w:space="0" w:color="auto"/>
            <w:left w:val="none" w:sz="0" w:space="0" w:color="auto"/>
            <w:bottom w:val="none" w:sz="0" w:space="0" w:color="auto"/>
            <w:right w:val="none" w:sz="0" w:space="0" w:color="auto"/>
          </w:divBdr>
        </w:div>
        <w:div w:id="2051420672">
          <w:marLeft w:val="0"/>
          <w:marRight w:val="0"/>
          <w:marTop w:val="200"/>
          <w:marBottom w:val="200"/>
          <w:divBdr>
            <w:top w:val="none" w:sz="0" w:space="0" w:color="auto"/>
            <w:left w:val="none" w:sz="0" w:space="0" w:color="auto"/>
            <w:bottom w:val="none" w:sz="0" w:space="0" w:color="auto"/>
            <w:right w:val="none" w:sz="0" w:space="0" w:color="auto"/>
          </w:divBdr>
        </w:div>
      </w:divsChild>
    </w:div>
    <w:div w:id="1329334352">
      <w:bodyDiv w:val="1"/>
      <w:marLeft w:val="0"/>
      <w:marRight w:val="0"/>
      <w:marTop w:val="0"/>
      <w:marBottom w:val="0"/>
      <w:divBdr>
        <w:top w:val="none" w:sz="0" w:space="0" w:color="auto"/>
        <w:left w:val="none" w:sz="0" w:space="0" w:color="auto"/>
        <w:bottom w:val="none" w:sz="0" w:space="0" w:color="auto"/>
        <w:right w:val="none" w:sz="0" w:space="0" w:color="auto"/>
      </w:divBdr>
    </w:div>
    <w:div w:id="1389763959">
      <w:bodyDiv w:val="1"/>
      <w:marLeft w:val="0"/>
      <w:marRight w:val="0"/>
      <w:marTop w:val="0"/>
      <w:marBottom w:val="0"/>
      <w:divBdr>
        <w:top w:val="none" w:sz="0" w:space="0" w:color="auto"/>
        <w:left w:val="none" w:sz="0" w:space="0" w:color="auto"/>
        <w:bottom w:val="none" w:sz="0" w:space="0" w:color="auto"/>
        <w:right w:val="none" w:sz="0" w:space="0" w:color="auto"/>
      </w:divBdr>
      <w:divsChild>
        <w:div w:id="745765849">
          <w:marLeft w:val="-720"/>
          <w:marRight w:val="0"/>
          <w:marTop w:val="0"/>
          <w:marBottom w:val="0"/>
          <w:divBdr>
            <w:top w:val="none" w:sz="0" w:space="0" w:color="auto"/>
            <w:left w:val="none" w:sz="0" w:space="0" w:color="auto"/>
            <w:bottom w:val="none" w:sz="0" w:space="0" w:color="auto"/>
            <w:right w:val="none" w:sz="0" w:space="0" w:color="auto"/>
          </w:divBdr>
        </w:div>
      </w:divsChild>
    </w:div>
    <w:div w:id="1400178502">
      <w:bodyDiv w:val="1"/>
      <w:marLeft w:val="0"/>
      <w:marRight w:val="0"/>
      <w:marTop w:val="0"/>
      <w:marBottom w:val="0"/>
      <w:divBdr>
        <w:top w:val="none" w:sz="0" w:space="0" w:color="auto"/>
        <w:left w:val="none" w:sz="0" w:space="0" w:color="auto"/>
        <w:bottom w:val="none" w:sz="0" w:space="0" w:color="auto"/>
        <w:right w:val="none" w:sz="0" w:space="0" w:color="auto"/>
      </w:divBdr>
    </w:div>
    <w:div w:id="1429547114">
      <w:bodyDiv w:val="1"/>
      <w:marLeft w:val="0"/>
      <w:marRight w:val="0"/>
      <w:marTop w:val="0"/>
      <w:marBottom w:val="0"/>
      <w:divBdr>
        <w:top w:val="none" w:sz="0" w:space="0" w:color="auto"/>
        <w:left w:val="none" w:sz="0" w:space="0" w:color="auto"/>
        <w:bottom w:val="none" w:sz="0" w:space="0" w:color="auto"/>
        <w:right w:val="none" w:sz="0" w:space="0" w:color="auto"/>
      </w:divBdr>
    </w:div>
    <w:div w:id="1482424655">
      <w:bodyDiv w:val="1"/>
      <w:marLeft w:val="0"/>
      <w:marRight w:val="0"/>
      <w:marTop w:val="0"/>
      <w:marBottom w:val="0"/>
      <w:divBdr>
        <w:top w:val="none" w:sz="0" w:space="0" w:color="auto"/>
        <w:left w:val="none" w:sz="0" w:space="0" w:color="auto"/>
        <w:bottom w:val="none" w:sz="0" w:space="0" w:color="auto"/>
        <w:right w:val="none" w:sz="0" w:space="0" w:color="auto"/>
      </w:divBdr>
    </w:div>
    <w:div w:id="1516921859">
      <w:bodyDiv w:val="1"/>
      <w:marLeft w:val="0"/>
      <w:marRight w:val="0"/>
      <w:marTop w:val="0"/>
      <w:marBottom w:val="0"/>
      <w:divBdr>
        <w:top w:val="none" w:sz="0" w:space="0" w:color="auto"/>
        <w:left w:val="none" w:sz="0" w:space="0" w:color="auto"/>
        <w:bottom w:val="none" w:sz="0" w:space="0" w:color="auto"/>
        <w:right w:val="none" w:sz="0" w:space="0" w:color="auto"/>
      </w:divBdr>
      <w:divsChild>
        <w:div w:id="1682776199">
          <w:marLeft w:val="-720"/>
          <w:marRight w:val="0"/>
          <w:marTop w:val="0"/>
          <w:marBottom w:val="0"/>
          <w:divBdr>
            <w:top w:val="none" w:sz="0" w:space="0" w:color="auto"/>
            <w:left w:val="none" w:sz="0" w:space="0" w:color="auto"/>
            <w:bottom w:val="none" w:sz="0" w:space="0" w:color="auto"/>
            <w:right w:val="none" w:sz="0" w:space="0" w:color="auto"/>
          </w:divBdr>
        </w:div>
      </w:divsChild>
    </w:div>
    <w:div w:id="1598249515">
      <w:bodyDiv w:val="1"/>
      <w:marLeft w:val="0"/>
      <w:marRight w:val="0"/>
      <w:marTop w:val="0"/>
      <w:marBottom w:val="0"/>
      <w:divBdr>
        <w:top w:val="none" w:sz="0" w:space="0" w:color="auto"/>
        <w:left w:val="none" w:sz="0" w:space="0" w:color="auto"/>
        <w:bottom w:val="none" w:sz="0" w:space="0" w:color="auto"/>
        <w:right w:val="none" w:sz="0" w:space="0" w:color="auto"/>
      </w:divBdr>
      <w:divsChild>
        <w:div w:id="668336254">
          <w:marLeft w:val="0"/>
          <w:marRight w:val="0"/>
          <w:marTop w:val="0"/>
          <w:marBottom w:val="0"/>
          <w:divBdr>
            <w:top w:val="none" w:sz="0" w:space="0" w:color="auto"/>
            <w:left w:val="none" w:sz="0" w:space="0" w:color="auto"/>
            <w:bottom w:val="none" w:sz="0" w:space="0" w:color="auto"/>
            <w:right w:val="none" w:sz="0" w:space="0" w:color="auto"/>
          </w:divBdr>
        </w:div>
      </w:divsChild>
    </w:div>
    <w:div w:id="1638414715">
      <w:bodyDiv w:val="1"/>
      <w:marLeft w:val="0"/>
      <w:marRight w:val="0"/>
      <w:marTop w:val="0"/>
      <w:marBottom w:val="0"/>
      <w:divBdr>
        <w:top w:val="none" w:sz="0" w:space="0" w:color="auto"/>
        <w:left w:val="none" w:sz="0" w:space="0" w:color="auto"/>
        <w:bottom w:val="none" w:sz="0" w:space="0" w:color="auto"/>
        <w:right w:val="none" w:sz="0" w:space="0" w:color="auto"/>
      </w:divBdr>
    </w:div>
    <w:div w:id="1690985961">
      <w:bodyDiv w:val="1"/>
      <w:marLeft w:val="0"/>
      <w:marRight w:val="0"/>
      <w:marTop w:val="0"/>
      <w:marBottom w:val="0"/>
      <w:divBdr>
        <w:top w:val="none" w:sz="0" w:space="0" w:color="auto"/>
        <w:left w:val="none" w:sz="0" w:space="0" w:color="auto"/>
        <w:bottom w:val="none" w:sz="0" w:space="0" w:color="auto"/>
        <w:right w:val="none" w:sz="0" w:space="0" w:color="auto"/>
      </w:divBdr>
      <w:divsChild>
        <w:div w:id="671491135">
          <w:marLeft w:val="0"/>
          <w:marRight w:val="0"/>
          <w:marTop w:val="0"/>
          <w:marBottom w:val="0"/>
          <w:divBdr>
            <w:top w:val="none" w:sz="0" w:space="0" w:color="auto"/>
            <w:left w:val="none" w:sz="0" w:space="0" w:color="auto"/>
            <w:bottom w:val="none" w:sz="0" w:space="0" w:color="auto"/>
            <w:right w:val="none" w:sz="0" w:space="0" w:color="auto"/>
          </w:divBdr>
        </w:div>
        <w:div w:id="242449609">
          <w:marLeft w:val="0"/>
          <w:marRight w:val="0"/>
          <w:marTop w:val="0"/>
          <w:marBottom w:val="0"/>
          <w:divBdr>
            <w:top w:val="none" w:sz="0" w:space="0" w:color="auto"/>
            <w:left w:val="none" w:sz="0" w:space="0" w:color="auto"/>
            <w:bottom w:val="none" w:sz="0" w:space="0" w:color="auto"/>
            <w:right w:val="none" w:sz="0" w:space="0" w:color="auto"/>
          </w:divBdr>
        </w:div>
      </w:divsChild>
    </w:div>
    <w:div w:id="1704404110">
      <w:bodyDiv w:val="1"/>
      <w:marLeft w:val="0"/>
      <w:marRight w:val="0"/>
      <w:marTop w:val="0"/>
      <w:marBottom w:val="0"/>
      <w:divBdr>
        <w:top w:val="none" w:sz="0" w:space="0" w:color="auto"/>
        <w:left w:val="none" w:sz="0" w:space="0" w:color="auto"/>
        <w:bottom w:val="none" w:sz="0" w:space="0" w:color="auto"/>
        <w:right w:val="none" w:sz="0" w:space="0" w:color="auto"/>
      </w:divBdr>
    </w:div>
    <w:div w:id="1769502409">
      <w:bodyDiv w:val="1"/>
      <w:marLeft w:val="0"/>
      <w:marRight w:val="0"/>
      <w:marTop w:val="0"/>
      <w:marBottom w:val="0"/>
      <w:divBdr>
        <w:top w:val="none" w:sz="0" w:space="0" w:color="auto"/>
        <w:left w:val="none" w:sz="0" w:space="0" w:color="auto"/>
        <w:bottom w:val="none" w:sz="0" w:space="0" w:color="auto"/>
        <w:right w:val="none" w:sz="0" w:space="0" w:color="auto"/>
      </w:divBdr>
      <w:divsChild>
        <w:div w:id="979849948">
          <w:marLeft w:val="0"/>
          <w:marRight w:val="0"/>
          <w:marTop w:val="0"/>
          <w:marBottom w:val="0"/>
          <w:divBdr>
            <w:top w:val="none" w:sz="0" w:space="0" w:color="auto"/>
            <w:left w:val="none" w:sz="0" w:space="0" w:color="auto"/>
            <w:bottom w:val="none" w:sz="0" w:space="0" w:color="auto"/>
            <w:right w:val="none" w:sz="0" w:space="0" w:color="auto"/>
          </w:divBdr>
        </w:div>
      </w:divsChild>
    </w:div>
    <w:div w:id="1771118271">
      <w:bodyDiv w:val="1"/>
      <w:marLeft w:val="0"/>
      <w:marRight w:val="0"/>
      <w:marTop w:val="0"/>
      <w:marBottom w:val="0"/>
      <w:divBdr>
        <w:top w:val="none" w:sz="0" w:space="0" w:color="auto"/>
        <w:left w:val="none" w:sz="0" w:space="0" w:color="auto"/>
        <w:bottom w:val="none" w:sz="0" w:space="0" w:color="auto"/>
        <w:right w:val="none" w:sz="0" w:space="0" w:color="auto"/>
      </w:divBdr>
    </w:div>
    <w:div w:id="1775053109">
      <w:bodyDiv w:val="1"/>
      <w:marLeft w:val="0"/>
      <w:marRight w:val="0"/>
      <w:marTop w:val="0"/>
      <w:marBottom w:val="0"/>
      <w:divBdr>
        <w:top w:val="none" w:sz="0" w:space="0" w:color="auto"/>
        <w:left w:val="none" w:sz="0" w:space="0" w:color="auto"/>
        <w:bottom w:val="none" w:sz="0" w:space="0" w:color="auto"/>
        <w:right w:val="none" w:sz="0" w:space="0" w:color="auto"/>
      </w:divBdr>
    </w:div>
    <w:div w:id="1780493796">
      <w:bodyDiv w:val="1"/>
      <w:marLeft w:val="0"/>
      <w:marRight w:val="0"/>
      <w:marTop w:val="0"/>
      <w:marBottom w:val="0"/>
      <w:divBdr>
        <w:top w:val="none" w:sz="0" w:space="0" w:color="auto"/>
        <w:left w:val="none" w:sz="0" w:space="0" w:color="auto"/>
        <w:bottom w:val="none" w:sz="0" w:space="0" w:color="auto"/>
        <w:right w:val="none" w:sz="0" w:space="0" w:color="auto"/>
      </w:divBdr>
      <w:divsChild>
        <w:div w:id="849569725">
          <w:marLeft w:val="-720"/>
          <w:marRight w:val="0"/>
          <w:marTop w:val="0"/>
          <w:marBottom w:val="0"/>
          <w:divBdr>
            <w:top w:val="none" w:sz="0" w:space="0" w:color="auto"/>
            <w:left w:val="none" w:sz="0" w:space="0" w:color="auto"/>
            <w:bottom w:val="none" w:sz="0" w:space="0" w:color="auto"/>
            <w:right w:val="none" w:sz="0" w:space="0" w:color="auto"/>
          </w:divBdr>
        </w:div>
      </w:divsChild>
    </w:div>
    <w:div w:id="1865170369">
      <w:bodyDiv w:val="1"/>
      <w:marLeft w:val="0"/>
      <w:marRight w:val="0"/>
      <w:marTop w:val="0"/>
      <w:marBottom w:val="0"/>
      <w:divBdr>
        <w:top w:val="none" w:sz="0" w:space="0" w:color="auto"/>
        <w:left w:val="none" w:sz="0" w:space="0" w:color="auto"/>
        <w:bottom w:val="none" w:sz="0" w:space="0" w:color="auto"/>
        <w:right w:val="none" w:sz="0" w:space="0" w:color="auto"/>
      </w:divBdr>
    </w:div>
    <w:div w:id="1877766916">
      <w:bodyDiv w:val="1"/>
      <w:marLeft w:val="0"/>
      <w:marRight w:val="0"/>
      <w:marTop w:val="0"/>
      <w:marBottom w:val="0"/>
      <w:divBdr>
        <w:top w:val="none" w:sz="0" w:space="0" w:color="auto"/>
        <w:left w:val="none" w:sz="0" w:space="0" w:color="auto"/>
        <w:bottom w:val="none" w:sz="0" w:space="0" w:color="auto"/>
        <w:right w:val="none" w:sz="0" w:space="0" w:color="auto"/>
      </w:divBdr>
      <w:divsChild>
        <w:div w:id="393551066">
          <w:marLeft w:val="0"/>
          <w:marRight w:val="0"/>
          <w:marTop w:val="0"/>
          <w:marBottom w:val="0"/>
          <w:divBdr>
            <w:top w:val="none" w:sz="0" w:space="0" w:color="auto"/>
            <w:left w:val="none" w:sz="0" w:space="0" w:color="auto"/>
            <w:bottom w:val="none" w:sz="0" w:space="0" w:color="auto"/>
            <w:right w:val="none" w:sz="0" w:space="0" w:color="auto"/>
          </w:divBdr>
        </w:div>
      </w:divsChild>
    </w:div>
    <w:div w:id="1940260505">
      <w:bodyDiv w:val="1"/>
      <w:marLeft w:val="0"/>
      <w:marRight w:val="0"/>
      <w:marTop w:val="0"/>
      <w:marBottom w:val="0"/>
      <w:divBdr>
        <w:top w:val="none" w:sz="0" w:space="0" w:color="auto"/>
        <w:left w:val="none" w:sz="0" w:space="0" w:color="auto"/>
        <w:bottom w:val="none" w:sz="0" w:space="0" w:color="auto"/>
        <w:right w:val="none" w:sz="0" w:space="0" w:color="auto"/>
      </w:divBdr>
    </w:div>
    <w:div w:id="2007126576">
      <w:bodyDiv w:val="1"/>
      <w:marLeft w:val="0"/>
      <w:marRight w:val="0"/>
      <w:marTop w:val="0"/>
      <w:marBottom w:val="0"/>
      <w:divBdr>
        <w:top w:val="none" w:sz="0" w:space="0" w:color="auto"/>
        <w:left w:val="none" w:sz="0" w:space="0" w:color="auto"/>
        <w:bottom w:val="none" w:sz="0" w:space="0" w:color="auto"/>
        <w:right w:val="none" w:sz="0" w:space="0" w:color="auto"/>
      </w:divBdr>
    </w:div>
    <w:div w:id="2017414584">
      <w:bodyDiv w:val="1"/>
      <w:marLeft w:val="0"/>
      <w:marRight w:val="0"/>
      <w:marTop w:val="0"/>
      <w:marBottom w:val="0"/>
      <w:divBdr>
        <w:top w:val="none" w:sz="0" w:space="0" w:color="auto"/>
        <w:left w:val="none" w:sz="0" w:space="0" w:color="auto"/>
        <w:bottom w:val="none" w:sz="0" w:space="0" w:color="auto"/>
        <w:right w:val="none" w:sz="0" w:space="0" w:color="auto"/>
      </w:divBdr>
      <w:divsChild>
        <w:div w:id="1054280861">
          <w:marLeft w:val="-720"/>
          <w:marRight w:val="0"/>
          <w:marTop w:val="0"/>
          <w:marBottom w:val="0"/>
          <w:divBdr>
            <w:top w:val="none" w:sz="0" w:space="0" w:color="auto"/>
            <w:left w:val="none" w:sz="0" w:space="0" w:color="auto"/>
            <w:bottom w:val="none" w:sz="0" w:space="0" w:color="auto"/>
            <w:right w:val="none" w:sz="0" w:space="0" w:color="auto"/>
          </w:divBdr>
        </w:div>
      </w:divsChild>
    </w:div>
    <w:div w:id="2073698956">
      <w:bodyDiv w:val="1"/>
      <w:marLeft w:val="0"/>
      <w:marRight w:val="0"/>
      <w:marTop w:val="0"/>
      <w:marBottom w:val="0"/>
      <w:divBdr>
        <w:top w:val="none" w:sz="0" w:space="0" w:color="auto"/>
        <w:left w:val="none" w:sz="0" w:space="0" w:color="auto"/>
        <w:bottom w:val="none" w:sz="0" w:space="0" w:color="auto"/>
        <w:right w:val="none" w:sz="0" w:space="0" w:color="auto"/>
      </w:divBdr>
    </w:div>
    <w:div w:id="2089114202">
      <w:bodyDiv w:val="1"/>
      <w:marLeft w:val="0"/>
      <w:marRight w:val="0"/>
      <w:marTop w:val="0"/>
      <w:marBottom w:val="0"/>
      <w:divBdr>
        <w:top w:val="none" w:sz="0" w:space="0" w:color="auto"/>
        <w:left w:val="none" w:sz="0" w:space="0" w:color="auto"/>
        <w:bottom w:val="none" w:sz="0" w:space="0" w:color="auto"/>
        <w:right w:val="none" w:sz="0" w:space="0" w:color="auto"/>
      </w:divBdr>
    </w:div>
    <w:div w:id="210471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image" Target="media/image2.gif"/><Relationship Id="rId11" Type="http://schemas.openxmlformats.org/officeDocument/2006/relationships/comments" Target="comments.xml"/><Relationship Id="rId32" Type="http://schemas.openxmlformats.org/officeDocument/2006/relationships/image" Target="media/image13.jpe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30" Type="http://schemas.openxmlformats.org/officeDocument/2006/relationships/image" Target="media/image15.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microsoft.com/office/2007/relationships/hdphoto" Target="media/hdphoto1.wdp"/><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jpeg"/><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46C840-0454-4ECF-90E1-070269F6143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AEA93-C363-4F94-A06F-BCCD97F2E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28418</Words>
  <Characters>179040</Characters>
  <Application>Microsoft Office Word</Application>
  <DocSecurity>0</DocSecurity>
  <Lines>1492</Lines>
  <Paragraphs>414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207044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 Qi</dc:creator>
  <cp:keywords/>
  <dc:description/>
  <cp:lastModifiedBy>Fan, Qi</cp:lastModifiedBy>
  <cp:revision>99</cp:revision>
  <dcterms:created xsi:type="dcterms:W3CDTF">2024-07-05T10:20:00Z</dcterms:created>
  <dcterms:modified xsi:type="dcterms:W3CDTF">2024-09-06T22:02:00Z</dcterms:modified>
</cp:coreProperties>
</file>